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D0257" w14:textId="19AE8EC3" w:rsidR="007A5A94" w:rsidRPr="00DD4033" w:rsidRDefault="00B72618" w:rsidP="000C5A28">
      <w:pPr>
        <w:pStyle w:val="Title"/>
        <w:jc w:val="center"/>
        <w:rPr>
          <w:b/>
          <w:sz w:val="72"/>
          <w:szCs w:val="72"/>
          <w:lang w:val="ru-RU"/>
        </w:rPr>
      </w:pPr>
      <w:bookmarkStart w:id="0" w:name="_Toc18396389"/>
      <w:r w:rsidRPr="005F7DBE">
        <w:rPr>
          <w:b/>
          <w:sz w:val="72"/>
          <w:szCs w:val="72"/>
        </w:rPr>
        <w:t>FORTER</w:t>
      </w:r>
      <w:r w:rsidR="000C5A28">
        <w:rPr>
          <w:b/>
          <w:sz w:val="72"/>
          <w:szCs w:val="72"/>
        </w:rPr>
        <w:t xml:space="preserve"> CARTRIDGE</w:t>
      </w:r>
    </w:p>
    <w:p w14:paraId="77CF774E" w14:textId="77777777" w:rsidR="007A5A94" w:rsidRPr="005F7DBE" w:rsidRDefault="007A5A94" w:rsidP="001514FE">
      <w:pPr>
        <w:jc w:val="both"/>
        <w:rPr>
          <w:rFonts w:asciiTheme="majorHAnsi" w:hAnsiTheme="majorHAnsi"/>
        </w:rPr>
      </w:pPr>
    </w:p>
    <w:p w14:paraId="6D20D1E9" w14:textId="46FA807B" w:rsidR="007A5A94" w:rsidRPr="005F7DBE" w:rsidRDefault="007A5A94" w:rsidP="002D196D">
      <w:pPr>
        <w:pStyle w:val="Version"/>
        <w:rPr>
          <w:rFonts w:asciiTheme="majorHAnsi" w:hAnsiTheme="majorHAnsi"/>
        </w:rPr>
      </w:pPr>
      <w:r w:rsidRPr="005F7DBE">
        <w:rPr>
          <w:rFonts w:asciiTheme="majorHAnsi" w:hAnsiTheme="majorHAnsi"/>
        </w:rPr>
        <w:t xml:space="preserve">Version </w:t>
      </w:r>
      <w:r w:rsidR="004C2383">
        <w:rPr>
          <w:rFonts w:asciiTheme="majorHAnsi" w:hAnsiTheme="majorHAnsi"/>
        </w:rPr>
        <w:t>2</w:t>
      </w:r>
      <w:r w:rsidR="00DB2B47">
        <w:rPr>
          <w:rFonts w:asciiTheme="majorHAnsi" w:hAnsiTheme="majorHAnsi"/>
        </w:rPr>
        <w:t>3</w:t>
      </w:r>
      <w:r w:rsidR="00B20253" w:rsidRPr="005F7DBE">
        <w:rPr>
          <w:rFonts w:asciiTheme="majorHAnsi" w:hAnsiTheme="majorHAnsi"/>
        </w:rPr>
        <w:t>.</w:t>
      </w:r>
      <w:r w:rsidR="00DB2B47">
        <w:rPr>
          <w:rFonts w:asciiTheme="majorHAnsi" w:hAnsiTheme="majorHAnsi"/>
        </w:rPr>
        <w:t>0</w:t>
      </w:r>
      <w:r w:rsidR="009E5A88">
        <w:rPr>
          <w:rFonts w:asciiTheme="majorHAnsi" w:hAnsiTheme="majorHAnsi"/>
        </w:rPr>
        <w:t>.</w:t>
      </w:r>
      <w:r w:rsidR="00DB2B47">
        <w:rPr>
          <w:rFonts w:asciiTheme="majorHAnsi" w:hAnsiTheme="majorHAnsi"/>
        </w:rPr>
        <w:t>0</w:t>
      </w:r>
    </w:p>
    <w:p w14:paraId="1F21CB1D" w14:textId="77777777" w:rsidR="007A5A94" w:rsidRPr="005F7DBE" w:rsidRDefault="007A5A94" w:rsidP="001514FE">
      <w:pPr>
        <w:jc w:val="both"/>
        <w:rPr>
          <w:rFonts w:asciiTheme="majorHAnsi" w:hAnsiTheme="majorHAnsi"/>
        </w:rPr>
      </w:pPr>
      <w:bookmarkStart w:id="1" w:name="O_109"/>
      <w:bookmarkEnd w:id="1"/>
    </w:p>
    <w:p w14:paraId="6E79C790" w14:textId="77777777" w:rsidR="003A546F" w:rsidRPr="005F7DBE" w:rsidRDefault="003A546F" w:rsidP="001514FE">
      <w:pPr>
        <w:spacing w:line="240" w:lineRule="auto"/>
        <w:jc w:val="both"/>
        <w:rPr>
          <w:rFonts w:asciiTheme="majorHAnsi" w:eastAsia="Arial" w:hAnsiTheme="majorHAnsi" w:cs="Arial"/>
          <w:b/>
          <w:sz w:val="32"/>
          <w:szCs w:val="32"/>
        </w:rPr>
      </w:pPr>
    </w:p>
    <w:p w14:paraId="33EC2243" w14:textId="77777777" w:rsidR="003A546F" w:rsidRPr="005F7DBE" w:rsidRDefault="003A546F" w:rsidP="001514FE">
      <w:pPr>
        <w:spacing w:line="240" w:lineRule="auto"/>
        <w:ind w:right="-1187"/>
        <w:jc w:val="both"/>
        <w:rPr>
          <w:rFonts w:asciiTheme="majorHAnsi" w:hAnsiTheme="majorHAnsi"/>
          <w:b/>
          <w:sz w:val="36"/>
        </w:rPr>
      </w:pPr>
    </w:p>
    <w:p w14:paraId="04EB2156" w14:textId="2DFEB8F3" w:rsidR="003A546F" w:rsidRPr="005F7DBE" w:rsidRDefault="00256A3B" w:rsidP="00285127">
      <w:pPr>
        <w:spacing w:line="240" w:lineRule="auto"/>
        <w:ind w:right="-1187"/>
        <w:jc w:val="both"/>
        <w:rPr>
          <w:rFonts w:asciiTheme="majorHAnsi" w:hAnsiTheme="majorHAnsi"/>
          <w:b/>
          <w:sz w:val="36"/>
        </w:rPr>
      </w:pPr>
      <w:r>
        <w:rPr>
          <w:noProof/>
          <w:lang w:bidi="ar-SA"/>
        </w:rPr>
        <w:drawing>
          <wp:inline distT="114300" distB="114300" distL="114300" distR="114300" wp14:anchorId="2009FE72" wp14:editId="3A732FC9">
            <wp:extent cx="5943600" cy="1447800"/>
            <wp:effectExtent l="0" t="0" r="0" b="0"/>
            <wp:docPr id="13"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4"/>
                    <a:srcRect/>
                    <a:stretch>
                      <a:fillRect/>
                    </a:stretch>
                  </pic:blipFill>
                  <pic:spPr>
                    <a:xfrm>
                      <a:off x="0" y="0"/>
                      <a:ext cx="5943600" cy="1447800"/>
                    </a:xfrm>
                    <a:prstGeom prst="rect">
                      <a:avLst/>
                    </a:prstGeom>
                    <a:ln/>
                  </pic:spPr>
                </pic:pic>
              </a:graphicData>
            </a:graphic>
          </wp:inline>
        </w:drawing>
      </w:r>
    </w:p>
    <w:p w14:paraId="4B6A8E2C" w14:textId="77777777" w:rsidR="00B72618" w:rsidRPr="005F7DBE" w:rsidRDefault="00B72618" w:rsidP="001514FE">
      <w:pPr>
        <w:jc w:val="both"/>
        <w:rPr>
          <w:rFonts w:asciiTheme="majorHAnsi" w:hAnsiTheme="majorHAnsi"/>
          <w:sz w:val="28"/>
        </w:rPr>
      </w:pPr>
      <w:r w:rsidRPr="005F7DBE">
        <w:rPr>
          <w:rFonts w:asciiTheme="majorHAnsi" w:hAnsiTheme="majorHAnsi"/>
          <w:sz w:val="28"/>
        </w:rPr>
        <w:br w:type="page"/>
      </w:r>
    </w:p>
    <w:bookmarkEnd w:id="0" w:displacedByCustomXml="next"/>
    <w:bookmarkStart w:id="2" w:name="_Toc78862409" w:displacedByCustomXml="next"/>
    <w:sdt>
      <w:sdtPr>
        <w:rPr>
          <w:rFonts w:asciiTheme="minorHAnsi" w:eastAsiaTheme="minorEastAsia" w:hAnsiTheme="minorHAnsi" w:cstheme="minorBidi"/>
          <w:b w:val="0"/>
          <w:bCs w:val="0"/>
          <w:smallCaps/>
          <w:color w:val="auto"/>
          <w:spacing w:val="5"/>
          <w:sz w:val="20"/>
          <w:szCs w:val="22"/>
          <w:u w:val="single"/>
        </w:rPr>
        <w:id w:val="18149860"/>
        <w:docPartObj>
          <w:docPartGallery w:val="Table of Contents"/>
          <w:docPartUnique/>
        </w:docPartObj>
      </w:sdtPr>
      <w:sdtContent>
        <w:p w14:paraId="51DD1516" w14:textId="77777777" w:rsidR="00F02EC2" w:rsidRPr="00DF6E31" w:rsidRDefault="00F02EC2" w:rsidP="00D037D5">
          <w:pPr>
            <w:pStyle w:val="TOCHeading"/>
            <w:numPr>
              <w:ilvl w:val="0"/>
              <w:numId w:val="0"/>
            </w:numPr>
            <w:spacing w:before="120" w:after="120"/>
            <w:ind w:left="720"/>
            <w:jc w:val="both"/>
            <w:rPr>
              <w:sz w:val="22"/>
            </w:rPr>
          </w:pPr>
          <w:r w:rsidRPr="00DF6E31">
            <w:rPr>
              <w:sz w:val="22"/>
            </w:rPr>
            <w:t>Table of Contents</w:t>
          </w:r>
        </w:p>
        <w:p w14:paraId="46384A27" w14:textId="0BE9D612" w:rsidR="006C0645" w:rsidRDefault="00525010">
          <w:pPr>
            <w:pStyle w:val="TOC1"/>
            <w:rPr>
              <w:lang w:bidi="ar-SA"/>
            </w:rPr>
          </w:pPr>
          <w:r w:rsidRPr="00DF6E31">
            <w:rPr>
              <w:rFonts w:asciiTheme="majorHAnsi" w:hAnsiTheme="majorHAnsi"/>
              <w:sz w:val="18"/>
              <w:szCs w:val="20"/>
            </w:rPr>
            <w:fldChar w:fldCharType="begin"/>
          </w:r>
          <w:r w:rsidR="00F02EC2" w:rsidRPr="00DF6E31">
            <w:rPr>
              <w:rFonts w:asciiTheme="majorHAnsi" w:hAnsiTheme="majorHAnsi"/>
              <w:sz w:val="18"/>
              <w:szCs w:val="20"/>
            </w:rPr>
            <w:instrText xml:space="preserve"> TOC \o "1-3" \h \z \u </w:instrText>
          </w:r>
          <w:r w:rsidRPr="00DF6E31">
            <w:rPr>
              <w:rFonts w:asciiTheme="majorHAnsi" w:hAnsiTheme="majorHAnsi"/>
              <w:sz w:val="18"/>
              <w:szCs w:val="20"/>
            </w:rPr>
            <w:fldChar w:fldCharType="separate"/>
          </w:r>
          <w:hyperlink w:anchor="_Toc22201463" w:history="1">
            <w:r w:rsidR="006C0645" w:rsidRPr="00F1208D">
              <w:rPr>
                <w:rStyle w:val="Hyperlink"/>
              </w:rPr>
              <w:t>1.</w:t>
            </w:r>
            <w:r w:rsidR="006C0645">
              <w:rPr>
                <w:lang w:bidi="ar-SA"/>
              </w:rPr>
              <w:tab/>
            </w:r>
            <w:r w:rsidR="006C0645" w:rsidRPr="00F1208D">
              <w:rPr>
                <w:rStyle w:val="Hyperlink"/>
              </w:rPr>
              <w:t>Summary</w:t>
            </w:r>
            <w:r w:rsidR="006C0645">
              <w:rPr>
                <w:webHidden/>
              </w:rPr>
              <w:tab/>
            </w:r>
            <w:r w:rsidR="006C0645">
              <w:rPr>
                <w:webHidden/>
              </w:rPr>
              <w:fldChar w:fldCharType="begin"/>
            </w:r>
            <w:r w:rsidR="006C0645">
              <w:rPr>
                <w:webHidden/>
              </w:rPr>
              <w:instrText xml:space="preserve"> PAGEREF _Toc22201463 \h </w:instrText>
            </w:r>
            <w:r w:rsidR="006C0645">
              <w:rPr>
                <w:webHidden/>
              </w:rPr>
            </w:r>
            <w:r w:rsidR="006C0645">
              <w:rPr>
                <w:webHidden/>
              </w:rPr>
              <w:fldChar w:fldCharType="separate"/>
            </w:r>
            <w:r w:rsidR="00DB2B47">
              <w:rPr>
                <w:webHidden/>
              </w:rPr>
              <w:t>1-3</w:t>
            </w:r>
            <w:r w:rsidR="006C0645">
              <w:rPr>
                <w:webHidden/>
              </w:rPr>
              <w:fldChar w:fldCharType="end"/>
            </w:r>
          </w:hyperlink>
        </w:p>
        <w:p w14:paraId="7881A516" w14:textId="614394E8" w:rsidR="006C0645" w:rsidRDefault="00000000">
          <w:pPr>
            <w:pStyle w:val="TOC1"/>
            <w:rPr>
              <w:lang w:bidi="ar-SA"/>
            </w:rPr>
          </w:pPr>
          <w:hyperlink w:anchor="_Toc22201464" w:history="1">
            <w:r w:rsidR="006C0645" w:rsidRPr="00F1208D">
              <w:rPr>
                <w:rStyle w:val="Hyperlink"/>
              </w:rPr>
              <w:t>2.</w:t>
            </w:r>
            <w:r w:rsidR="006C0645">
              <w:rPr>
                <w:lang w:bidi="ar-SA"/>
              </w:rPr>
              <w:tab/>
            </w:r>
            <w:r w:rsidR="006C0645" w:rsidRPr="00F1208D">
              <w:rPr>
                <w:rStyle w:val="Hyperlink"/>
              </w:rPr>
              <w:t>Component Overview</w:t>
            </w:r>
            <w:r w:rsidR="006C0645">
              <w:rPr>
                <w:webHidden/>
              </w:rPr>
              <w:tab/>
            </w:r>
            <w:r w:rsidR="006C0645">
              <w:rPr>
                <w:webHidden/>
              </w:rPr>
              <w:fldChar w:fldCharType="begin"/>
            </w:r>
            <w:r w:rsidR="006C0645">
              <w:rPr>
                <w:webHidden/>
              </w:rPr>
              <w:instrText xml:space="preserve"> PAGEREF _Toc22201464 \h </w:instrText>
            </w:r>
            <w:r w:rsidR="006C0645">
              <w:rPr>
                <w:webHidden/>
              </w:rPr>
            </w:r>
            <w:r w:rsidR="006C0645">
              <w:rPr>
                <w:webHidden/>
              </w:rPr>
              <w:fldChar w:fldCharType="separate"/>
            </w:r>
            <w:r w:rsidR="00DB2B47">
              <w:rPr>
                <w:webHidden/>
              </w:rPr>
              <w:t>2-3</w:t>
            </w:r>
            <w:r w:rsidR="006C0645">
              <w:rPr>
                <w:webHidden/>
              </w:rPr>
              <w:fldChar w:fldCharType="end"/>
            </w:r>
          </w:hyperlink>
        </w:p>
        <w:p w14:paraId="20A744EA" w14:textId="3E07CFB2" w:rsidR="006C0645" w:rsidRDefault="00000000">
          <w:pPr>
            <w:pStyle w:val="TOC2"/>
            <w:rPr>
              <w:lang w:bidi="ar-SA"/>
            </w:rPr>
          </w:pPr>
          <w:hyperlink w:anchor="_Toc22201465" w:history="1">
            <w:r w:rsidR="006C0645" w:rsidRPr="00F1208D">
              <w:rPr>
                <w:rStyle w:val="Hyperlink"/>
                <w:rFonts w:asciiTheme="majorHAnsi" w:hAnsiTheme="majorHAnsi"/>
              </w:rPr>
              <w:t>2.1</w:t>
            </w:r>
            <w:r w:rsidR="006C0645">
              <w:rPr>
                <w:lang w:bidi="ar-SA"/>
              </w:rPr>
              <w:tab/>
            </w:r>
            <w:r w:rsidR="006C0645" w:rsidRPr="00F1208D">
              <w:rPr>
                <w:rStyle w:val="Hyperlink"/>
                <w:rFonts w:asciiTheme="majorHAnsi" w:hAnsiTheme="majorHAnsi"/>
              </w:rPr>
              <w:t>Functional Overview</w:t>
            </w:r>
            <w:r w:rsidR="006C0645">
              <w:rPr>
                <w:webHidden/>
              </w:rPr>
              <w:tab/>
            </w:r>
            <w:r w:rsidR="006C0645">
              <w:rPr>
                <w:webHidden/>
              </w:rPr>
              <w:fldChar w:fldCharType="begin"/>
            </w:r>
            <w:r w:rsidR="006C0645">
              <w:rPr>
                <w:webHidden/>
              </w:rPr>
              <w:instrText xml:space="preserve"> PAGEREF _Toc22201465 \h </w:instrText>
            </w:r>
            <w:r w:rsidR="006C0645">
              <w:rPr>
                <w:webHidden/>
              </w:rPr>
            </w:r>
            <w:r w:rsidR="006C0645">
              <w:rPr>
                <w:webHidden/>
              </w:rPr>
              <w:fldChar w:fldCharType="separate"/>
            </w:r>
            <w:r w:rsidR="00DB2B47">
              <w:rPr>
                <w:webHidden/>
              </w:rPr>
              <w:t>2-3</w:t>
            </w:r>
            <w:r w:rsidR="006C0645">
              <w:rPr>
                <w:webHidden/>
              </w:rPr>
              <w:fldChar w:fldCharType="end"/>
            </w:r>
          </w:hyperlink>
        </w:p>
        <w:p w14:paraId="4C0B8BAA" w14:textId="4187C230" w:rsidR="006C0645" w:rsidRDefault="00000000">
          <w:pPr>
            <w:pStyle w:val="TOC2"/>
            <w:rPr>
              <w:lang w:bidi="ar-SA"/>
            </w:rPr>
          </w:pPr>
          <w:hyperlink w:anchor="_Toc22201466" w:history="1">
            <w:r w:rsidR="006C0645" w:rsidRPr="00F1208D">
              <w:rPr>
                <w:rStyle w:val="Hyperlink"/>
                <w:rFonts w:asciiTheme="majorHAnsi" w:hAnsiTheme="majorHAnsi"/>
              </w:rPr>
              <w:t>2.2</w:t>
            </w:r>
            <w:r w:rsidR="006C0645">
              <w:rPr>
                <w:lang w:bidi="ar-SA"/>
              </w:rPr>
              <w:tab/>
            </w:r>
            <w:r w:rsidR="006C0645" w:rsidRPr="00F1208D">
              <w:rPr>
                <w:rStyle w:val="Hyperlink"/>
                <w:rFonts w:asciiTheme="majorHAnsi" w:hAnsiTheme="majorHAnsi"/>
              </w:rPr>
              <w:t>Use Cases</w:t>
            </w:r>
            <w:r w:rsidR="006C0645">
              <w:rPr>
                <w:webHidden/>
              </w:rPr>
              <w:tab/>
            </w:r>
            <w:r w:rsidR="006C0645">
              <w:rPr>
                <w:webHidden/>
              </w:rPr>
              <w:fldChar w:fldCharType="begin"/>
            </w:r>
            <w:r w:rsidR="006C0645">
              <w:rPr>
                <w:webHidden/>
              </w:rPr>
              <w:instrText xml:space="preserve"> PAGEREF _Toc22201466 \h </w:instrText>
            </w:r>
            <w:r w:rsidR="006C0645">
              <w:rPr>
                <w:webHidden/>
              </w:rPr>
            </w:r>
            <w:r w:rsidR="006C0645">
              <w:rPr>
                <w:webHidden/>
              </w:rPr>
              <w:fldChar w:fldCharType="separate"/>
            </w:r>
            <w:r w:rsidR="00DB2B47">
              <w:rPr>
                <w:webHidden/>
              </w:rPr>
              <w:t>2-3</w:t>
            </w:r>
            <w:r w:rsidR="006C0645">
              <w:rPr>
                <w:webHidden/>
              </w:rPr>
              <w:fldChar w:fldCharType="end"/>
            </w:r>
          </w:hyperlink>
        </w:p>
        <w:p w14:paraId="71F9DD9C" w14:textId="56710ADC" w:rsidR="006C0645" w:rsidRDefault="00000000">
          <w:pPr>
            <w:pStyle w:val="TOC2"/>
            <w:rPr>
              <w:lang w:bidi="ar-SA"/>
            </w:rPr>
          </w:pPr>
          <w:hyperlink w:anchor="_Toc22201467" w:history="1">
            <w:r w:rsidR="006C0645" w:rsidRPr="00F1208D">
              <w:rPr>
                <w:rStyle w:val="Hyperlink"/>
                <w:rFonts w:asciiTheme="majorHAnsi" w:hAnsiTheme="majorHAnsi"/>
              </w:rPr>
              <w:t>2.3</w:t>
            </w:r>
            <w:r w:rsidR="006C0645">
              <w:rPr>
                <w:lang w:bidi="ar-SA"/>
              </w:rPr>
              <w:tab/>
            </w:r>
            <w:r w:rsidR="006C0645" w:rsidRPr="00F1208D">
              <w:rPr>
                <w:rStyle w:val="Hyperlink"/>
                <w:rFonts w:asciiTheme="majorHAnsi" w:hAnsiTheme="majorHAnsi"/>
              </w:rPr>
              <w:t>Limitations and Constraints</w:t>
            </w:r>
            <w:r w:rsidR="006C0645">
              <w:rPr>
                <w:webHidden/>
              </w:rPr>
              <w:tab/>
            </w:r>
            <w:r w:rsidR="006C0645">
              <w:rPr>
                <w:webHidden/>
              </w:rPr>
              <w:fldChar w:fldCharType="begin"/>
            </w:r>
            <w:r w:rsidR="006C0645">
              <w:rPr>
                <w:webHidden/>
              </w:rPr>
              <w:instrText xml:space="preserve"> PAGEREF _Toc22201467 \h </w:instrText>
            </w:r>
            <w:r w:rsidR="006C0645">
              <w:rPr>
                <w:webHidden/>
              </w:rPr>
            </w:r>
            <w:r w:rsidR="006C0645">
              <w:rPr>
                <w:webHidden/>
              </w:rPr>
              <w:fldChar w:fldCharType="separate"/>
            </w:r>
            <w:r w:rsidR="00DB2B47">
              <w:rPr>
                <w:webHidden/>
              </w:rPr>
              <w:t>2-8</w:t>
            </w:r>
            <w:r w:rsidR="006C0645">
              <w:rPr>
                <w:webHidden/>
              </w:rPr>
              <w:fldChar w:fldCharType="end"/>
            </w:r>
          </w:hyperlink>
        </w:p>
        <w:p w14:paraId="19B7963F" w14:textId="14A6A719" w:rsidR="006C0645" w:rsidRDefault="00000000">
          <w:pPr>
            <w:pStyle w:val="TOC2"/>
            <w:rPr>
              <w:lang w:bidi="ar-SA"/>
            </w:rPr>
          </w:pPr>
          <w:hyperlink w:anchor="_Toc22201468" w:history="1">
            <w:r w:rsidR="006C0645" w:rsidRPr="00F1208D">
              <w:rPr>
                <w:rStyle w:val="Hyperlink"/>
                <w:rFonts w:asciiTheme="majorHAnsi" w:hAnsiTheme="majorHAnsi"/>
              </w:rPr>
              <w:t>2.4</w:t>
            </w:r>
            <w:r w:rsidR="006C0645">
              <w:rPr>
                <w:lang w:bidi="ar-SA"/>
              </w:rPr>
              <w:tab/>
            </w:r>
            <w:r w:rsidR="006C0645" w:rsidRPr="00F1208D">
              <w:rPr>
                <w:rStyle w:val="Hyperlink"/>
                <w:rFonts w:asciiTheme="majorHAnsi" w:hAnsiTheme="majorHAnsi"/>
              </w:rPr>
              <w:t>Compatibility</w:t>
            </w:r>
            <w:r w:rsidR="006C0645">
              <w:rPr>
                <w:webHidden/>
              </w:rPr>
              <w:tab/>
            </w:r>
            <w:r w:rsidR="006C0645">
              <w:rPr>
                <w:webHidden/>
              </w:rPr>
              <w:fldChar w:fldCharType="begin"/>
            </w:r>
            <w:r w:rsidR="006C0645">
              <w:rPr>
                <w:webHidden/>
              </w:rPr>
              <w:instrText xml:space="preserve"> PAGEREF _Toc22201468 \h </w:instrText>
            </w:r>
            <w:r w:rsidR="006C0645">
              <w:rPr>
                <w:webHidden/>
              </w:rPr>
            </w:r>
            <w:r w:rsidR="006C0645">
              <w:rPr>
                <w:webHidden/>
              </w:rPr>
              <w:fldChar w:fldCharType="separate"/>
            </w:r>
            <w:r w:rsidR="00DB2B47">
              <w:rPr>
                <w:webHidden/>
              </w:rPr>
              <w:t>2-8</w:t>
            </w:r>
            <w:r w:rsidR="006C0645">
              <w:rPr>
                <w:webHidden/>
              </w:rPr>
              <w:fldChar w:fldCharType="end"/>
            </w:r>
          </w:hyperlink>
        </w:p>
        <w:p w14:paraId="330BAA02" w14:textId="38C198EB" w:rsidR="006C0645" w:rsidRDefault="00000000">
          <w:pPr>
            <w:pStyle w:val="TOC2"/>
            <w:rPr>
              <w:lang w:bidi="ar-SA"/>
            </w:rPr>
          </w:pPr>
          <w:hyperlink w:anchor="_Toc22201469" w:history="1">
            <w:r w:rsidR="006C0645" w:rsidRPr="00F1208D">
              <w:rPr>
                <w:rStyle w:val="Hyperlink"/>
                <w:rFonts w:asciiTheme="majorHAnsi" w:hAnsiTheme="majorHAnsi"/>
              </w:rPr>
              <w:t>2.5</w:t>
            </w:r>
            <w:r w:rsidR="006C0645">
              <w:rPr>
                <w:lang w:bidi="ar-SA"/>
              </w:rPr>
              <w:tab/>
            </w:r>
            <w:r w:rsidR="006C0645" w:rsidRPr="00F1208D">
              <w:rPr>
                <w:rStyle w:val="Hyperlink"/>
                <w:rFonts w:asciiTheme="majorHAnsi" w:hAnsiTheme="majorHAnsi"/>
              </w:rPr>
              <w:t>Privacy, Payment</w:t>
            </w:r>
            <w:r w:rsidR="006C0645">
              <w:rPr>
                <w:webHidden/>
              </w:rPr>
              <w:tab/>
            </w:r>
            <w:r w:rsidR="006C0645">
              <w:rPr>
                <w:webHidden/>
              </w:rPr>
              <w:fldChar w:fldCharType="begin"/>
            </w:r>
            <w:r w:rsidR="006C0645">
              <w:rPr>
                <w:webHidden/>
              </w:rPr>
              <w:instrText xml:space="preserve"> PAGEREF _Toc22201469 \h </w:instrText>
            </w:r>
            <w:r w:rsidR="006C0645">
              <w:rPr>
                <w:webHidden/>
              </w:rPr>
            </w:r>
            <w:r w:rsidR="006C0645">
              <w:rPr>
                <w:webHidden/>
              </w:rPr>
              <w:fldChar w:fldCharType="separate"/>
            </w:r>
            <w:r w:rsidR="00DB2B47">
              <w:rPr>
                <w:webHidden/>
              </w:rPr>
              <w:t>2-9</w:t>
            </w:r>
            <w:r w:rsidR="006C0645">
              <w:rPr>
                <w:webHidden/>
              </w:rPr>
              <w:fldChar w:fldCharType="end"/>
            </w:r>
          </w:hyperlink>
        </w:p>
        <w:p w14:paraId="6185CE44" w14:textId="008C0DD9" w:rsidR="006C0645" w:rsidRDefault="00000000">
          <w:pPr>
            <w:pStyle w:val="TOC1"/>
            <w:rPr>
              <w:lang w:bidi="ar-SA"/>
            </w:rPr>
          </w:pPr>
          <w:hyperlink w:anchor="_Toc22201470" w:history="1">
            <w:r w:rsidR="006C0645" w:rsidRPr="00F1208D">
              <w:rPr>
                <w:rStyle w:val="Hyperlink"/>
              </w:rPr>
              <w:t>3.</w:t>
            </w:r>
            <w:r w:rsidR="006C0645">
              <w:rPr>
                <w:lang w:bidi="ar-SA"/>
              </w:rPr>
              <w:tab/>
            </w:r>
            <w:r w:rsidR="006C0645" w:rsidRPr="00F1208D">
              <w:rPr>
                <w:rStyle w:val="Hyperlink"/>
              </w:rPr>
              <w:t>Implementation Guide</w:t>
            </w:r>
            <w:r w:rsidR="006C0645">
              <w:rPr>
                <w:webHidden/>
              </w:rPr>
              <w:tab/>
            </w:r>
            <w:r w:rsidR="006C0645">
              <w:rPr>
                <w:webHidden/>
              </w:rPr>
              <w:fldChar w:fldCharType="begin"/>
            </w:r>
            <w:r w:rsidR="006C0645">
              <w:rPr>
                <w:webHidden/>
              </w:rPr>
              <w:instrText xml:space="preserve"> PAGEREF _Toc22201470 \h </w:instrText>
            </w:r>
            <w:r w:rsidR="006C0645">
              <w:rPr>
                <w:webHidden/>
              </w:rPr>
            </w:r>
            <w:r w:rsidR="006C0645">
              <w:rPr>
                <w:webHidden/>
              </w:rPr>
              <w:fldChar w:fldCharType="separate"/>
            </w:r>
            <w:r w:rsidR="00DB2B47">
              <w:rPr>
                <w:webHidden/>
              </w:rPr>
              <w:t>3-9</w:t>
            </w:r>
            <w:r w:rsidR="006C0645">
              <w:rPr>
                <w:webHidden/>
              </w:rPr>
              <w:fldChar w:fldCharType="end"/>
            </w:r>
          </w:hyperlink>
        </w:p>
        <w:p w14:paraId="6546E1BD" w14:textId="388A682F" w:rsidR="006C0645" w:rsidRDefault="00000000">
          <w:pPr>
            <w:pStyle w:val="TOC2"/>
            <w:rPr>
              <w:lang w:bidi="ar-SA"/>
            </w:rPr>
          </w:pPr>
          <w:hyperlink w:anchor="_Toc22201471" w:history="1">
            <w:r w:rsidR="006C0645" w:rsidRPr="00F1208D">
              <w:rPr>
                <w:rStyle w:val="Hyperlink"/>
                <w:rFonts w:asciiTheme="majorHAnsi" w:hAnsiTheme="majorHAnsi"/>
              </w:rPr>
              <w:t>3.1</w:t>
            </w:r>
            <w:r w:rsidR="006C0645">
              <w:rPr>
                <w:lang w:bidi="ar-SA"/>
              </w:rPr>
              <w:tab/>
            </w:r>
            <w:r w:rsidR="006C0645" w:rsidRPr="00F1208D">
              <w:rPr>
                <w:rStyle w:val="Hyperlink"/>
                <w:rFonts w:asciiTheme="majorHAnsi" w:hAnsiTheme="majorHAnsi"/>
              </w:rPr>
              <w:t>Setup</w:t>
            </w:r>
            <w:r w:rsidR="006C0645">
              <w:rPr>
                <w:webHidden/>
              </w:rPr>
              <w:tab/>
            </w:r>
            <w:r w:rsidR="006C0645">
              <w:rPr>
                <w:webHidden/>
              </w:rPr>
              <w:fldChar w:fldCharType="begin"/>
            </w:r>
            <w:r w:rsidR="006C0645">
              <w:rPr>
                <w:webHidden/>
              </w:rPr>
              <w:instrText xml:space="preserve"> PAGEREF _Toc22201471 \h </w:instrText>
            </w:r>
            <w:r w:rsidR="006C0645">
              <w:rPr>
                <w:webHidden/>
              </w:rPr>
            </w:r>
            <w:r w:rsidR="006C0645">
              <w:rPr>
                <w:webHidden/>
              </w:rPr>
              <w:fldChar w:fldCharType="separate"/>
            </w:r>
            <w:r w:rsidR="00DB2B47">
              <w:rPr>
                <w:webHidden/>
              </w:rPr>
              <w:t>3-9</w:t>
            </w:r>
            <w:r w:rsidR="006C0645">
              <w:rPr>
                <w:webHidden/>
              </w:rPr>
              <w:fldChar w:fldCharType="end"/>
            </w:r>
          </w:hyperlink>
        </w:p>
        <w:p w14:paraId="6B4F0419" w14:textId="0CDCDB04" w:rsidR="006C0645" w:rsidRDefault="00000000">
          <w:pPr>
            <w:pStyle w:val="TOC2"/>
            <w:rPr>
              <w:lang w:bidi="ar-SA"/>
            </w:rPr>
          </w:pPr>
          <w:hyperlink w:anchor="_Toc22201472" w:history="1">
            <w:r w:rsidR="006C0645" w:rsidRPr="00F1208D">
              <w:rPr>
                <w:rStyle w:val="Hyperlink"/>
                <w:rFonts w:asciiTheme="majorHAnsi" w:hAnsiTheme="majorHAnsi"/>
              </w:rPr>
              <w:t>3.2</w:t>
            </w:r>
            <w:r w:rsidR="006C0645">
              <w:rPr>
                <w:lang w:bidi="ar-SA"/>
              </w:rPr>
              <w:tab/>
            </w:r>
            <w:r w:rsidR="006C0645" w:rsidRPr="00F1208D">
              <w:rPr>
                <w:rStyle w:val="Hyperlink"/>
                <w:rFonts w:asciiTheme="majorHAnsi" w:hAnsiTheme="majorHAnsi"/>
              </w:rPr>
              <w:t>Configuration</w:t>
            </w:r>
            <w:r w:rsidR="006C0645">
              <w:rPr>
                <w:webHidden/>
              </w:rPr>
              <w:tab/>
            </w:r>
            <w:r w:rsidR="006C0645">
              <w:rPr>
                <w:webHidden/>
              </w:rPr>
              <w:fldChar w:fldCharType="begin"/>
            </w:r>
            <w:r w:rsidR="006C0645">
              <w:rPr>
                <w:webHidden/>
              </w:rPr>
              <w:instrText xml:space="preserve"> PAGEREF _Toc22201472 \h </w:instrText>
            </w:r>
            <w:r w:rsidR="006C0645">
              <w:rPr>
                <w:webHidden/>
              </w:rPr>
            </w:r>
            <w:r w:rsidR="006C0645">
              <w:rPr>
                <w:webHidden/>
              </w:rPr>
              <w:fldChar w:fldCharType="separate"/>
            </w:r>
            <w:r w:rsidR="00DB2B47">
              <w:rPr>
                <w:webHidden/>
              </w:rPr>
              <w:t>3-9</w:t>
            </w:r>
            <w:r w:rsidR="006C0645">
              <w:rPr>
                <w:webHidden/>
              </w:rPr>
              <w:fldChar w:fldCharType="end"/>
            </w:r>
          </w:hyperlink>
        </w:p>
        <w:p w14:paraId="515D1743" w14:textId="73A653AA" w:rsidR="006C0645" w:rsidRDefault="00000000">
          <w:pPr>
            <w:pStyle w:val="TOC3"/>
            <w:rPr>
              <w:lang w:bidi="ar-SA"/>
            </w:rPr>
          </w:pPr>
          <w:hyperlink w:anchor="_Toc22201473" w:history="1">
            <w:r w:rsidR="006C0645" w:rsidRPr="00F1208D">
              <w:rPr>
                <w:rStyle w:val="Hyperlink"/>
                <w:rFonts w:asciiTheme="majorHAnsi" w:hAnsiTheme="majorHAnsi"/>
              </w:rPr>
              <w:t>3.2.1</w:t>
            </w:r>
            <w:r w:rsidR="006C0645">
              <w:rPr>
                <w:lang w:bidi="ar-SA"/>
              </w:rPr>
              <w:tab/>
            </w:r>
            <w:r w:rsidR="006C0645" w:rsidRPr="00F1208D">
              <w:rPr>
                <w:rStyle w:val="Hyperlink"/>
                <w:rFonts w:asciiTheme="majorHAnsi" w:hAnsiTheme="majorHAnsi"/>
              </w:rPr>
              <w:t>Setup</w:t>
            </w:r>
            <w:r w:rsidR="006C0645">
              <w:rPr>
                <w:webHidden/>
              </w:rPr>
              <w:tab/>
            </w:r>
            <w:r w:rsidR="006C0645">
              <w:rPr>
                <w:webHidden/>
              </w:rPr>
              <w:fldChar w:fldCharType="begin"/>
            </w:r>
            <w:r w:rsidR="006C0645">
              <w:rPr>
                <w:webHidden/>
              </w:rPr>
              <w:instrText xml:space="preserve"> PAGEREF _Toc22201473 \h </w:instrText>
            </w:r>
            <w:r w:rsidR="006C0645">
              <w:rPr>
                <w:webHidden/>
              </w:rPr>
            </w:r>
            <w:r w:rsidR="006C0645">
              <w:rPr>
                <w:webHidden/>
              </w:rPr>
              <w:fldChar w:fldCharType="separate"/>
            </w:r>
            <w:r w:rsidR="00DB2B47">
              <w:rPr>
                <w:webHidden/>
              </w:rPr>
              <w:t>3-9</w:t>
            </w:r>
            <w:r w:rsidR="006C0645">
              <w:rPr>
                <w:webHidden/>
              </w:rPr>
              <w:fldChar w:fldCharType="end"/>
            </w:r>
          </w:hyperlink>
        </w:p>
        <w:p w14:paraId="7B5239A2" w14:textId="3472C9F1" w:rsidR="006C0645" w:rsidRDefault="00000000">
          <w:pPr>
            <w:pStyle w:val="TOC3"/>
            <w:rPr>
              <w:lang w:bidi="ar-SA"/>
            </w:rPr>
          </w:pPr>
          <w:hyperlink w:anchor="_Toc22201474" w:history="1">
            <w:r w:rsidR="006C0645" w:rsidRPr="00F1208D">
              <w:rPr>
                <w:rStyle w:val="Hyperlink"/>
                <w:rFonts w:asciiTheme="majorHAnsi" w:hAnsiTheme="majorHAnsi"/>
              </w:rPr>
              <w:t>3.2.2</w:t>
            </w:r>
            <w:r w:rsidR="006C0645">
              <w:rPr>
                <w:lang w:bidi="ar-SA"/>
              </w:rPr>
              <w:tab/>
            </w:r>
            <w:r w:rsidR="006C0645" w:rsidRPr="00F1208D">
              <w:rPr>
                <w:rStyle w:val="Hyperlink"/>
                <w:rFonts w:asciiTheme="majorHAnsi" w:hAnsiTheme="majorHAnsi"/>
              </w:rPr>
              <w:t>Metadata import</w:t>
            </w:r>
            <w:r w:rsidR="006C0645">
              <w:rPr>
                <w:webHidden/>
              </w:rPr>
              <w:tab/>
            </w:r>
            <w:r w:rsidR="006C0645">
              <w:rPr>
                <w:webHidden/>
              </w:rPr>
              <w:fldChar w:fldCharType="begin"/>
            </w:r>
            <w:r w:rsidR="006C0645">
              <w:rPr>
                <w:webHidden/>
              </w:rPr>
              <w:instrText xml:space="preserve"> PAGEREF _Toc22201474 \h </w:instrText>
            </w:r>
            <w:r w:rsidR="006C0645">
              <w:rPr>
                <w:webHidden/>
              </w:rPr>
            </w:r>
            <w:r w:rsidR="006C0645">
              <w:rPr>
                <w:webHidden/>
              </w:rPr>
              <w:fldChar w:fldCharType="separate"/>
            </w:r>
            <w:r w:rsidR="00DB2B47">
              <w:rPr>
                <w:webHidden/>
              </w:rPr>
              <w:t>3-11</w:t>
            </w:r>
            <w:r w:rsidR="006C0645">
              <w:rPr>
                <w:webHidden/>
              </w:rPr>
              <w:fldChar w:fldCharType="end"/>
            </w:r>
          </w:hyperlink>
        </w:p>
        <w:p w14:paraId="1C79E2F5" w14:textId="23598269" w:rsidR="006C0645" w:rsidRDefault="00000000">
          <w:pPr>
            <w:pStyle w:val="TOC3"/>
            <w:rPr>
              <w:lang w:bidi="ar-SA"/>
            </w:rPr>
          </w:pPr>
          <w:hyperlink w:anchor="_Toc22201475" w:history="1">
            <w:r w:rsidR="006C0645" w:rsidRPr="00F1208D">
              <w:rPr>
                <w:rStyle w:val="Hyperlink"/>
                <w:rFonts w:asciiTheme="majorHAnsi" w:hAnsiTheme="majorHAnsi"/>
              </w:rPr>
              <w:t>3.2.3</w:t>
            </w:r>
            <w:r w:rsidR="006C0645">
              <w:rPr>
                <w:lang w:bidi="ar-SA"/>
              </w:rPr>
              <w:tab/>
            </w:r>
            <w:r w:rsidR="006C0645" w:rsidRPr="00F1208D">
              <w:rPr>
                <w:rStyle w:val="Hyperlink"/>
                <w:rFonts w:asciiTheme="majorHAnsi" w:hAnsiTheme="majorHAnsi"/>
              </w:rPr>
              <w:t>Cartridge paths</w:t>
            </w:r>
            <w:r w:rsidR="006C0645">
              <w:rPr>
                <w:webHidden/>
              </w:rPr>
              <w:tab/>
            </w:r>
            <w:r w:rsidR="006C0645">
              <w:rPr>
                <w:webHidden/>
              </w:rPr>
              <w:fldChar w:fldCharType="begin"/>
            </w:r>
            <w:r w:rsidR="006C0645">
              <w:rPr>
                <w:webHidden/>
              </w:rPr>
              <w:instrText xml:space="preserve"> PAGEREF _Toc22201475 \h </w:instrText>
            </w:r>
            <w:r w:rsidR="006C0645">
              <w:rPr>
                <w:webHidden/>
              </w:rPr>
            </w:r>
            <w:r w:rsidR="006C0645">
              <w:rPr>
                <w:webHidden/>
              </w:rPr>
              <w:fldChar w:fldCharType="separate"/>
            </w:r>
            <w:r w:rsidR="00DB2B47">
              <w:rPr>
                <w:webHidden/>
              </w:rPr>
              <w:t>3-12</w:t>
            </w:r>
            <w:r w:rsidR="006C0645">
              <w:rPr>
                <w:webHidden/>
              </w:rPr>
              <w:fldChar w:fldCharType="end"/>
            </w:r>
          </w:hyperlink>
        </w:p>
        <w:p w14:paraId="0B048216" w14:textId="0108EC61" w:rsidR="006C0645" w:rsidRDefault="00000000">
          <w:pPr>
            <w:pStyle w:val="TOC3"/>
            <w:rPr>
              <w:lang w:bidi="ar-SA"/>
            </w:rPr>
          </w:pPr>
          <w:hyperlink w:anchor="_Toc22201476" w:history="1">
            <w:r w:rsidR="006C0645" w:rsidRPr="00F1208D">
              <w:rPr>
                <w:rStyle w:val="Hyperlink"/>
                <w:rFonts w:asciiTheme="majorHAnsi" w:hAnsiTheme="majorHAnsi"/>
              </w:rPr>
              <w:t>3.2.4</w:t>
            </w:r>
            <w:r w:rsidR="006C0645">
              <w:rPr>
                <w:lang w:bidi="ar-SA"/>
              </w:rPr>
              <w:tab/>
            </w:r>
            <w:r w:rsidR="006C0645" w:rsidRPr="00F1208D">
              <w:rPr>
                <w:rStyle w:val="Hyperlink"/>
                <w:rFonts w:asciiTheme="majorHAnsi" w:hAnsiTheme="majorHAnsi"/>
              </w:rPr>
              <w:t>Forter custom site preferences</w:t>
            </w:r>
            <w:r w:rsidR="006C0645">
              <w:rPr>
                <w:webHidden/>
              </w:rPr>
              <w:tab/>
            </w:r>
            <w:r w:rsidR="006C0645">
              <w:rPr>
                <w:webHidden/>
              </w:rPr>
              <w:fldChar w:fldCharType="begin"/>
            </w:r>
            <w:r w:rsidR="006C0645">
              <w:rPr>
                <w:webHidden/>
              </w:rPr>
              <w:instrText xml:space="preserve"> PAGEREF _Toc22201476 \h </w:instrText>
            </w:r>
            <w:r w:rsidR="006C0645">
              <w:rPr>
                <w:webHidden/>
              </w:rPr>
            </w:r>
            <w:r w:rsidR="006C0645">
              <w:rPr>
                <w:webHidden/>
              </w:rPr>
              <w:fldChar w:fldCharType="separate"/>
            </w:r>
            <w:r w:rsidR="00DB2B47">
              <w:rPr>
                <w:webHidden/>
              </w:rPr>
              <w:t>3-14</w:t>
            </w:r>
            <w:r w:rsidR="006C0645">
              <w:rPr>
                <w:webHidden/>
              </w:rPr>
              <w:fldChar w:fldCharType="end"/>
            </w:r>
          </w:hyperlink>
        </w:p>
        <w:p w14:paraId="46FF387E" w14:textId="76E510AA" w:rsidR="006C0645" w:rsidRDefault="00000000">
          <w:pPr>
            <w:pStyle w:val="TOC2"/>
            <w:rPr>
              <w:lang w:bidi="ar-SA"/>
            </w:rPr>
          </w:pPr>
          <w:hyperlink w:anchor="_Toc22201477" w:history="1">
            <w:r w:rsidR="006C0645" w:rsidRPr="00F1208D">
              <w:rPr>
                <w:rStyle w:val="Hyperlink"/>
                <w:rFonts w:asciiTheme="majorHAnsi" w:hAnsiTheme="majorHAnsi"/>
              </w:rPr>
              <w:t>3.3</w:t>
            </w:r>
            <w:r w:rsidR="006C0645">
              <w:rPr>
                <w:lang w:bidi="ar-SA"/>
              </w:rPr>
              <w:tab/>
            </w:r>
            <w:r w:rsidR="006C0645" w:rsidRPr="00F1208D">
              <w:rPr>
                <w:rStyle w:val="Hyperlink"/>
                <w:rFonts w:asciiTheme="majorHAnsi" w:hAnsiTheme="majorHAnsi"/>
              </w:rPr>
              <w:t>Custom Code</w:t>
            </w:r>
            <w:r w:rsidR="006C0645">
              <w:rPr>
                <w:webHidden/>
              </w:rPr>
              <w:tab/>
            </w:r>
            <w:r w:rsidR="006C0645">
              <w:rPr>
                <w:webHidden/>
              </w:rPr>
              <w:fldChar w:fldCharType="begin"/>
            </w:r>
            <w:r w:rsidR="006C0645">
              <w:rPr>
                <w:webHidden/>
              </w:rPr>
              <w:instrText xml:space="preserve"> PAGEREF _Toc22201477 \h </w:instrText>
            </w:r>
            <w:r w:rsidR="006C0645">
              <w:rPr>
                <w:webHidden/>
              </w:rPr>
            </w:r>
            <w:r w:rsidR="006C0645">
              <w:rPr>
                <w:webHidden/>
              </w:rPr>
              <w:fldChar w:fldCharType="separate"/>
            </w:r>
            <w:r w:rsidR="00DB2B47">
              <w:rPr>
                <w:webHidden/>
              </w:rPr>
              <w:t>3-16</w:t>
            </w:r>
            <w:r w:rsidR="006C0645">
              <w:rPr>
                <w:webHidden/>
              </w:rPr>
              <w:fldChar w:fldCharType="end"/>
            </w:r>
          </w:hyperlink>
        </w:p>
        <w:p w14:paraId="482723F2" w14:textId="10D1A1E6" w:rsidR="006C0645" w:rsidRDefault="00000000">
          <w:pPr>
            <w:pStyle w:val="TOC3"/>
            <w:rPr>
              <w:lang w:bidi="ar-SA"/>
            </w:rPr>
          </w:pPr>
          <w:hyperlink w:anchor="_Toc22201478" w:history="1">
            <w:r w:rsidR="006C0645" w:rsidRPr="00F1208D">
              <w:rPr>
                <w:rStyle w:val="Hyperlink"/>
                <w:rFonts w:asciiTheme="majorHAnsi" w:hAnsiTheme="majorHAnsi"/>
              </w:rPr>
              <w:t>3.3.1</w:t>
            </w:r>
            <w:r w:rsidR="006C0645">
              <w:rPr>
                <w:lang w:bidi="ar-SA"/>
              </w:rPr>
              <w:tab/>
            </w:r>
            <w:r w:rsidR="006C0645" w:rsidRPr="00F1208D">
              <w:rPr>
                <w:rStyle w:val="Hyperlink"/>
                <w:rFonts w:asciiTheme="majorHAnsi" w:hAnsiTheme="majorHAnsi"/>
              </w:rPr>
              <w:t>Pipelines</w:t>
            </w:r>
            <w:r w:rsidR="006C0645">
              <w:rPr>
                <w:webHidden/>
              </w:rPr>
              <w:tab/>
            </w:r>
            <w:r w:rsidR="006C0645">
              <w:rPr>
                <w:webHidden/>
              </w:rPr>
              <w:fldChar w:fldCharType="begin"/>
            </w:r>
            <w:r w:rsidR="006C0645">
              <w:rPr>
                <w:webHidden/>
              </w:rPr>
              <w:instrText xml:space="preserve"> PAGEREF _Toc22201478 \h </w:instrText>
            </w:r>
            <w:r w:rsidR="006C0645">
              <w:rPr>
                <w:webHidden/>
              </w:rPr>
            </w:r>
            <w:r w:rsidR="006C0645">
              <w:rPr>
                <w:webHidden/>
              </w:rPr>
              <w:fldChar w:fldCharType="separate"/>
            </w:r>
            <w:r w:rsidR="00DB2B47">
              <w:rPr>
                <w:webHidden/>
              </w:rPr>
              <w:t>3-16</w:t>
            </w:r>
            <w:r w:rsidR="006C0645">
              <w:rPr>
                <w:webHidden/>
              </w:rPr>
              <w:fldChar w:fldCharType="end"/>
            </w:r>
          </w:hyperlink>
        </w:p>
        <w:p w14:paraId="209AE384" w14:textId="14295F85" w:rsidR="006C0645" w:rsidRDefault="00000000">
          <w:pPr>
            <w:pStyle w:val="TOC3"/>
            <w:rPr>
              <w:lang w:bidi="ar-SA"/>
            </w:rPr>
          </w:pPr>
          <w:hyperlink w:anchor="_Toc22201479" w:history="1">
            <w:r w:rsidR="006C0645" w:rsidRPr="00F1208D">
              <w:rPr>
                <w:rStyle w:val="Hyperlink"/>
                <w:rFonts w:asciiTheme="majorHAnsi" w:hAnsiTheme="majorHAnsi"/>
              </w:rPr>
              <w:t>3.3.2</w:t>
            </w:r>
            <w:r w:rsidR="006C0645">
              <w:rPr>
                <w:lang w:bidi="ar-SA"/>
              </w:rPr>
              <w:tab/>
            </w:r>
            <w:r w:rsidR="006C0645" w:rsidRPr="00F1208D">
              <w:rPr>
                <w:rStyle w:val="Hyperlink"/>
                <w:rFonts w:asciiTheme="majorHAnsi" w:hAnsiTheme="majorHAnsi"/>
              </w:rPr>
              <w:t>Controllers</w:t>
            </w:r>
            <w:r w:rsidR="006C0645">
              <w:rPr>
                <w:webHidden/>
              </w:rPr>
              <w:tab/>
            </w:r>
            <w:r w:rsidR="006C0645">
              <w:rPr>
                <w:webHidden/>
              </w:rPr>
              <w:fldChar w:fldCharType="begin"/>
            </w:r>
            <w:r w:rsidR="006C0645">
              <w:rPr>
                <w:webHidden/>
              </w:rPr>
              <w:instrText xml:space="preserve"> PAGEREF _Toc22201479 \h </w:instrText>
            </w:r>
            <w:r w:rsidR="006C0645">
              <w:rPr>
                <w:webHidden/>
              </w:rPr>
            </w:r>
            <w:r w:rsidR="006C0645">
              <w:rPr>
                <w:webHidden/>
              </w:rPr>
              <w:fldChar w:fldCharType="separate"/>
            </w:r>
            <w:r w:rsidR="00DB2B47">
              <w:rPr>
                <w:webHidden/>
              </w:rPr>
              <w:t>3-25</w:t>
            </w:r>
            <w:r w:rsidR="006C0645">
              <w:rPr>
                <w:webHidden/>
              </w:rPr>
              <w:fldChar w:fldCharType="end"/>
            </w:r>
          </w:hyperlink>
        </w:p>
        <w:p w14:paraId="7117084E" w14:textId="0F56683D" w:rsidR="006C0645" w:rsidRDefault="00000000">
          <w:pPr>
            <w:pStyle w:val="TOC3"/>
            <w:rPr>
              <w:lang w:bidi="ar-SA"/>
            </w:rPr>
          </w:pPr>
          <w:hyperlink w:anchor="_Toc22201480" w:history="1">
            <w:r w:rsidR="006C0645" w:rsidRPr="00F1208D">
              <w:rPr>
                <w:rStyle w:val="Hyperlink"/>
              </w:rPr>
              <w:t>3.3.3</w:t>
            </w:r>
            <w:r w:rsidR="006C0645">
              <w:rPr>
                <w:lang w:bidi="ar-SA"/>
              </w:rPr>
              <w:tab/>
            </w:r>
            <w:r w:rsidR="006C0645" w:rsidRPr="00F1208D">
              <w:rPr>
                <w:rStyle w:val="Hyperlink"/>
              </w:rPr>
              <w:t>SFRA</w:t>
            </w:r>
            <w:r w:rsidR="006C0645">
              <w:rPr>
                <w:webHidden/>
              </w:rPr>
              <w:tab/>
            </w:r>
            <w:r w:rsidR="006C0645">
              <w:rPr>
                <w:webHidden/>
              </w:rPr>
              <w:fldChar w:fldCharType="begin"/>
            </w:r>
            <w:r w:rsidR="006C0645">
              <w:rPr>
                <w:webHidden/>
              </w:rPr>
              <w:instrText xml:space="preserve"> PAGEREF _Toc22201480 \h </w:instrText>
            </w:r>
            <w:r w:rsidR="006C0645">
              <w:rPr>
                <w:webHidden/>
              </w:rPr>
            </w:r>
            <w:r w:rsidR="006C0645">
              <w:rPr>
                <w:webHidden/>
              </w:rPr>
              <w:fldChar w:fldCharType="separate"/>
            </w:r>
            <w:r w:rsidR="00DB2B47">
              <w:rPr>
                <w:webHidden/>
              </w:rPr>
              <w:t>3-32</w:t>
            </w:r>
            <w:r w:rsidR="006C0645">
              <w:rPr>
                <w:webHidden/>
              </w:rPr>
              <w:fldChar w:fldCharType="end"/>
            </w:r>
          </w:hyperlink>
        </w:p>
        <w:p w14:paraId="1BA691DF" w14:textId="1FB1C9F7" w:rsidR="006C0645" w:rsidRDefault="00000000">
          <w:pPr>
            <w:pStyle w:val="TOC3"/>
            <w:rPr>
              <w:lang w:bidi="ar-SA"/>
            </w:rPr>
          </w:pPr>
          <w:hyperlink w:anchor="_Toc22201481" w:history="1">
            <w:r w:rsidR="006C0645" w:rsidRPr="00F1208D">
              <w:rPr>
                <w:rStyle w:val="Hyperlink"/>
                <w:rFonts w:asciiTheme="majorHAnsi" w:hAnsiTheme="majorHAnsi"/>
              </w:rPr>
              <w:t>3.3.4</w:t>
            </w:r>
            <w:r w:rsidR="006C0645">
              <w:rPr>
                <w:lang w:bidi="ar-SA"/>
              </w:rPr>
              <w:tab/>
            </w:r>
            <w:r w:rsidR="006C0645" w:rsidRPr="00F1208D">
              <w:rPr>
                <w:rStyle w:val="Hyperlink"/>
                <w:rFonts w:asciiTheme="majorHAnsi" w:hAnsiTheme="majorHAnsi"/>
              </w:rPr>
              <w:t>Forter integration in Checkout / Payment Flow</w:t>
            </w:r>
            <w:r w:rsidR="006C0645">
              <w:rPr>
                <w:webHidden/>
              </w:rPr>
              <w:tab/>
            </w:r>
            <w:r w:rsidR="006C0645">
              <w:rPr>
                <w:webHidden/>
              </w:rPr>
              <w:fldChar w:fldCharType="begin"/>
            </w:r>
            <w:r w:rsidR="006C0645">
              <w:rPr>
                <w:webHidden/>
              </w:rPr>
              <w:instrText xml:space="preserve"> PAGEREF _Toc22201481 \h </w:instrText>
            </w:r>
            <w:r w:rsidR="006C0645">
              <w:rPr>
                <w:webHidden/>
              </w:rPr>
            </w:r>
            <w:r w:rsidR="006C0645">
              <w:rPr>
                <w:webHidden/>
              </w:rPr>
              <w:fldChar w:fldCharType="separate"/>
            </w:r>
            <w:r w:rsidR="00DB2B47">
              <w:rPr>
                <w:webHidden/>
              </w:rPr>
              <w:t>3-39</w:t>
            </w:r>
            <w:r w:rsidR="006C0645">
              <w:rPr>
                <w:webHidden/>
              </w:rPr>
              <w:fldChar w:fldCharType="end"/>
            </w:r>
          </w:hyperlink>
        </w:p>
        <w:p w14:paraId="6036E376" w14:textId="78F3B2CB" w:rsidR="006C0645" w:rsidRDefault="00000000">
          <w:pPr>
            <w:pStyle w:val="TOC3"/>
            <w:rPr>
              <w:lang w:bidi="ar-SA"/>
            </w:rPr>
          </w:pPr>
          <w:hyperlink w:anchor="_Toc22201482" w:history="1">
            <w:r w:rsidR="006C0645" w:rsidRPr="00F1208D">
              <w:rPr>
                <w:rStyle w:val="Hyperlink"/>
              </w:rPr>
              <w:t>3.3.5</w:t>
            </w:r>
            <w:r w:rsidR="006C0645">
              <w:rPr>
                <w:lang w:bidi="ar-SA"/>
              </w:rPr>
              <w:tab/>
            </w:r>
            <w:r w:rsidR="006C0645" w:rsidRPr="00F1208D">
              <w:rPr>
                <w:rStyle w:val="Hyperlink"/>
              </w:rPr>
              <w:t>Pre-Authorization Flow</w:t>
            </w:r>
            <w:r w:rsidR="006C0645">
              <w:rPr>
                <w:webHidden/>
              </w:rPr>
              <w:tab/>
            </w:r>
            <w:r w:rsidR="006C0645">
              <w:rPr>
                <w:webHidden/>
              </w:rPr>
              <w:fldChar w:fldCharType="begin"/>
            </w:r>
            <w:r w:rsidR="006C0645">
              <w:rPr>
                <w:webHidden/>
              </w:rPr>
              <w:instrText xml:space="preserve"> PAGEREF _Toc22201482 \h </w:instrText>
            </w:r>
            <w:r w:rsidR="006C0645">
              <w:rPr>
                <w:webHidden/>
              </w:rPr>
            </w:r>
            <w:r w:rsidR="006C0645">
              <w:rPr>
                <w:webHidden/>
              </w:rPr>
              <w:fldChar w:fldCharType="separate"/>
            </w:r>
            <w:r w:rsidR="00DB2B47">
              <w:rPr>
                <w:webHidden/>
              </w:rPr>
              <w:t>3-61</w:t>
            </w:r>
            <w:r w:rsidR="006C0645">
              <w:rPr>
                <w:webHidden/>
              </w:rPr>
              <w:fldChar w:fldCharType="end"/>
            </w:r>
          </w:hyperlink>
        </w:p>
        <w:p w14:paraId="34C122B3" w14:textId="1BC961C9" w:rsidR="006C0645" w:rsidRDefault="00000000">
          <w:pPr>
            <w:pStyle w:val="TOC3"/>
            <w:rPr>
              <w:lang w:bidi="ar-SA"/>
            </w:rPr>
          </w:pPr>
          <w:hyperlink w:anchor="_Toc22201483" w:history="1">
            <w:r w:rsidR="006C0645" w:rsidRPr="00F1208D">
              <w:rPr>
                <w:rStyle w:val="Hyperlink"/>
                <w:rFonts w:asciiTheme="majorHAnsi" w:hAnsiTheme="majorHAnsi"/>
              </w:rPr>
              <w:t>3.3.6</w:t>
            </w:r>
            <w:r w:rsidR="006C0645">
              <w:rPr>
                <w:lang w:bidi="ar-SA"/>
              </w:rPr>
              <w:tab/>
            </w:r>
            <w:r w:rsidR="006C0645" w:rsidRPr="00F1208D">
              <w:rPr>
                <w:rStyle w:val="Hyperlink"/>
                <w:rFonts w:asciiTheme="majorHAnsi" w:hAnsiTheme="majorHAnsi"/>
              </w:rPr>
              <w:t>Footer</w:t>
            </w:r>
            <w:r w:rsidR="006C0645">
              <w:rPr>
                <w:webHidden/>
              </w:rPr>
              <w:tab/>
            </w:r>
            <w:r w:rsidR="006C0645">
              <w:rPr>
                <w:webHidden/>
              </w:rPr>
              <w:fldChar w:fldCharType="begin"/>
            </w:r>
            <w:r w:rsidR="006C0645">
              <w:rPr>
                <w:webHidden/>
              </w:rPr>
              <w:instrText xml:space="preserve"> PAGEREF _Toc22201483 \h </w:instrText>
            </w:r>
            <w:r w:rsidR="006C0645">
              <w:rPr>
                <w:webHidden/>
              </w:rPr>
            </w:r>
            <w:r w:rsidR="006C0645">
              <w:rPr>
                <w:webHidden/>
              </w:rPr>
              <w:fldChar w:fldCharType="separate"/>
            </w:r>
            <w:r w:rsidR="00DB2B47">
              <w:rPr>
                <w:webHidden/>
              </w:rPr>
              <w:t>3-67</w:t>
            </w:r>
            <w:r w:rsidR="006C0645">
              <w:rPr>
                <w:webHidden/>
              </w:rPr>
              <w:fldChar w:fldCharType="end"/>
            </w:r>
          </w:hyperlink>
        </w:p>
        <w:p w14:paraId="705CF807" w14:textId="30F0742E" w:rsidR="006C0645" w:rsidRDefault="00000000">
          <w:pPr>
            <w:pStyle w:val="TOC2"/>
            <w:rPr>
              <w:lang w:bidi="ar-SA"/>
            </w:rPr>
          </w:pPr>
          <w:hyperlink w:anchor="_Toc22201484" w:history="1">
            <w:r w:rsidR="006C0645" w:rsidRPr="00F1208D">
              <w:rPr>
                <w:rStyle w:val="Hyperlink"/>
                <w:rFonts w:asciiTheme="majorHAnsi" w:hAnsiTheme="majorHAnsi"/>
              </w:rPr>
              <w:t>3.4</w:t>
            </w:r>
            <w:r w:rsidR="006C0645">
              <w:rPr>
                <w:lang w:bidi="ar-SA"/>
              </w:rPr>
              <w:tab/>
            </w:r>
            <w:r w:rsidR="006C0645" w:rsidRPr="00F1208D">
              <w:rPr>
                <w:rStyle w:val="Hyperlink"/>
                <w:rFonts w:asciiTheme="majorHAnsi" w:hAnsiTheme="majorHAnsi"/>
              </w:rPr>
              <w:t>Testing</w:t>
            </w:r>
            <w:r w:rsidR="006C0645">
              <w:rPr>
                <w:webHidden/>
              </w:rPr>
              <w:tab/>
            </w:r>
            <w:r w:rsidR="006C0645">
              <w:rPr>
                <w:webHidden/>
              </w:rPr>
              <w:fldChar w:fldCharType="begin"/>
            </w:r>
            <w:r w:rsidR="006C0645">
              <w:rPr>
                <w:webHidden/>
              </w:rPr>
              <w:instrText xml:space="preserve"> PAGEREF _Toc22201484 \h </w:instrText>
            </w:r>
            <w:r w:rsidR="006C0645">
              <w:rPr>
                <w:webHidden/>
              </w:rPr>
            </w:r>
            <w:r w:rsidR="006C0645">
              <w:rPr>
                <w:webHidden/>
              </w:rPr>
              <w:fldChar w:fldCharType="separate"/>
            </w:r>
            <w:r w:rsidR="00DB2B47">
              <w:rPr>
                <w:webHidden/>
              </w:rPr>
              <w:t>3-67</w:t>
            </w:r>
            <w:r w:rsidR="006C0645">
              <w:rPr>
                <w:webHidden/>
              </w:rPr>
              <w:fldChar w:fldCharType="end"/>
            </w:r>
          </w:hyperlink>
        </w:p>
        <w:p w14:paraId="39A41DED" w14:textId="5E94E585" w:rsidR="006C0645" w:rsidRDefault="00000000">
          <w:pPr>
            <w:pStyle w:val="TOC1"/>
            <w:rPr>
              <w:lang w:bidi="ar-SA"/>
            </w:rPr>
          </w:pPr>
          <w:hyperlink w:anchor="_Toc22201485" w:history="1">
            <w:r w:rsidR="006C0645" w:rsidRPr="00F1208D">
              <w:rPr>
                <w:rStyle w:val="Hyperlink"/>
              </w:rPr>
              <w:t>4.</w:t>
            </w:r>
            <w:r w:rsidR="006C0645">
              <w:rPr>
                <w:lang w:bidi="ar-SA"/>
              </w:rPr>
              <w:tab/>
            </w:r>
            <w:r w:rsidR="006C0645" w:rsidRPr="00F1208D">
              <w:rPr>
                <w:rStyle w:val="Hyperlink"/>
              </w:rPr>
              <w:t>Operations, Maintenance</w:t>
            </w:r>
            <w:r w:rsidR="006C0645">
              <w:rPr>
                <w:webHidden/>
              </w:rPr>
              <w:tab/>
            </w:r>
            <w:r w:rsidR="006C0645">
              <w:rPr>
                <w:webHidden/>
              </w:rPr>
              <w:fldChar w:fldCharType="begin"/>
            </w:r>
            <w:r w:rsidR="006C0645">
              <w:rPr>
                <w:webHidden/>
              </w:rPr>
              <w:instrText xml:space="preserve"> PAGEREF _Toc22201485 \h </w:instrText>
            </w:r>
            <w:r w:rsidR="006C0645">
              <w:rPr>
                <w:webHidden/>
              </w:rPr>
            </w:r>
            <w:r w:rsidR="006C0645">
              <w:rPr>
                <w:webHidden/>
              </w:rPr>
              <w:fldChar w:fldCharType="separate"/>
            </w:r>
            <w:r w:rsidR="00DB2B47">
              <w:rPr>
                <w:webHidden/>
              </w:rPr>
              <w:t>4-68</w:t>
            </w:r>
            <w:r w:rsidR="006C0645">
              <w:rPr>
                <w:webHidden/>
              </w:rPr>
              <w:fldChar w:fldCharType="end"/>
            </w:r>
          </w:hyperlink>
        </w:p>
        <w:p w14:paraId="681CF0D3" w14:textId="639DABE9" w:rsidR="006C0645" w:rsidRDefault="00000000">
          <w:pPr>
            <w:pStyle w:val="TOC2"/>
            <w:rPr>
              <w:lang w:bidi="ar-SA"/>
            </w:rPr>
          </w:pPr>
          <w:hyperlink w:anchor="_Toc22201486" w:history="1">
            <w:r w:rsidR="006C0645" w:rsidRPr="00F1208D">
              <w:rPr>
                <w:rStyle w:val="Hyperlink"/>
                <w:rFonts w:asciiTheme="majorHAnsi" w:hAnsiTheme="majorHAnsi"/>
              </w:rPr>
              <w:t>4.1</w:t>
            </w:r>
            <w:r w:rsidR="006C0645">
              <w:rPr>
                <w:lang w:bidi="ar-SA"/>
              </w:rPr>
              <w:tab/>
            </w:r>
            <w:r w:rsidR="006C0645" w:rsidRPr="00F1208D">
              <w:rPr>
                <w:rStyle w:val="Hyperlink"/>
                <w:rFonts w:asciiTheme="majorHAnsi" w:hAnsiTheme="majorHAnsi"/>
              </w:rPr>
              <w:t>Data Storage</w:t>
            </w:r>
            <w:r w:rsidR="006C0645">
              <w:rPr>
                <w:webHidden/>
              </w:rPr>
              <w:tab/>
            </w:r>
            <w:r w:rsidR="006C0645">
              <w:rPr>
                <w:webHidden/>
              </w:rPr>
              <w:fldChar w:fldCharType="begin"/>
            </w:r>
            <w:r w:rsidR="006C0645">
              <w:rPr>
                <w:webHidden/>
              </w:rPr>
              <w:instrText xml:space="preserve"> PAGEREF _Toc22201486 \h </w:instrText>
            </w:r>
            <w:r w:rsidR="006C0645">
              <w:rPr>
                <w:webHidden/>
              </w:rPr>
            </w:r>
            <w:r w:rsidR="006C0645">
              <w:rPr>
                <w:webHidden/>
              </w:rPr>
              <w:fldChar w:fldCharType="separate"/>
            </w:r>
            <w:r w:rsidR="00DB2B47">
              <w:rPr>
                <w:webHidden/>
              </w:rPr>
              <w:t>4-68</w:t>
            </w:r>
            <w:r w:rsidR="006C0645">
              <w:rPr>
                <w:webHidden/>
              </w:rPr>
              <w:fldChar w:fldCharType="end"/>
            </w:r>
          </w:hyperlink>
        </w:p>
        <w:p w14:paraId="394FC5CA" w14:textId="47E92335" w:rsidR="006C0645" w:rsidRDefault="00000000">
          <w:pPr>
            <w:pStyle w:val="TOC2"/>
            <w:rPr>
              <w:lang w:bidi="ar-SA"/>
            </w:rPr>
          </w:pPr>
          <w:hyperlink w:anchor="_Toc22201487" w:history="1">
            <w:r w:rsidR="006C0645" w:rsidRPr="00F1208D">
              <w:rPr>
                <w:rStyle w:val="Hyperlink"/>
                <w:rFonts w:asciiTheme="majorHAnsi" w:hAnsiTheme="majorHAnsi"/>
              </w:rPr>
              <w:t>4.2</w:t>
            </w:r>
            <w:r w:rsidR="006C0645">
              <w:rPr>
                <w:lang w:bidi="ar-SA"/>
              </w:rPr>
              <w:tab/>
            </w:r>
            <w:r w:rsidR="006C0645" w:rsidRPr="00F1208D">
              <w:rPr>
                <w:rStyle w:val="Hyperlink"/>
                <w:rFonts w:asciiTheme="majorHAnsi" w:hAnsiTheme="majorHAnsi"/>
              </w:rPr>
              <w:t>Availability</w:t>
            </w:r>
            <w:r w:rsidR="006C0645">
              <w:rPr>
                <w:webHidden/>
              </w:rPr>
              <w:tab/>
            </w:r>
            <w:r w:rsidR="006C0645">
              <w:rPr>
                <w:webHidden/>
              </w:rPr>
              <w:fldChar w:fldCharType="begin"/>
            </w:r>
            <w:r w:rsidR="006C0645">
              <w:rPr>
                <w:webHidden/>
              </w:rPr>
              <w:instrText xml:space="preserve"> PAGEREF _Toc22201487 \h </w:instrText>
            </w:r>
            <w:r w:rsidR="006C0645">
              <w:rPr>
                <w:webHidden/>
              </w:rPr>
            </w:r>
            <w:r w:rsidR="006C0645">
              <w:rPr>
                <w:webHidden/>
              </w:rPr>
              <w:fldChar w:fldCharType="separate"/>
            </w:r>
            <w:r w:rsidR="00DB2B47">
              <w:rPr>
                <w:webHidden/>
              </w:rPr>
              <w:t>4-68</w:t>
            </w:r>
            <w:r w:rsidR="006C0645">
              <w:rPr>
                <w:webHidden/>
              </w:rPr>
              <w:fldChar w:fldCharType="end"/>
            </w:r>
          </w:hyperlink>
        </w:p>
        <w:p w14:paraId="4463A8E1" w14:textId="3972C697" w:rsidR="006C0645" w:rsidRDefault="00000000">
          <w:pPr>
            <w:pStyle w:val="TOC3"/>
            <w:rPr>
              <w:lang w:bidi="ar-SA"/>
            </w:rPr>
          </w:pPr>
          <w:hyperlink w:anchor="_Toc22201488" w:history="1">
            <w:r w:rsidR="006C0645" w:rsidRPr="00F1208D">
              <w:rPr>
                <w:rStyle w:val="Hyperlink"/>
                <w:rFonts w:asciiTheme="majorHAnsi" w:hAnsiTheme="majorHAnsi"/>
              </w:rPr>
              <w:t>4.2.1</w:t>
            </w:r>
            <w:r w:rsidR="006C0645">
              <w:rPr>
                <w:lang w:bidi="ar-SA"/>
              </w:rPr>
              <w:tab/>
            </w:r>
            <w:r w:rsidR="006C0645" w:rsidRPr="00F1208D">
              <w:rPr>
                <w:rStyle w:val="Hyperlink"/>
                <w:rFonts w:asciiTheme="majorHAnsi" w:hAnsiTheme="majorHAnsi"/>
              </w:rPr>
              <w:t>Forter error</w:t>
            </w:r>
            <w:r w:rsidR="006C0645">
              <w:rPr>
                <w:webHidden/>
              </w:rPr>
              <w:tab/>
            </w:r>
            <w:r w:rsidR="006C0645">
              <w:rPr>
                <w:webHidden/>
              </w:rPr>
              <w:fldChar w:fldCharType="begin"/>
            </w:r>
            <w:r w:rsidR="006C0645">
              <w:rPr>
                <w:webHidden/>
              </w:rPr>
              <w:instrText xml:space="preserve"> PAGEREF _Toc22201488 \h </w:instrText>
            </w:r>
            <w:r w:rsidR="006C0645">
              <w:rPr>
                <w:webHidden/>
              </w:rPr>
            </w:r>
            <w:r w:rsidR="006C0645">
              <w:rPr>
                <w:webHidden/>
              </w:rPr>
              <w:fldChar w:fldCharType="separate"/>
            </w:r>
            <w:r w:rsidR="00DB2B47">
              <w:rPr>
                <w:webHidden/>
              </w:rPr>
              <w:t>4-68</w:t>
            </w:r>
            <w:r w:rsidR="006C0645">
              <w:rPr>
                <w:webHidden/>
              </w:rPr>
              <w:fldChar w:fldCharType="end"/>
            </w:r>
          </w:hyperlink>
        </w:p>
        <w:p w14:paraId="3E52990E" w14:textId="4B61329F" w:rsidR="006C0645" w:rsidRDefault="00000000">
          <w:pPr>
            <w:pStyle w:val="TOC2"/>
            <w:rPr>
              <w:lang w:bidi="ar-SA"/>
            </w:rPr>
          </w:pPr>
          <w:hyperlink w:anchor="_Toc22201489" w:history="1">
            <w:r w:rsidR="006C0645" w:rsidRPr="00F1208D">
              <w:rPr>
                <w:rStyle w:val="Hyperlink"/>
                <w:rFonts w:asciiTheme="majorHAnsi" w:hAnsiTheme="majorHAnsi"/>
              </w:rPr>
              <w:t>4.3</w:t>
            </w:r>
            <w:r w:rsidR="006C0645">
              <w:rPr>
                <w:lang w:bidi="ar-SA"/>
              </w:rPr>
              <w:tab/>
            </w:r>
            <w:r w:rsidR="006C0645" w:rsidRPr="00F1208D">
              <w:rPr>
                <w:rStyle w:val="Hyperlink"/>
                <w:rFonts w:asciiTheme="majorHAnsi" w:hAnsiTheme="majorHAnsi"/>
              </w:rPr>
              <w:t>Support</w:t>
            </w:r>
            <w:r w:rsidR="006C0645">
              <w:rPr>
                <w:webHidden/>
              </w:rPr>
              <w:tab/>
            </w:r>
            <w:r w:rsidR="006C0645">
              <w:rPr>
                <w:webHidden/>
              </w:rPr>
              <w:fldChar w:fldCharType="begin"/>
            </w:r>
            <w:r w:rsidR="006C0645">
              <w:rPr>
                <w:webHidden/>
              </w:rPr>
              <w:instrText xml:space="preserve"> PAGEREF _Toc22201489 \h </w:instrText>
            </w:r>
            <w:r w:rsidR="006C0645">
              <w:rPr>
                <w:webHidden/>
              </w:rPr>
            </w:r>
            <w:r w:rsidR="006C0645">
              <w:rPr>
                <w:webHidden/>
              </w:rPr>
              <w:fldChar w:fldCharType="separate"/>
            </w:r>
            <w:r w:rsidR="00DB2B47">
              <w:rPr>
                <w:webHidden/>
              </w:rPr>
              <w:t>4-68</w:t>
            </w:r>
            <w:r w:rsidR="006C0645">
              <w:rPr>
                <w:webHidden/>
              </w:rPr>
              <w:fldChar w:fldCharType="end"/>
            </w:r>
          </w:hyperlink>
        </w:p>
        <w:p w14:paraId="01C67559" w14:textId="297BAAD2" w:rsidR="006C0645" w:rsidRDefault="00000000">
          <w:pPr>
            <w:pStyle w:val="TOC1"/>
            <w:rPr>
              <w:lang w:bidi="ar-SA"/>
            </w:rPr>
          </w:pPr>
          <w:hyperlink w:anchor="_Toc22201490" w:history="1">
            <w:r w:rsidR="006C0645" w:rsidRPr="00F1208D">
              <w:rPr>
                <w:rStyle w:val="Hyperlink"/>
              </w:rPr>
              <w:t>5.</w:t>
            </w:r>
            <w:r w:rsidR="006C0645">
              <w:rPr>
                <w:lang w:bidi="ar-SA"/>
              </w:rPr>
              <w:tab/>
            </w:r>
            <w:r w:rsidR="006C0645" w:rsidRPr="00F1208D">
              <w:rPr>
                <w:rStyle w:val="Hyperlink"/>
              </w:rPr>
              <w:t>User Guide</w:t>
            </w:r>
            <w:r w:rsidR="006C0645">
              <w:rPr>
                <w:webHidden/>
              </w:rPr>
              <w:tab/>
            </w:r>
            <w:r w:rsidR="006C0645">
              <w:rPr>
                <w:webHidden/>
              </w:rPr>
              <w:fldChar w:fldCharType="begin"/>
            </w:r>
            <w:r w:rsidR="006C0645">
              <w:rPr>
                <w:webHidden/>
              </w:rPr>
              <w:instrText xml:space="preserve"> PAGEREF _Toc22201490 \h </w:instrText>
            </w:r>
            <w:r w:rsidR="006C0645">
              <w:rPr>
                <w:webHidden/>
              </w:rPr>
            </w:r>
            <w:r w:rsidR="006C0645">
              <w:rPr>
                <w:webHidden/>
              </w:rPr>
              <w:fldChar w:fldCharType="separate"/>
            </w:r>
            <w:r w:rsidR="00DB2B47">
              <w:rPr>
                <w:webHidden/>
              </w:rPr>
              <w:t>5-69</w:t>
            </w:r>
            <w:r w:rsidR="006C0645">
              <w:rPr>
                <w:webHidden/>
              </w:rPr>
              <w:fldChar w:fldCharType="end"/>
            </w:r>
          </w:hyperlink>
        </w:p>
        <w:p w14:paraId="359080D8" w14:textId="3DDEC21E" w:rsidR="006C0645" w:rsidRDefault="00000000">
          <w:pPr>
            <w:pStyle w:val="TOC2"/>
            <w:rPr>
              <w:lang w:bidi="ar-SA"/>
            </w:rPr>
          </w:pPr>
          <w:hyperlink w:anchor="_Toc22201491" w:history="1">
            <w:r w:rsidR="006C0645" w:rsidRPr="00F1208D">
              <w:rPr>
                <w:rStyle w:val="Hyperlink"/>
                <w:rFonts w:asciiTheme="majorHAnsi" w:hAnsiTheme="majorHAnsi"/>
              </w:rPr>
              <w:t>5.1</w:t>
            </w:r>
            <w:r w:rsidR="006C0645">
              <w:rPr>
                <w:lang w:bidi="ar-SA"/>
              </w:rPr>
              <w:tab/>
            </w:r>
            <w:r w:rsidR="006C0645" w:rsidRPr="00F1208D">
              <w:rPr>
                <w:rStyle w:val="Hyperlink"/>
                <w:rFonts w:asciiTheme="majorHAnsi" w:hAnsiTheme="majorHAnsi"/>
              </w:rPr>
              <w:t>Roles, Responsibilities</w:t>
            </w:r>
            <w:r w:rsidR="006C0645">
              <w:rPr>
                <w:webHidden/>
              </w:rPr>
              <w:tab/>
            </w:r>
            <w:r w:rsidR="006C0645">
              <w:rPr>
                <w:webHidden/>
              </w:rPr>
              <w:fldChar w:fldCharType="begin"/>
            </w:r>
            <w:r w:rsidR="006C0645">
              <w:rPr>
                <w:webHidden/>
              </w:rPr>
              <w:instrText xml:space="preserve"> PAGEREF _Toc22201491 \h </w:instrText>
            </w:r>
            <w:r w:rsidR="006C0645">
              <w:rPr>
                <w:webHidden/>
              </w:rPr>
            </w:r>
            <w:r w:rsidR="006C0645">
              <w:rPr>
                <w:webHidden/>
              </w:rPr>
              <w:fldChar w:fldCharType="separate"/>
            </w:r>
            <w:r w:rsidR="00DB2B47">
              <w:rPr>
                <w:webHidden/>
              </w:rPr>
              <w:t>5-69</w:t>
            </w:r>
            <w:r w:rsidR="006C0645">
              <w:rPr>
                <w:webHidden/>
              </w:rPr>
              <w:fldChar w:fldCharType="end"/>
            </w:r>
          </w:hyperlink>
        </w:p>
        <w:p w14:paraId="03ABAA14" w14:textId="4805CC98" w:rsidR="006C0645" w:rsidRDefault="00000000">
          <w:pPr>
            <w:pStyle w:val="TOC2"/>
            <w:rPr>
              <w:lang w:bidi="ar-SA"/>
            </w:rPr>
          </w:pPr>
          <w:hyperlink w:anchor="_Toc22201492" w:history="1">
            <w:r w:rsidR="006C0645" w:rsidRPr="00F1208D">
              <w:rPr>
                <w:rStyle w:val="Hyperlink"/>
                <w:rFonts w:asciiTheme="majorHAnsi" w:hAnsiTheme="majorHAnsi"/>
              </w:rPr>
              <w:t>5.2</w:t>
            </w:r>
            <w:r w:rsidR="006C0645">
              <w:rPr>
                <w:lang w:bidi="ar-SA"/>
              </w:rPr>
              <w:tab/>
            </w:r>
            <w:r w:rsidR="006C0645" w:rsidRPr="00F1208D">
              <w:rPr>
                <w:rStyle w:val="Hyperlink"/>
                <w:rFonts w:asciiTheme="majorHAnsi" w:hAnsiTheme="majorHAnsi"/>
              </w:rPr>
              <w:t>Business Manager</w:t>
            </w:r>
            <w:r w:rsidR="006C0645">
              <w:rPr>
                <w:webHidden/>
              </w:rPr>
              <w:tab/>
            </w:r>
            <w:r w:rsidR="006C0645">
              <w:rPr>
                <w:webHidden/>
              </w:rPr>
              <w:fldChar w:fldCharType="begin"/>
            </w:r>
            <w:r w:rsidR="006C0645">
              <w:rPr>
                <w:webHidden/>
              </w:rPr>
              <w:instrText xml:space="preserve"> PAGEREF _Toc22201492 \h </w:instrText>
            </w:r>
            <w:r w:rsidR="006C0645">
              <w:rPr>
                <w:webHidden/>
              </w:rPr>
            </w:r>
            <w:r w:rsidR="006C0645">
              <w:rPr>
                <w:webHidden/>
              </w:rPr>
              <w:fldChar w:fldCharType="separate"/>
            </w:r>
            <w:r w:rsidR="00DB2B47">
              <w:rPr>
                <w:webHidden/>
              </w:rPr>
              <w:t>5-69</w:t>
            </w:r>
            <w:r w:rsidR="006C0645">
              <w:rPr>
                <w:webHidden/>
              </w:rPr>
              <w:fldChar w:fldCharType="end"/>
            </w:r>
          </w:hyperlink>
        </w:p>
        <w:p w14:paraId="6BA86FF2" w14:textId="49C7B1D8" w:rsidR="006C0645" w:rsidRDefault="00000000">
          <w:pPr>
            <w:pStyle w:val="TOC3"/>
            <w:rPr>
              <w:lang w:bidi="ar-SA"/>
            </w:rPr>
          </w:pPr>
          <w:hyperlink w:anchor="_Toc22201493" w:history="1">
            <w:r w:rsidR="006C0645" w:rsidRPr="00F1208D">
              <w:rPr>
                <w:rStyle w:val="Hyperlink"/>
                <w:rFonts w:asciiTheme="majorHAnsi" w:hAnsiTheme="majorHAnsi"/>
              </w:rPr>
              <w:t>5.2.1</w:t>
            </w:r>
            <w:r w:rsidR="006C0645">
              <w:rPr>
                <w:lang w:bidi="ar-SA"/>
              </w:rPr>
              <w:tab/>
            </w:r>
            <w:r w:rsidR="006C0645" w:rsidRPr="00F1208D">
              <w:rPr>
                <w:rStyle w:val="Hyperlink"/>
                <w:rFonts w:asciiTheme="majorHAnsi" w:hAnsiTheme="majorHAnsi"/>
              </w:rPr>
              <w:t>Menu extension</w:t>
            </w:r>
            <w:r w:rsidR="006C0645">
              <w:rPr>
                <w:webHidden/>
              </w:rPr>
              <w:tab/>
            </w:r>
            <w:r w:rsidR="006C0645">
              <w:rPr>
                <w:webHidden/>
              </w:rPr>
              <w:fldChar w:fldCharType="begin"/>
            </w:r>
            <w:r w:rsidR="006C0645">
              <w:rPr>
                <w:webHidden/>
              </w:rPr>
              <w:instrText xml:space="preserve"> PAGEREF _Toc22201493 \h </w:instrText>
            </w:r>
            <w:r w:rsidR="006C0645">
              <w:rPr>
                <w:webHidden/>
              </w:rPr>
            </w:r>
            <w:r w:rsidR="006C0645">
              <w:rPr>
                <w:webHidden/>
              </w:rPr>
              <w:fldChar w:fldCharType="separate"/>
            </w:r>
            <w:r w:rsidR="00DB2B47">
              <w:rPr>
                <w:webHidden/>
              </w:rPr>
              <w:t>5-69</w:t>
            </w:r>
            <w:r w:rsidR="006C0645">
              <w:rPr>
                <w:webHidden/>
              </w:rPr>
              <w:fldChar w:fldCharType="end"/>
            </w:r>
          </w:hyperlink>
        </w:p>
        <w:p w14:paraId="37DB76F9" w14:textId="1BF3B1DF" w:rsidR="006C0645" w:rsidRDefault="00000000">
          <w:pPr>
            <w:pStyle w:val="TOC3"/>
            <w:rPr>
              <w:lang w:bidi="ar-SA"/>
            </w:rPr>
          </w:pPr>
          <w:hyperlink w:anchor="_Toc22201494" w:history="1">
            <w:r w:rsidR="006C0645" w:rsidRPr="00F1208D">
              <w:rPr>
                <w:rStyle w:val="Hyperlink"/>
                <w:rFonts w:asciiTheme="majorHAnsi" w:hAnsiTheme="majorHAnsi"/>
              </w:rPr>
              <w:t>5.2.2</w:t>
            </w:r>
            <w:r w:rsidR="006C0645">
              <w:rPr>
                <w:lang w:bidi="ar-SA"/>
              </w:rPr>
              <w:tab/>
            </w:r>
            <w:r w:rsidR="006C0645" w:rsidRPr="00F1208D">
              <w:rPr>
                <w:rStyle w:val="Hyperlink"/>
                <w:rFonts w:asciiTheme="majorHAnsi" w:hAnsiTheme="majorHAnsi"/>
              </w:rPr>
              <w:t>Forter section</w:t>
            </w:r>
            <w:r w:rsidR="006C0645">
              <w:rPr>
                <w:webHidden/>
              </w:rPr>
              <w:tab/>
            </w:r>
            <w:r w:rsidR="006C0645">
              <w:rPr>
                <w:webHidden/>
              </w:rPr>
              <w:fldChar w:fldCharType="begin"/>
            </w:r>
            <w:r w:rsidR="006C0645">
              <w:rPr>
                <w:webHidden/>
              </w:rPr>
              <w:instrText xml:space="preserve"> PAGEREF _Toc22201494 \h </w:instrText>
            </w:r>
            <w:r w:rsidR="006C0645">
              <w:rPr>
                <w:webHidden/>
              </w:rPr>
            </w:r>
            <w:r w:rsidR="006C0645">
              <w:rPr>
                <w:webHidden/>
              </w:rPr>
              <w:fldChar w:fldCharType="separate"/>
            </w:r>
            <w:r w:rsidR="00DB2B47">
              <w:rPr>
                <w:webHidden/>
              </w:rPr>
              <w:t>5-70</w:t>
            </w:r>
            <w:r w:rsidR="006C0645">
              <w:rPr>
                <w:webHidden/>
              </w:rPr>
              <w:fldChar w:fldCharType="end"/>
            </w:r>
          </w:hyperlink>
        </w:p>
        <w:p w14:paraId="79700333" w14:textId="42B2B9E7" w:rsidR="006C0645" w:rsidRDefault="00000000">
          <w:pPr>
            <w:pStyle w:val="TOC3"/>
            <w:rPr>
              <w:lang w:bidi="ar-SA"/>
            </w:rPr>
          </w:pPr>
          <w:hyperlink w:anchor="_Toc22201495" w:history="1">
            <w:r w:rsidR="006C0645" w:rsidRPr="00F1208D">
              <w:rPr>
                <w:rStyle w:val="Hyperlink"/>
                <w:rFonts w:asciiTheme="majorHAnsi" w:hAnsiTheme="majorHAnsi"/>
              </w:rPr>
              <w:t>5.2.3</w:t>
            </w:r>
            <w:r w:rsidR="006C0645">
              <w:rPr>
                <w:lang w:bidi="ar-SA"/>
              </w:rPr>
              <w:tab/>
            </w:r>
            <w:r w:rsidR="006C0645" w:rsidRPr="00F1208D">
              <w:rPr>
                <w:rStyle w:val="Hyperlink"/>
                <w:rFonts w:asciiTheme="majorHAnsi" w:hAnsiTheme="majorHAnsi"/>
              </w:rPr>
              <w:t>Forter configuration</w:t>
            </w:r>
            <w:r w:rsidR="006C0645">
              <w:rPr>
                <w:webHidden/>
              </w:rPr>
              <w:tab/>
            </w:r>
            <w:r w:rsidR="006C0645">
              <w:rPr>
                <w:webHidden/>
              </w:rPr>
              <w:fldChar w:fldCharType="begin"/>
            </w:r>
            <w:r w:rsidR="006C0645">
              <w:rPr>
                <w:webHidden/>
              </w:rPr>
              <w:instrText xml:space="preserve"> PAGEREF _Toc22201495 \h </w:instrText>
            </w:r>
            <w:r w:rsidR="006C0645">
              <w:rPr>
                <w:webHidden/>
              </w:rPr>
            </w:r>
            <w:r w:rsidR="006C0645">
              <w:rPr>
                <w:webHidden/>
              </w:rPr>
              <w:fldChar w:fldCharType="separate"/>
            </w:r>
            <w:r w:rsidR="00DB2B47">
              <w:rPr>
                <w:webHidden/>
              </w:rPr>
              <w:t>5-70</w:t>
            </w:r>
            <w:r w:rsidR="006C0645">
              <w:rPr>
                <w:webHidden/>
              </w:rPr>
              <w:fldChar w:fldCharType="end"/>
            </w:r>
          </w:hyperlink>
        </w:p>
        <w:p w14:paraId="5937A613" w14:textId="60C08BB7" w:rsidR="006C0645" w:rsidRDefault="00000000">
          <w:pPr>
            <w:pStyle w:val="TOC3"/>
            <w:rPr>
              <w:lang w:bidi="ar-SA"/>
            </w:rPr>
          </w:pPr>
          <w:hyperlink w:anchor="_Toc22201496" w:history="1">
            <w:r w:rsidR="006C0645" w:rsidRPr="00F1208D">
              <w:rPr>
                <w:rStyle w:val="Hyperlink"/>
                <w:rFonts w:asciiTheme="majorHAnsi" w:hAnsiTheme="majorHAnsi"/>
              </w:rPr>
              <w:t>5.2.4</w:t>
            </w:r>
            <w:r w:rsidR="006C0645">
              <w:rPr>
                <w:lang w:bidi="ar-SA"/>
              </w:rPr>
              <w:tab/>
            </w:r>
            <w:r w:rsidR="006C0645" w:rsidRPr="00F1208D">
              <w:rPr>
                <w:rStyle w:val="Hyperlink"/>
                <w:rFonts w:asciiTheme="majorHAnsi" w:hAnsiTheme="majorHAnsi"/>
              </w:rPr>
              <w:t>Forter Orders</w:t>
            </w:r>
            <w:r w:rsidR="006C0645">
              <w:rPr>
                <w:webHidden/>
              </w:rPr>
              <w:tab/>
            </w:r>
            <w:r w:rsidR="006C0645">
              <w:rPr>
                <w:webHidden/>
              </w:rPr>
              <w:fldChar w:fldCharType="begin"/>
            </w:r>
            <w:r w:rsidR="006C0645">
              <w:rPr>
                <w:webHidden/>
              </w:rPr>
              <w:instrText xml:space="preserve"> PAGEREF _Toc22201496 \h </w:instrText>
            </w:r>
            <w:r w:rsidR="006C0645">
              <w:rPr>
                <w:webHidden/>
              </w:rPr>
            </w:r>
            <w:r w:rsidR="006C0645">
              <w:rPr>
                <w:webHidden/>
              </w:rPr>
              <w:fldChar w:fldCharType="separate"/>
            </w:r>
            <w:r w:rsidR="00DB2B47">
              <w:rPr>
                <w:webHidden/>
              </w:rPr>
              <w:t>5-71</w:t>
            </w:r>
            <w:r w:rsidR="006C0645">
              <w:rPr>
                <w:webHidden/>
              </w:rPr>
              <w:fldChar w:fldCharType="end"/>
            </w:r>
          </w:hyperlink>
        </w:p>
        <w:p w14:paraId="46EB0C21" w14:textId="4601AB6D" w:rsidR="006C0645" w:rsidRDefault="00000000">
          <w:pPr>
            <w:pStyle w:val="TOC3"/>
            <w:rPr>
              <w:lang w:bidi="ar-SA"/>
            </w:rPr>
          </w:pPr>
          <w:hyperlink w:anchor="_Toc22201497" w:history="1">
            <w:r w:rsidR="006C0645" w:rsidRPr="00F1208D">
              <w:rPr>
                <w:rStyle w:val="Hyperlink"/>
                <w:rFonts w:asciiTheme="majorHAnsi" w:hAnsiTheme="majorHAnsi"/>
              </w:rPr>
              <w:t>5.2.5</w:t>
            </w:r>
            <w:r w:rsidR="006C0645">
              <w:rPr>
                <w:lang w:bidi="ar-SA"/>
              </w:rPr>
              <w:tab/>
            </w:r>
            <w:r w:rsidR="006C0645" w:rsidRPr="00F1208D">
              <w:rPr>
                <w:rStyle w:val="Hyperlink"/>
                <w:rFonts w:asciiTheme="majorHAnsi" w:hAnsiTheme="majorHAnsi"/>
              </w:rPr>
              <w:t>Order Update job</w:t>
            </w:r>
            <w:r w:rsidR="006C0645">
              <w:rPr>
                <w:webHidden/>
              </w:rPr>
              <w:tab/>
            </w:r>
            <w:r w:rsidR="006C0645">
              <w:rPr>
                <w:webHidden/>
              </w:rPr>
              <w:fldChar w:fldCharType="begin"/>
            </w:r>
            <w:r w:rsidR="006C0645">
              <w:rPr>
                <w:webHidden/>
              </w:rPr>
              <w:instrText xml:space="preserve"> PAGEREF _Toc22201497 \h </w:instrText>
            </w:r>
            <w:r w:rsidR="006C0645">
              <w:rPr>
                <w:webHidden/>
              </w:rPr>
            </w:r>
            <w:r w:rsidR="006C0645">
              <w:rPr>
                <w:webHidden/>
              </w:rPr>
              <w:fldChar w:fldCharType="separate"/>
            </w:r>
            <w:r w:rsidR="00DB2B47">
              <w:rPr>
                <w:webHidden/>
              </w:rPr>
              <w:t>5-73</w:t>
            </w:r>
            <w:r w:rsidR="006C0645">
              <w:rPr>
                <w:webHidden/>
              </w:rPr>
              <w:fldChar w:fldCharType="end"/>
            </w:r>
          </w:hyperlink>
        </w:p>
        <w:p w14:paraId="423D370A" w14:textId="11FDA7D4" w:rsidR="006C0645" w:rsidRDefault="00000000">
          <w:pPr>
            <w:pStyle w:val="TOC2"/>
            <w:rPr>
              <w:lang w:bidi="ar-SA"/>
            </w:rPr>
          </w:pPr>
          <w:hyperlink w:anchor="_Toc22201498" w:history="1">
            <w:r w:rsidR="006C0645" w:rsidRPr="00F1208D">
              <w:rPr>
                <w:rStyle w:val="Hyperlink"/>
                <w:rFonts w:asciiTheme="majorHAnsi" w:hAnsiTheme="majorHAnsi"/>
              </w:rPr>
              <w:t>5.3</w:t>
            </w:r>
            <w:r w:rsidR="006C0645">
              <w:rPr>
                <w:lang w:bidi="ar-SA"/>
              </w:rPr>
              <w:tab/>
            </w:r>
            <w:r w:rsidR="006C0645" w:rsidRPr="00F1208D">
              <w:rPr>
                <w:rStyle w:val="Hyperlink"/>
                <w:rFonts w:asciiTheme="majorHAnsi" w:hAnsiTheme="majorHAnsi"/>
              </w:rPr>
              <w:t>Storefront Functionality</w:t>
            </w:r>
            <w:r w:rsidR="006C0645">
              <w:rPr>
                <w:webHidden/>
              </w:rPr>
              <w:tab/>
            </w:r>
            <w:r w:rsidR="006C0645">
              <w:rPr>
                <w:webHidden/>
              </w:rPr>
              <w:fldChar w:fldCharType="begin"/>
            </w:r>
            <w:r w:rsidR="006C0645">
              <w:rPr>
                <w:webHidden/>
              </w:rPr>
              <w:instrText xml:space="preserve"> PAGEREF _Toc22201498 \h </w:instrText>
            </w:r>
            <w:r w:rsidR="006C0645">
              <w:rPr>
                <w:webHidden/>
              </w:rPr>
            </w:r>
            <w:r w:rsidR="006C0645">
              <w:rPr>
                <w:webHidden/>
              </w:rPr>
              <w:fldChar w:fldCharType="separate"/>
            </w:r>
            <w:r w:rsidR="00DB2B47">
              <w:rPr>
                <w:webHidden/>
              </w:rPr>
              <w:t>5-75</w:t>
            </w:r>
            <w:r w:rsidR="006C0645">
              <w:rPr>
                <w:webHidden/>
              </w:rPr>
              <w:fldChar w:fldCharType="end"/>
            </w:r>
          </w:hyperlink>
        </w:p>
        <w:p w14:paraId="4175476F" w14:textId="10F4F12C" w:rsidR="006C0645" w:rsidRDefault="00000000">
          <w:pPr>
            <w:pStyle w:val="TOC3"/>
            <w:rPr>
              <w:lang w:bidi="ar-SA"/>
            </w:rPr>
          </w:pPr>
          <w:hyperlink w:anchor="_Toc22201499" w:history="1">
            <w:r w:rsidR="006C0645" w:rsidRPr="00F1208D">
              <w:rPr>
                <w:rStyle w:val="Hyperlink"/>
                <w:rFonts w:asciiTheme="majorHAnsi" w:hAnsiTheme="majorHAnsi"/>
              </w:rPr>
              <w:t>5.3.1</w:t>
            </w:r>
            <w:r w:rsidR="006C0645">
              <w:rPr>
                <w:lang w:bidi="ar-SA"/>
              </w:rPr>
              <w:tab/>
            </w:r>
            <w:r w:rsidR="006C0645" w:rsidRPr="00F1208D">
              <w:rPr>
                <w:rStyle w:val="Hyperlink"/>
                <w:rFonts w:asciiTheme="majorHAnsi" w:hAnsiTheme="majorHAnsi"/>
              </w:rPr>
              <w:t>JavaScript Snippet</w:t>
            </w:r>
            <w:r w:rsidR="006C0645">
              <w:rPr>
                <w:webHidden/>
              </w:rPr>
              <w:tab/>
            </w:r>
            <w:r w:rsidR="006C0645">
              <w:rPr>
                <w:webHidden/>
              </w:rPr>
              <w:fldChar w:fldCharType="begin"/>
            </w:r>
            <w:r w:rsidR="006C0645">
              <w:rPr>
                <w:webHidden/>
              </w:rPr>
              <w:instrText xml:space="preserve"> PAGEREF _Toc22201499 \h </w:instrText>
            </w:r>
            <w:r w:rsidR="006C0645">
              <w:rPr>
                <w:webHidden/>
              </w:rPr>
            </w:r>
            <w:r w:rsidR="006C0645">
              <w:rPr>
                <w:webHidden/>
              </w:rPr>
              <w:fldChar w:fldCharType="separate"/>
            </w:r>
            <w:r w:rsidR="00DB2B47">
              <w:rPr>
                <w:webHidden/>
              </w:rPr>
              <w:t>5-75</w:t>
            </w:r>
            <w:r w:rsidR="006C0645">
              <w:rPr>
                <w:webHidden/>
              </w:rPr>
              <w:fldChar w:fldCharType="end"/>
            </w:r>
          </w:hyperlink>
        </w:p>
        <w:p w14:paraId="4B424E22" w14:textId="46CE1284" w:rsidR="006C0645" w:rsidRDefault="00000000">
          <w:pPr>
            <w:pStyle w:val="TOC1"/>
            <w:rPr>
              <w:lang w:bidi="ar-SA"/>
            </w:rPr>
          </w:pPr>
          <w:hyperlink w:anchor="_Toc22201500" w:history="1">
            <w:r w:rsidR="006C0645" w:rsidRPr="00F1208D">
              <w:rPr>
                <w:rStyle w:val="Hyperlink"/>
              </w:rPr>
              <w:t>6.</w:t>
            </w:r>
            <w:r w:rsidR="006C0645">
              <w:rPr>
                <w:lang w:bidi="ar-SA"/>
              </w:rPr>
              <w:tab/>
            </w:r>
            <w:r w:rsidR="006C0645" w:rsidRPr="00F1208D">
              <w:rPr>
                <w:rStyle w:val="Hyperlink"/>
              </w:rPr>
              <w:t>Known Issues</w:t>
            </w:r>
            <w:r w:rsidR="006C0645">
              <w:rPr>
                <w:webHidden/>
              </w:rPr>
              <w:tab/>
            </w:r>
            <w:r w:rsidR="006C0645">
              <w:rPr>
                <w:webHidden/>
              </w:rPr>
              <w:fldChar w:fldCharType="begin"/>
            </w:r>
            <w:r w:rsidR="006C0645">
              <w:rPr>
                <w:webHidden/>
              </w:rPr>
              <w:instrText xml:space="preserve"> PAGEREF _Toc22201500 \h </w:instrText>
            </w:r>
            <w:r w:rsidR="006C0645">
              <w:rPr>
                <w:webHidden/>
              </w:rPr>
            </w:r>
            <w:r w:rsidR="006C0645">
              <w:rPr>
                <w:webHidden/>
              </w:rPr>
              <w:fldChar w:fldCharType="separate"/>
            </w:r>
            <w:r w:rsidR="00DB2B47">
              <w:rPr>
                <w:webHidden/>
              </w:rPr>
              <w:t>6-75</w:t>
            </w:r>
            <w:r w:rsidR="006C0645">
              <w:rPr>
                <w:webHidden/>
              </w:rPr>
              <w:fldChar w:fldCharType="end"/>
            </w:r>
          </w:hyperlink>
        </w:p>
        <w:p w14:paraId="49BC3BE7" w14:textId="7957C184" w:rsidR="006C0645" w:rsidRDefault="00000000">
          <w:pPr>
            <w:pStyle w:val="TOC1"/>
            <w:rPr>
              <w:lang w:bidi="ar-SA"/>
            </w:rPr>
          </w:pPr>
          <w:hyperlink w:anchor="_Toc22201501" w:history="1">
            <w:r w:rsidR="006C0645" w:rsidRPr="00F1208D">
              <w:rPr>
                <w:rStyle w:val="Hyperlink"/>
              </w:rPr>
              <w:t>7.</w:t>
            </w:r>
            <w:r w:rsidR="006C0645">
              <w:rPr>
                <w:lang w:bidi="ar-SA"/>
              </w:rPr>
              <w:tab/>
            </w:r>
            <w:r w:rsidR="006C0645" w:rsidRPr="00F1208D">
              <w:rPr>
                <w:rStyle w:val="Hyperlink"/>
              </w:rPr>
              <w:t>Release History</w:t>
            </w:r>
            <w:r w:rsidR="006C0645">
              <w:rPr>
                <w:webHidden/>
              </w:rPr>
              <w:tab/>
            </w:r>
            <w:r w:rsidR="006C0645">
              <w:rPr>
                <w:webHidden/>
              </w:rPr>
              <w:fldChar w:fldCharType="begin"/>
            </w:r>
            <w:r w:rsidR="006C0645">
              <w:rPr>
                <w:webHidden/>
              </w:rPr>
              <w:instrText xml:space="preserve"> PAGEREF _Toc22201501 \h </w:instrText>
            </w:r>
            <w:r w:rsidR="006C0645">
              <w:rPr>
                <w:webHidden/>
              </w:rPr>
            </w:r>
            <w:r w:rsidR="006C0645">
              <w:rPr>
                <w:webHidden/>
              </w:rPr>
              <w:fldChar w:fldCharType="separate"/>
            </w:r>
            <w:r w:rsidR="00DB2B47">
              <w:rPr>
                <w:webHidden/>
              </w:rPr>
              <w:t>7-75</w:t>
            </w:r>
            <w:r w:rsidR="006C0645">
              <w:rPr>
                <w:webHidden/>
              </w:rPr>
              <w:fldChar w:fldCharType="end"/>
            </w:r>
          </w:hyperlink>
        </w:p>
        <w:p w14:paraId="46647EFA" w14:textId="7AB9D549" w:rsidR="00F02EC2" w:rsidRPr="005F7DBE" w:rsidRDefault="00525010" w:rsidP="000A77B7">
          <w:pPr>
            <w:spacing w:before="120" w:after="120" w:line="240" w:lineRule="auto"/>
            <w:jc w:val="both"/>
            <w:rPr>
              <w:rFonts w:asciiTheme="majorHAnsi" w:hAnsiTheme="majorHAnsi"/>
            </w:rPr>
          </w:pPr>
          <w:r w:rsidRPr="00DF6E31">
            <w:rPr>
              <w:rFonts w:asciiTheme="majorHAnsi" w:hAnsiTheme="majorHAnsi"/>
              <w:sz w:val="18"/>
              <w:szCs w:val="20"/>
            </w:rPr>
            <w:fldChar w:fldCharType="end"/>
          </w:r>
        </w:p>
      </w:sdtContent>
    </w:sdt>
    <w:p w14:paraId="186825CC" w14:textId="77777777" w:rsidR="009B67F1" w:rsidRPr="005F7DBE" w:rsidRDefault="009B67F1" w:rsidP="001514FE">
      <w:pPr>
        <w:jc w:val="both"/>
        <w:rPr>
          <w:rFonts w:asciiTheme="majorHAnsi" w:eastAsiaTheme="majorEastAsia" w:hAnsiTheme="majorHAnsi" w:cstheme="majorBidi"/>
          <w:spacing w:val="5"/>
          <w:sz w:val="52"/>
          <w:szCs w:val="52"/>
        </w:rPr>
      </w:pPr>
      <w:r w:rsidRPr="005F7DBE">
        <w:rPr>
          <w:rFonts w:asciiTheme="majorHAnsi" w:eastAsiaTheme="majorEastAsia" w:hAnsiTheme="majorHAnsi" w:cstheme="majorBidi"/>
          <w:spacing w:val="5"/>
          <w:sz w:val="52"/>
          <w:szCs w:val="52"/>
        </w:rPr>
        <w:br w:type="page"/>
      </w:r>
    </w:p>
    <w:p w14:paraId="6E7EC8F1" w14:textId="77777777" w:rsidR="00BB03F4" w:rsidRPr="005F7DBE" w:rsidRDefault="005241E7" w:rsidP="001514FE">
      <w:pPr>
        <w:pStyle w:val="Heading1"/>
        <w:jc w:val="both"/>
      </w:pPr>
      <w:bookmarkStart w:id="3" w:name="_Toc22201463"/>
      <w:bookmarkEnd w:id="2"/>
      <w:r w:rsidRPr="005F7DBE">
        <w:lastRenderedPageBreak/>
        <w:t>Summary</w:t>
      </w:r>
      <w:bookmarkEnd w:id="3"/>
    </w:p>
    <w:p w14:paraId="19CDC8B2" w14:textId="77777777" w:rsidR="00001A28" w:rsidRDefault="00001A28" w:rsidP="00001A28">
      <w:pPr>
        <w:pStyle w:val="NoSpacing"/>
      </w:pPr>
    </w:p>
    <w:p w14:paraId="66CB27A4" w14:textId="798EBC13" w:rsidR="00552D3A" w:rsidRDefault="00A2365A" w:rsidP="00A2365A">
      <w:pPr>
        <w:pStyle w:val="Standard1"/>
        <w:spacing w:before="120"/>
        <w:ind w:left="357"/>
        <w:jc w:val="both"/>
        <w:rPr>
          <w:rFonts w:asciiTheme="majorHAnsi" w:hAnsiTheme="majorHAnsi"/>
        </w:rPr>
      </w:pPr>
      <w:r>
        <w:rPr>
          <w:rFonts w:asciiTheme="majorHAnsi" w:hAnsiTheme="majorHAnsi"/>
        </w:rPr>
        <w:t xml:space="preserve">The </w:t>
      </w:r>
      <w:proofErr w:type="spellStart"/>
      <w:r>
        <w:rPr>
          <w:rFonts w:asciiTheme="majorHAnsi" w:hAnsiTheme="majorHAnsi"/>
        </w:rPr>
        <w:t>Forter</w:t>
      </w:r>
      <w:proofErr w:type="spellEnd"/>
      <w:r w:rsidR="004905B2">
        <w:rPr>
          <w:rFonts w:asciiTheme="majorHAnsi" w:hAnsiTheme="majorHAnsi"/>
        </w:rPr>
        <w:t xml:space="preserve"> </w:t>
      </w:r>
      <w:r>
        <w:rPr>
          <w:rFonts w:asciiTheme="majorHAnsi" w:hAnsiTheme="majorHAnsi"/>
        </w:rPr>
        <w:t xml:space="preserve">cartridge adds the power of </w:t>
      </w:r>
      <w:proofErr w:type="spellStart"/>
      <w:r>
        <w:rPr>
          <w:rFonts w:asciiTheme="majorHAnsi" w:hAnsiTheme="majorHAnsi"/>
        </w:rPr>
        <w:t>Forter’s</w:t>
      </w:r>
      <w:proofErr w:type="spellEnd"/>
      <w:r>
        <w:rPr>
          <w:rFonts w:asciiTheme="majorHAnsi" w:hAnsiTheme="majorHAnsi"/>
        </w:rPr>
        <w:t xml:space="preserve"> </w:t>
      </w:r>
      <w:r w:rsidR="00552D3A" w:rsidRPr="00552D3A">
        <w:rPr>
          <w:rFonts w:asciiTheme="majorHAnsi" w:hAnsiTheme="majorHAnsi"/>
        </w:rPr>
        <w:t>new generation fraud prevention to</w:t>
      </w:r>
      <w:r>
        <w:rPr>
          <w:rFonts w:asciiTheme="majorHAnsi" w:hAnsiTheme="majorHAnsi"/>
        </w:rPr>
        <w:t xml:space="preserve"> the </w:t>
      </w:r>
      <w:r w:rsidR="001A5897">
        <w:rPr>
          <w:rFonts w:asciiTheme="majorHAnsi" w:hAnsiTheme="majorHAnsi"/>
        </w:rPr>
        <w:t>Salesforce Commerce Cloud</w:t>
      </w:r>
      <w:r>
        <w:rPr>
          <w:rFonts w:asciiTheme="majorHAnsi" w:hAnsiTheme="majorHAnsi"/>
        </w:rPr>
        <w:t xml:space="preserve"> platform, to</w:t>
      </w:r>
      <w:r w:rsidR="00552D3A" w:rsidRPr="00552D3A">
        <w:rPr>
          <w:rFonts w:asciiTheme="majorHAnsi" w:hAnsiTheme="majorHAnsi"/>
        </w:rPr>
        <w:t xml:space="preserve"> meet the challenges faced by modern enterprise e-commerce. Only </w:t>
      </w:r>
      <w:proofErr w:type="spellStart"/>
      <w:r w:rsidR="00552D3A" w:rsidRPr="00552D3A">
        <w:rPr>
          <w:rFonts w:asciiTheme="majorHAnsi" w:hAnsiTheme="majorHAnsi"/>
        </w:rPr>
        <w:t>Forter</w:t>
      </w:r>
      <w:proofErr w:type="spellEnd"/>
      <w:r w:rsidR="00552D3A" w:rsidRPr="00552D3A">
        <w:rPr>
          <w:rFonts w:asciiTheme="majorHAnsi" w:hAnsiTheme="majorHAnsi"/>
        </w:rPr>
        <w:t xml:space="preserve"> provides fully automated, real-time Decision as a Service</w:t>
      </w:r>
      <w:r w:rsidR="000C29CF" w:rsidRPr="000C29CF">
        <w:rPr>
          <w:rFonts w:asciiTheme="majorHAnsi" w:hAnsiTheme="majorHAnsi"/>
        </w:rPr>
        <w:t>™</w:t>
      </w:r>
      <w:r w:rsidR="00552D3A" w:rsidRPr="00552D3A">
        <w:rPr>
          <w:rFonts w:asciiTheme="majorHAnsi" w:hAnsiTheme="majorHAnsi"/>
        </w:rPr>
        <w:t xml:space="preserve"> fraud prevention, backed by a 100% chargeback guarantee. </w:t>
      </w:r>
    </w:p>
    <w:p w14:paraId="2E295719" w14:textId="34575257" w:rsidR="00552D3A" w:rsidRPr="00552D3A" w:rsidRDefault="00552D3A" w:rsidP="00552D3A">
      <w:pPr>
        <w:pStyle w:val="Standard1"/>
        <w:spacing w:before="120"/>
        <w:ind w:left="357"/>
        <w:jc w:val="both"/>
        <w:rPr>
          <w:rFonts w:asciiTheme="majorHAnsi" w:hAnsiTheme="majorHAnsi"/>
        </w:rPr>
      </w:pPr>
      <w:r w:rsidRPr="00552D3A">
        <w:rPr>
          <w:rFonts w:asciiTheme="majorHAnsi" w:hAnsiTheme="majorHAnsi"/>
        </w:rPr>
        <w:t>The system eliminates the need for rules, scores or manual reviews, making fraud prevention friction-free.</w:t>
      </w:r>
      <w:r>
        <w:rPr>
          <w:rFonts w:asciiTheme="majorHAnsi" w:hAnsiTheme="majorHAnsi"/>
        </w:rPr>
        <w:t xml:space="preserve"> </w:t>
      </w:r>
      <w:r w:rsidR="00A2365A">
        <w:rPr>
          <w:rFonts w:asciiTheme="majorHAnsi" w:hAnsiTheme="majorHAnsi"/>
        </w:rPr>
        <w:t>Every transaction receives an instant approve/decline decision, removing checkout friction and the delays caused by manual reviews.</w:t>
      </w:r>
    </w:p>
    <w:p w14:paraId="02FF23F7" w14:textId="0A17172B" w:rsidR="00552D3A" w:rsidRPr="00552D3A" w:rsidRDefault="00A2365A" w:rsidP="00552D3A">
      <w:pPr>
        <w:pStyle w:val="Standard1"/>
        <w:spacing w:before="120"/>
        <w:ind w:left="357"/>
        <w:jc w:val="both"/>
        <w:rPr>
          <w:rFonts w:asciiTheme="majorHAnsi" w:hAnsiTheme="majorHAnsi"/>
        </w:rPr>
      </w:pPr>
      <w:r>
        <w:rPr>
          <w:rFonts w:asciiTheme="majorHAnsi" w:hAnsiTheme="majorHAnsi"/>
        </w:rPr>
        <w:t xml:space="preserve">The </w:t>
      </w:r>
      <w:proofErr w:type="spellStart"/>
      <w:r>
        <w:rPr>
          <w:rFonts w:asciiTheme="majorHAnsi" w:hAnsiTheme="majorHAnsi"/>
        </w:rPr>
        <w:t>Forter</w:t>
      </w:r>
      <w:proofErr w:type="spellEnd"/>
      <w:r>
        <w:rPr>
          <w:rFonts w:asciiTheme="majorHAnsi" w:hAnsiTheme="majorHAnsi"/>
        </w:rPr>
        <w:t xml:space="preserve"> cartridge provides</w:t>
      </w:r>
      <w:r w:rsidR="00552D3A" w:rsidRPr="00552D3A">
        <w:rPr>
          <w:rFonts w:asciiTheme="majorHAnsi" w:hAnsiTheme="majorHAnsi"/>
        </w:rPr>
        <w:t xml:space="preserve"> fraud prevention that is invisible to buyers and empowers merchants with increased approvals, smoother checkout and the near elimination of false positives - meaning more sales and happier customers.</w:t>
      </w:r>
    </w:p>
    <w:p w14:paraId="32077277" w14:textId="77777777" w:rsidR="00552D3A" w:rsidRPr="00552D3A" w:rsidRDefault="00552D3A" w:rsidP="00552D3A">
      <w:pPr>
        <w:pStyle w:val="Standard1"/>
        <w:spacing w:before="120"/>
        <w:ind w:left="357"/>
        <w:jc w:val="both"/>
        <w:rPr>
          <w:rFonts w:asciiTheme="majorHAnsi" w:hAnsiTheme="majorHAnsi"/>
        </w:rPr>
      </w:pPr>
      <w:r w:rsidRPr="00552D3A">
        <w:rPr>
          <w:rFonts w:asciiTheme="majorHAnsi" w:hAnsiTheme="majorHAnsi"/>
        </w:rPr>
        <w:t xml:space="preserve">Behind the scenes, </w:t>
      </w:r>
      <w:proofErr w:type="spellStart"/>
      <w:r w:rsidRPr="00552D3A">
        <w:rPr>
          <w:rFonts w:asciiTheme="majorHAnsi" w:hAnsiTheme="majorHAnsi"/>
        </w:rPr>
        <w:t>Forter’s</w:t>
      </w:r>
      <w:proofErr w:type="spellEnd"/>
      <w:r w:rsidRPr="00552D3A">
        <w:rPr>
          <w:rFonts w:asciiTheme="majorHAnsi" w:hAnsiTheme="majorHAnsi"/>
        </w:rPr>
        <w:t xml:space="preserve"> machine learning technology combines advanced cyber intelligence with behavioral and identity analysis to create a multi-layered fraud detection mechanism.</w:t>
      </w:r>
    </w:p>
    <w:p w14:paraId="358B4FDD" w14:textId="67287AC3" w:rsidR="00552D3A" w:rsidRDefault="00552D3A" w:rsidP="00552D3A">
      <w:pPr>
        <w:pStyle w:val="Standard1"/>
        <w:spacing w:before="120"/>
        <w:ind w:left="357"/>
        <w:jc w:val="both"/>
        <w:rPr>
          <w:rFonts w:asciiTheme="majorHAnsi" w:hAnsiTheme="majorHAnsi"/>
        </w:rPr>
      </w:pPr>
      <w:r w:rsidRPr="00552D3A">
        <w:rPr>
          <w:rFonts w:asciiTheme="majorHAnsi" w:hAnsiTheme="majorHAnsi"/>
        </w:rPr>
        <w:t>The result is best for online merchants, and best for online customers.</w:t>
      </w:r>
      <w:r w:rsidR="005A4C35">
        <w:rPr>
          <w:rFonts w:asciiTheme="majorHAnsi" w:hAnsiTheme="majorHAnsi"/>
        </w:rPr>
        <w:t xml:space="preserve"> </w:t>
      </w:r>
    </w:p>
    <w:p w14:paraId="5959440B" w14:textId="20184BFB" w:rsidR="00151AD1" w:rsidRPr="00151AD1" w:rsidRDefault="00151AD1" w:rsidP="00D3576A">
      <w:pPr>
        <w:spacing w:after="0" w:line="240" w:lineRule="auto"/>
        <w:rPr>
          <w:rFonts w:ascii="Arial" w:eastAsia="Times New Roman" w:hAnsi="Arial" w:cs="Arial"/>
          <w:color w:val="FF0000"/>
          <w:sz w:val="24"/>
          <w:szCs w:val="24"/>
          <w:lang w:bidi="he-IL"/>
        </w:rPr>
      </w:pPr>
      <w:r w:rsidRPr="00151AD1">
        <w:rPr>
          <w:rFonts w:ascii="Arial" w:eastAsia="Times New Roman" w:hAnsi="Arial" w:cs="Arial"/>
          <w:color w:val="FF0000"/>
          <w:sz w:val="24"/>
          <w:szCs w:val="24"/>
          <w:lang w:bidi="he-IL"/>
        </w:rPr>
        <w:br w:type="textWrapping" w:clear="all"/>
      </w:r>
    </w:p>
    <w:p w14:paraId="45324074" w14:textId="3069C41E" w:rsidR="00335F50" w:rsidRPr="005F7DBE" w:rsidRDefault="00335F50" w:rsidP="001514FE">
      <w:pPr>
        <w:jc w:val="both"/>
        <w:rPr>
          <w:rFonts w:asciiTheme="majorHAnsi" w:hAnsiTheme="majorHAnsi"/>
          <w:sz w:val="20"/>
          <w:szCs w:val="20"/>
        </w:rPr>
      </w:pPr>
    </w:p>
    <w:p w14:paraId="33DF7E27" w14:textId="77777777" w:rsidR="00D05D2E" w:rsidRPr="005F7DBE" w:rsidRDefault="000F175D" w:rsidP="001514FE">
      <w:pPr>
        <w:pStyle w:val="Heading1"/>
        <w:jc w:val="both"/>
      </w:pPr>
      <w:bookmarkStart w:id="4" w:name="_Toc22201464"/>
      <w:bookmarkStart w:id="5" w:name="_Toc78862411"/>
      <w:r w:rsidRPr="005F7DBE">
        <w:t>Component Overview</w:t>
      </w:r>
      <w:bookmarkEnd w:id="4"/>
    </w:p>
    <w:p w14:paraId="1FF77A1B" w14:textId="77777777" w:rsidR="00BB03F4" w:rsidRPr="005F7DBE" w:rsidRDefault="00BB03F4" w:rsidP="001514FE">
      <w:pPr>
        <w:jc w:val="both"/>
        <w:rPr>
          <w:rFonts w:asciiTheme="majorHAnsi" w:hAnsiTheme="majorHAnsi"/>
        </w:rPr>
      </w:pPr>
    </w:p>
    <w:p w14:paraId="35D65DED" w14:textId="55E38146" w:rsidR="00001A28" w:rsidRPr="00135E5C" w:rsidRDefault="001F5FC3" w:rsidP="00001A28">
      <w:pPr>
        <w:pStyle w:val="Heading2"/>
        <w:jc w:val="both"/>
        <w:rPr>
          <w:rFonts w:asciiTheme="majorHAnsi" w:hAnsiTheme="majorHAnsi"/>
        </w:rPr>
      </w:pPr>
      <w:bookmarkStart w:id="6" w:name="_Toc22201465"/>
      <w:r w:rsidRPr="005F7DBE">
        <w:rPr>
          <w:rFonts w:asciiTheme="majorHAnsi" w:hAnsiTheme="majorHAnsi"/>
        </w:rPr>
        <w:t>Functional Overview</w:t>
      </w:r>
      <w:bookmarkEnd w:id="6"/>
    </w:p>
    <w:p w14:paraId="04DB8417" w14:textId="1B597DAC" w:rsidR="00210670" w:rsidRPr="00210670" w:rsidRDefault="00210670" w:rsidP="00210670">
      <w:pPr>
        <w:pStyle w:val="Standard1"/>
        <w:spacing w:before="120"/>
        <w:ind w:left="357"/>
        <w:jc w:val="both"/>
        <w:rPr>
          <w:rFonts w:asciiTheme="majorHAnsi" w:hAnsiTheme="majorHAnsi"/>
        </w:rPr>
      </w:pPr>
      <w:r w:rsidRPr="00210670">
        <w:rPr>
          <w:rFonts w:asciiTheme="majorHAnsi" w:hAnsiTheme="majorHAnsi"/>
        </w:rPr>
        <w:t xml:space="preserve">The </w:t>
      </w:r>
      <w:proofErr w:type="spellStart"/>
      <w:r w:rsidRPr="00210670">
        <w:rPr>
          <w:rFonts w:asciiTheme="majorHAnsi" w:hAnsiTheme="majorHAnsi"/>
        </w:rPr>
        <w:t>Forter</w:t>
      </w:r>
      <w:proofErr w:type="spellEnd"/>
      <w:r w:rsidRPr="00210670">
        <w:rPr>
          <w:rFonts w:asciiTheme="majorHAnsi" w:hAnsiTheme="majorHAnsi"/>
        </w:rPr>
        <w:t xml:space="preserve"> cartridge links your </w:t>
      </w:r>
      <w:r w:rsidR="00E96C7C">
        <w:rPr>
          <w:rFonts w:asciiTheme="majorHAnsi" w:hAnsiTheme="majorHAnsi"/>
        </w:rPr>
        <w:t>Salesforce Commerce Cloud</w:t>
      </w:r>
      <w:r w:rsidRPr="00210670">
        <w:rPr>
          <w:rFonts w:asciiTheme="majorHAnsi" w:hAnsiTheme="majorHAnsi"/>
        </w:rPr>
        <w:t xml:space="preserve"> platform to </w:t>
      </w:r>
      <w:proofErr w:type="spellStart"/>
      <w:r w:rsidRPr="00210670">
        <w:rPr>
          <w:rFonts w:asciiTheme="majorHAnsi" w:hAnsiTheme="majorHAnsi"/>
        </w:rPr>
        <w:t>Forter's</w:t>
      </w:r>
      <w:proofErr w:type="spellEnd"/>
      <w:r w:rsidRPr="00210670">
        <w:rPr>
          <w:rFonts w:asciiTheme="majorHAnsi" w:hAnsiTheme="majorHAnsi"/>
        </w:rPr>
        <w:t xml:space="preserve"> sophisticated fraud fighting system. Each order is analyzed and a real-time </w:t>
      </w:r>
      <w:r>
        <w:rPr>
          <w:rFonts w:asciiTheme="majorHAnsi" w:hAnsiTheme="majorHAnsi"/>
        </w:rPr>
        <w:t xml:space="preserve">approve or decline </w:t>
      </w:r>
      <w:r w:rsidRPr="00210670">
        <w:rPr>
          <w:rFonts w:asciiTheme="majorHAnsi" w:hAnsiTheme="majorHAnsi"/>
        </w:rPr>
        <w:t>decision returned which is covered by a full fraud chargeback guarantee.</w:t>
      </w:r>
    </w:p>
    <w:p w14:paraId="2FEC499B" w14:textId="77777777" w:rsidR="00774423" w:rsidRDefault="00210670" w:rsidP="00210670">
      <w:pPr>
        <w:pStyle w:val="Standard1"/>
        <w:spacing w:before="120"/>
        <w:ind w:left="357"/>
        <w:jc w:val="both"/>
        <w:rPr>
          <w:rFonts w:asciiTheme="majorHAnsi" w:hAnsiTheme="majorHAnsi"/>
        </w:rPr>
      </w:pPr>
      <w:r w:rsidRPr="00210670">
        <w:rPr>
          <w:rFonts w:asciiTheme="majorHAnsi" w:hAnsiTheme="majorHAnsi"/>
        </w:rPr>
        <w:t xml:space="preserve">Merchants can configure the capture/void settings according to policy and preference. </w:t>
      </w:r>
    </w:p>
    <w:p w14:paraId="45ECD562" w14:textId="14F90169" w:rsidR="0039350B" w:rsidRPr="005F7DBE" w:rsidRDefault="00210670" w:rsidP="00210670">
      <w:pPr>
        <w:pStyle w:val="Standard1"/>
        <w:spacing w:before="120"/>
        <w:ind w:left="357"/>
        <w:jc w:val="both"/>
        <w:rPr>
          <w:rFonts w:asciiTheme="majorHAnsi" w:hAnsiTheme="majorHAnsi"/>
        </w:rPr>
      </w:pPr>
      <w:r w:rsidRPr="00210670">
        <w:rPr>
          <w:rFonts w:asciiTheme="majorHAnsi" w:hAnsiTheme="majorHAnsi"/>
        </w:rPr>
        <w:t xml:space="preserve">All decisions can be seen in the </w:t>
      </w:r>
      <w:r w:rsidR="00AC4793">
        <w:rPr>
          <w:rFonts w:asciiTheme="majorHAnsi" w:hAnsiTheme="majorHAnsi"/>
        </w:rPr>
        <w:t>Salesforce Commerce Cloud</w:t>
      </w:r>
      <w:r w:rsidRPr="00210670">
        <w:rPr>
          <w:rFonts w:asciiTheme="majorHAnsi" w:hAnsiTheme="majorHAnsi"/>
        </w:rPr>
        <w:t xml:space="preserve"> platform, and merchants can see more details relating to each transaction within the </w:t>
      </w:r>
      <w:proofErr w:type="spellStart"/>
      <w:r w:rsidRPr="00210670">
        <w:rPr>
          <w:rFonts w:asciiTheme="majorHAnsi" w:hAnsiTheme="majorHAnsi"/>
        </w:rPr>
        <w:t>Forter</w:t>
      </w:r>
      <w:proofErr w:type="spellEnd"/>
      <w:r w:rsidRPr="00210670">
        <w:rPr>
          <w:rFonts w:asciiTheme="majorHAnsi" w:hAnsiTheme="majorHAnsi"/>
        </w:rPr>
        <w:t xml:space="preserve"> Decision Dashboard</w:t>
      </w:r>
      <w:r w:rsidR="0068772B">
        <w:rPr>
          <w:rFonts w:asciiTheme="majorHAnsi" w:hAnsiTheme="majorHAnsi"/>
        </w:rPr>
        <w:t>.</w:t>
      </w:r>
    </w:p>
    <w:p w14:paraId="29C2E965" w14:textId="773E8643" w:rsidR="0001177F" w:rsidRPr="005F7DBE" w:rsidRDefault="001F5FC3" w:rsidP="001514FE">
      <w:pPr>
        <w:pStyle w:val="Heading2"/>
        <w:jc w:val="both"/>
        <w:rPr>
          <w:rFonts w:asciiTheme="majorHAnsi" w:hAnsiTheme="majorHAnsi"/>
        </w:rPr>
      </w:pPr>
      <w:bookmarkStart w:id="7" w:name="_Toc22201466"/>
      <w:r w:rsidRPr="005F7DBE">
        <w:rPr>
          <w:rFonts w:asciiTheme="majorHAnsi" w:hAnsiTheme="majorHAnsi"/>
        </w:rPr>
        <w:t>Use Cases</w:t>
      </w:r>
      <w:bookmarkEnd w:id="7"/>
    </w:p>
    <w:p w14:paraId="1E694221" w14:textId="055E24E7" w:rsidR="00D97AD6" w:rsidRDefault="000A569E" w:rsidP="00DF4889">
      <w:pPr>
        <w:pStyle w:val="Standard1"/>
        <w:spacing w:before="120"/>
        <w:ind w:left="360"/>
        <w:jc w:val="both"/>
        <w:rPr>
          <w:rFonts w:asciiTheme="majorHAnsi" w:hAnsiTheme="majorHAnsi"/>
        </w:rPr>
      </w:pPr>
      <w:bookmarkStart w:id="8" w:name="_Toc245264330"/>
      <w:bookmarkStart w:id="9" w:name="_Toc279703416"/>
      <w:bookmarkStart w:id="10" w:name="_Toc279703509"/>
      <w:r>
        <w:rPr>
          <w:rFonts w:asciiTheme="majorHAnsi" w:hAnsiTheme="majorHAnsi"/>
        </w:rPr>
        <w:t xml:space="preserve">There are number of use cases that may be seen with the </w:t>
      </w:r>
      <w:proofErr w:type="spellStart"/>
      <w:r>
        <w:rPr>
          <w:rFonts w:asciiTheme="majorHAnsi" w:hAnsiTheme="majorHAnsi"/>
        </w:rPr>
        <w:t>Forter</w:t>
      </w:r>
      <w:proofErr w:type="spellEnd"/>
      <w:r>
        <w:rPr>
          <w:rFonts w:asciiTheme="majorHAnsi" w:hAnsiTheme="majorHAnsi"/>
        </w:rPr>
        <w:t xml:space="preserve"> cartridge. Below </w:t>
      </w:r>
      <w:r w:rsidR="00DF4889">
        <w:rPr>
          <w:rFonts w:asciiTheme="majorHAnsi" w:hAnsiTheme="majorHAnsi"/>
        </w:rPr>
        <w:t>are a few</w:t>
      </w:r>
      <w:r w:rsidR="00AD7243">
        <w:rPr>
          <w:rFonts w:asciiTheme="majorHAnsi" w:hAnsiTheme="majorHAnsi"/>
        </w:rPr>
        <w:t xml:space="preserve"> examples of use cases, with a description of the role </w:t>
      </w:r>
      <w:proofErr w:type="spellStart"/>
      <w:r w:rsidR="00AD7243">
        <w:rPr>
          <w:rFonts w:asciiTheme="majorHAnsi" w:hAnsiTheme="majorHAnsi"/>
        </w:rPr>
        <w:t>Forter</w:t>
      </w:r>
      <w:proofErr w:type="spellEnd"/>
      <w:r w:rsidR="00AD7243">
        <w:rPr>
          <w:rFonts w:asciiTheme="majorHAnsi" w:hAnsiTheme="majorHAnsi"/>
        </w:rPr>
        <w:t xml:space="preserve"> plays in the checkout process and where it fits into the customer experience.</w:t>
      </w:r>
      <w:r w:rsidR="00241DA0">
        <w:rPr>
          <w:rFonts w:asciiTheme="majorHAnsi" w:hAnsiTheme="majorHAnsi"/>
        </w:rPr>
        <w:t xml:space="preserve"> </w:t>
      </w:r>
    </w:p>
    <w:p w14:paraId="07BA70C9" w14:textId="77777777" w:rsidR="00D97AD6" w:rsidRDefault="00D97AD6">
      <w:pPr>
        <w:rPr>
          <w:rFonts w:asciiTheme="majorHAnsi" w:hAnsiTheme="majorHAnsi"/>
          <w:sz w:val="20"/>
          <w:szCs w:val="20"/>
        </w:rPr>
      </w:pPr>
      <w:r>
        <w:rPr>
          <w:rFonts w:asciiTheme="majorHAnsi" w:hAnsiTheme="majorHAnsi"/>
        </w:rPr>
        <w:br w:type="page"/>
      </w:r>
    </w:p>
    <w:p w14:paraId="79607B11" w14:textId="77777777" w:rsidR="00ED2435" w:rsidRDefault="00ED2435" w:rsidP="00DF4889">
      <w:pPr>
        <w:pStyle w:val="Standard1"/>
        <w:spacing w:before="120"/>
        <w:ind w:left="360"/>
        <w:jc w:val="both"/>
        <w:rPr>
          <w:rFonts w:asciiTheme="majorHAnsi" w:hAnsiTheme="majorHAnsi"/>
          <w:color w:val="FF0000"/>
        </w:rPr>
      </w:pPr>
    </w:p>
    <w:tbl>
      <w:tblPr>
        <w:tblW w:w="909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6930"/>
      </w:tblGrid>
      <w:tr w:rsidR="00583556" w:rsidRPr="00A87202" w14:paraId="38F51B7B" w14:textId="77777777" w:rsidTr="000D3D00">
        <w:trPr>
          <w:tblHeader/>
        </w:trPr>
        <w:tc>
          <w:tcPr>
            <w:tcW w:w="2160" w:type="dxa"/>
            <w:shd w:val="clear" w:color="auto" w:fill="548DD4"/>
          </w:tcPr>
          <w:p w14:paraId="7FEE5902" w14:textId="13FD2F29" w:rsidR="00583556" w:rsidRPr="00A87202" w:rsidRDefault="00583556" w:rsidP="00583556">
            <w:pPr>
              <w:spacing w:before="120" w:after="120" w:line="360" w:lineRule="auto"/>
              <w:jc w:val="both"/>
              <w:rPr>
                <w:rFonts w:asciiTheme="majorHAnsi" w:hAnsiTheme="majorHAnsi" w:cs="Tahoma"/>
                <w:b/>
                <w:color w:val="FFFFFF" w:themeColor="background1"/>
                <w:sz w:val="20"/>
                <w:szCs w:val="20"/>
              </w:rPr>
            </w:pPr>
            <w:r>
              <w:rPr>
                <w:rFonts w:asciiTheme="majorHAnsi" w:hAnsiTheme="majorHAnsi" w:cs="Tahoma"/>
                <w:b/>
                <w:color w:val="FFFFFF" w:themeColor="background1"/>
                <w:sz w:val="20"/>
                <w:szCs w:val="20"/>
              </w:rPr>
              <w:t>UC - 1</w:t>
            </w:r>
          </w:p>
        </w:tc>
        <w:tc>
          <w:tcPr>
            <w:tcW w:w="6930" w:type="dxa"/>
            <w:shd w:val="clear" w:color="auto" w:fill="548DD4"/>
          </w:tcPr>
          <w:p w14:paraId="75D9A0A7" w14:textId="77777777" w:rsidR="00583556" w:rsidRPr="00A87202" w:rsidRDefault="00583556" w:rsidP="000D3D00">
            <w:pPr>
              <w:spacing w:before="120" w:after="120" w:line="360" w:lineRule="auto"/>
              <w:jc w:val="both"/>
              <w:rPr>
                <w:rFonts w:asciiTheme="majorHAnsi" w:hAnsiTheme="majorHAnsi" w:cs="Tahoma"/>
                <w:b/>
                <w:color w:val="FFFFFF" w:themeColor="background1"/>
                <w:sz w:val="20"/>
                <w:szCs w:val="20"/>
              </w:rPr>
            </w:pPr>
            <w:r w:rsidRPr="005C64B7">
              <w:rPr>
                <w:rFonts w:asciiTheme="majorHAnsi" w:hAnsiTheme="majorHAnsi" w:cs="Tahoma"/>
                <w:b/>
                <w:color w:val="FFFFFF" w:themeColor="background1"/>
                <w:sz w:val="20"/>
                <w:szCs w:val="20"/>
              </w:rPr>
              <w:t>Registered Customer</w:t>
            </w:r>
            <w:r>
              <w:rPr>
                <w:rFonts w:asciiTheme="majorHAnsi" w:hAnsiTheme="majorHAnsi" w:cs="Tahoma"/>
                <w:b/>
                <w:color w:val="FFFFFF" w:themeColor="background1"/>
                <w:sz w:val="20"/>
                <w:szCs w:val="20"/>
              </w:rPr>
              <w:t xml:space="preserve">:  Approved </w:t>
            </w:r>
            <w:r w:rsidRPr="005C64B7">
              <w:rPr>
                <w:rFonts w:asciiTheme="majorHAnsi" w:hAnsiTheme="majorHAnsi" w:cs="Tahoma"/>
                <w:b/>
                <w:color w:val="FFFFFF" w:themeColor="background1"/>
                <w:sz w:val="20"/>
                <w:szCs w:val="20"/>
              </w:rPr>
              <w:t xml:space="preserve">Order Status </w:t>
            </w:r>
            <w:r>
              <w:rPr>
                <w:rFonts w:asciiTheme="majorHAnsi" w:hAnsiTheme="majorHAnsi" w:cs="Tahoma"/>
                <w:b/>
                <w:color w:val="FFFFFF" w:themeColor="background1"/>
                <w:sz w:val="20"/>
                <w:szCs w:val="20"/>
              </w:rPr>
              <w:t>V</w:t>
            </w:r>
            <w:r w:rsidRPr="005C64B7">
              <w:rPr>
                <w:rFonts w:asciiTheme="majorHAnsi" w:hAnsiTheme="majorHAnsi" w:cs="Tahoma"/>
                <w:b/>
                <w:color w:val="FFFFFF" w:themeColor="background1"/>
                <w:sz w:val="20"/>
                <w:szCs w:val="20"/>
              </w:rPr>
              <w:t>alidation</w:t>
            </w:r>
          </w:p>
        </w:tc>
      </w:tr>
      <w:tr w:rsidR="00583556" w:rsidRPr="009C3C1E" w14:paraId="23A12F3F" w14:textId="77777777" w:rsidTr="000D3D00">
        <w:tc>
          <w:tcPr>
            <w:tcW w:w="2160" w:type="dxa"/>
          </w:tcPr>
          <w:p w14:paraId="2E2C1E6B" w14:textId="77777777" w:rsidR="00583556" w:rsidRPr="00B56881" w:rsidRDefault="00583556" w:rsidP="000D3D00">
            <w:pPr>
              <w:spacing w:before="120" w:after="120" w:line="360" w:lineRule="auto"/>
              <w:jc w:val="both"/>
              <w:rPr>
                <w:rFonts w:ascii="Trebuchet MS" w:hAnsi="Trebuchet MS" w:cs="Tahoma"/>
                <w:color w:val="000000" w:themeColor="text1"/>
                <w:sz w:val="20"/>
                <w:szCs w:val="20"/>
              </w:rPr>
            </w:pPr>
            <w:r w:rsidRPr="00B56881">
              <w:rPr>
                <w:rFonts w:asciiTheme="majorHAnsi" w:hAnsiTheme="majorHAnsi"/>
                <w:sz w:val="20"/>
                <w:szCs w:val="20"/>
              </w:rPr>
              <w:t>This use case describes the high level steps in which a registered customer successfully creates an order and the order is Approved.</w:t>
            </w:r>
          </w:p>
        </w:tc>
        <w:tc>
          <w:tcPr>
            <w:tcW w:w="6930" w:type="dxa"/>
          </w:tcPr>
          <w:p w14:paraId="6D97B573" w14:textId="4B4ADEE5" w:rsidR="00583556" w:rsidRDefault="00583556" w:rsidP="000D3D00">
            <w:pPr>
              <w:pStyle w:val="ListParagraph"/>
              <w:numPr>
                <w:ilvl w:val="0"/>
                <w:numId w:val="18"/>
              </w:numPr>
              <w:autoSpaceDE w:val="0"/>
              <w:autoSpaceDN w:val="0"/>
              <w:adjustRightInd w:val="0"/>
              <w:spacing w:before="120" w:after="120" w:line="360" w:lineRule="auto"/>
              <w:jc w:val="both"/>
              <w:rPr>
                <w:rFonts w:asciiTheme="majorHAnsi" w:hAnsiTheme="majorHAnsi" w:cs="Tahoma"/>
                <w:color w:val="000000" w:themeColor="text1"/>
                <w:sz w:val="20"/>
                <w:szCs w:val="20"/>
              </w:rPr>
            </w:pPr>
            <w:r w:rsidRPr="006078EB">
              <w:rPr>
                <w:rFonts w:ascii="Trebuchet MS" w:hAnsi="Trebuchet MS" w:cs="Tahoma"/>
                <w:color w:val="000000" w:themeColor="text1"/>
                <w:sz w:val="20"/>
                <w:szCs w:val="20"/>
              </w:rPr>
              <w:t xml:space="preserve"> </w:t>
            </w:r>
            <w:r>
              <w:rPr>
                <w:rFonts w:asciiTheme="majorHAnsi" w:hAnsiTheme="majorHAnsi" w:cs="Tahoma"/>
                <w:color w:val="000000" w:themeColor="text1"/>
                <w:sz w:val="20"/>
                <w:szCs w:val="20"/>
              </w:rPr>
              <w:t>The c</w:t>
            </w:r>
            <w:r w:rsidRPr="0000386F">
              <w:rPr>
                <w:rFonts w:asciiTheme="majorHAnsi" w:hAnsiTheme="majorHAnsi" w:cs="Tahoma"/>
                <w:color w:val="000000" w:themeColor="text1"/>
                <w:sz w:val="20"/>
                <w:szCs w:val="20"/>
              </w:rPr>
              <w:t xml:space="preserve">ustomer </w:t>
            </w:r>
            <w:r>
              <w:rPr>
                <w:rFonts w:asciiTheme="majorHAnsi" w:hAnsiTheme="majorHAnsi" w:cs="Tahoma"/>
                <w:color w:val="000000" w:themeColor="text1"/>
                <w:sz w:val="20"/>
                <w:szCs w:val="20"/>
              </w:rPr>
              <w:t>creates an account and logs in with the newly created account</w:t>
            </w:r>
            <w:r w:rsidR="00D46E76">
              <w:rPr>
                <w:rFonts w:asciiTheme="majorHAnsi" w:hAnsiTheme="majorHAnsi" w:cs="Tahoma"/>
                <w:color w:val="000000" w:themeColor="text1"/>
                <w:sz w:val="20"/>
                <w:szCs w:val="20"/>
              </w:rPr>
              <w:t xml:space="preserve"> using email </w:t>
            </w:r>
            <w:r w:rsidR="00D46E76" w:rsidRPr="00DF4889">
              <w:rPr>
                <w:rFonts w:asciiTheme="majorHAnsi" w:hAnsiTheme="majorHAnsi" w:cs="Tahoma"/>
                <w:i/>
                <w:iCs/>
                <w:color w:val="000000" w:themeColor="text1"/>
                <w:sz w:val="20"/>
                <w:szCs w:val="20"/>
              </w:rPr>
              <w:t>approve@forter.com</w:t>
            </w:r>
            <w:r>
              <w:rPr>
                <w:rFonts w:asciiTheme="majorHAnsi" w:hAnsiTheme="majorHAnsi" w:cs="Tahoma"/>
                <w:color w:val="000000" w:themeColor="text1"/>
                <w:sz w:val="20"/>
                <w:szCs w:val="20"/>
              </w:rPr>
              <w:t>.</w:t>
            </w:r>
          </w:p>
          <w:p w14:paraId="70190106" w14:textId="4259F56E" w:rsidR="00583556" w:rsidRDefault="00583556" w:rsidP="000D3D00">
            <w:pPr>
              <w:pStyle w:val="ListParagraph"/>
              <w:numPr>
                <w:ilvl w:val="0"/>
                <w:numId w:val="18"/>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The customer selects an item, add</w:t>
            </w:r>
            <w:r w:rsidR="001F47B1">
              <w:rPr>
                <w:rFonts w:asciiTheme="majorHAnsi" w:hAnsiTheme="majorHAnsi" w:cs="Tahoma"/>
                <w:color w:val="000000" w:themeColor="text1"/>
                <w:sz w:val="20"/>
                <w:szCs w:val="20"/>
              </w:rPr>
              <w:t>s</w:t>
            </w:r>
            <w:r>
              <w:rPr>
                <w:rFonts w:asciiTheme="majorHAnsi" w:hAnsiTheme="majorHAnsi" w:cs="Tahoma"/>
                <w:color w:val="000000" w:themeColor="text1"/>
                <w:sz w:val="20"/>
                <w:szCs w:val="20"/>
              </w:rPr>
              <w:t xml:space="preserve"> it to the cart and proceeds to the cart page.</w:t>
            </w:r>
          </w:p>
          <w:p w14:paraId="0A4933F3" w14:textId="7FE1254B" w:rsidR="00583556" w:rsidRDefault="00583556" w:rsidP="00583556">
            <w:pPr>
              <w:pStyle w:val="ListParagraph"/>
              <w:numPr>
                <w:ilvl w:val="0"/>
                <w:numId w:val="18"/>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The customer clicks on the </w:t>
            </w:r>
            <w:r w:rsidRPr="0000386F">
              <w:rPr>
                <w:rFonts w:asciiTheme="majorHAnsi" w:hAnsiTheme="majorHAnsi" w:cs="Tahoma"/>
                <w:b/>
                <w:color w:val="000000" w:themeColor="text1"/>
                <w:sz w:val="20"/>
                <w:szCs w:val="20"/>
              </w:rPr>
              <w:t>Checkout</w:t>
            </w:r>
            <w:r>
              <w:rPr>
                <w:rFonts w:asciiTheme="majorHAnsi" w:hAnsiTheme="majorHAnsi" w:cs="Tahoma"/>
                <w:color w:val="000000" w:themeColor="text1"/>
                <w:sz w:val="20"/>
                <w:szCs w:val="20"/>
              </w:rPr>
              <w:t xml:space="preserve"> button and fills out the shipping form requirements.</w:t>
            </w:r>
          </w:p>
          <w:p w14:paraId="355AB2FE" w14:textId="77777777" w:rsidR="00583556" w:rsidRDefault="00583556" w:rsidP="000D3D00">
            <w:pPr>
              <w:pStyle w:val="ListParagraph"/>
              <w:numPr>
                <w:ilvl w:val="0"/>
                <w:numId w:val="18"/>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The customer clicks on the </w:t>
            </w:r>
            <w:r w:rsidRPr="0000386F">
              <w:rPr>
                <w:rFonts w:asciiTheme="majorHAnsi" w:hAnsiTheme="majorHAnsi" w:cs="Tahoma"/>
                <w:b/>
                <w:color w:val="000000" w:themeColor="text1"/>
                <w:sz w:val="20"/>
                <w:szCs w:val="20"/>
              </w:rPr>
              <w:t>Continue</w:t>
            </w:r>
            <w:r>
              <w:rPr>
                <w:rFonts w:asciiTheme="majorHAnsi" w:hAnsiTheme="majorHAnsi" w:cs="Tahoma"/>
                <w:color w:val="000000" w:themeColor="text1"/>
                <w:sz w:val="20"/>
                <w:szCs w:val="20"/>
              </w:rPr>
              <w:t xml:space="preserve"> button and proceeds to fill in the billing form requirements.</w:t>
            </w:r>
          </w:p>
          <w:p w14:paraId="73917936" w14:textId="77777777" w:rsidR="00583556" w:rsidRDefault="00583556" w:rsidP="000D3D00">
            <w:pPr>
              <w:pStyle w:val="ListParagraph"/>
              <w:numPr>
                <w:ilvl w:val="0"/>
                <w:numId w:val="18"/>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The customer clicks on the </w:t>
            </w:r>
            <w:r w:rsidRPr="0000386F">
              <w:rPr>
                <w:rFonts w:asciiTheme="majorHAnsi" w:hAnsiTheme="majorHAnsi" w:cs="Tahoma"/>
                <w:b/>
                <w:color w:val="000000" w:themeColor="text1"/>
                <w:sz w:val="20"/>
                <w:szCs w:val="20"/>
              </w:rPr>
              <w:t>Continue</w:t>
            </w:r>
            <w:r>
              <w:rPr>
                <w:rFonts w:asciiTheme="majorHAnsi" w:hAnsiTheme="majorHAnsi" w:cs="Tahoma"/>
                <w:color w:val="000000" w:themeColor="text1"/>
                <w:sz w:val="20"/>
                <w:szCs w:val="20"/>
              </w:rPr>
              <w:t xml:space="preserve"> button, proceeds to the </w:t>
            </w:r>
            <w:r w:rsidRPr="0000386F">
              <w:rPr>
                <w:rFonts w:asciiTheme="majorHAnsi" w:hAnsiTheme="majorHAnsi" w:cs="Tahoma"/>
                <w:b/>
                <w:color w:val="000000" w:themeColor="text1"/>
                <w:sz w:val="20"/>
                <w:szCs w:val="20"/>
              </w:rPr>
              <w:t>Payment</w:t>
            </w:r>
            <w:r>
              <w:rPr>
                <w:rFonts w:asciiTheme="majorHAnsi" w:hAnsiTheme="majorHAnsi" w:cs="Tahoma"/>
                <w:color w:val="000000" w:themeColor="text1"/>
                <w:sz w:val="20"/>
                <w:szCs w:val="20"/>
              </w:rPr>
              <w:t xml:space="preserve"> page and clicks on the </w:t>
            </w:r>
            <w:r w:rsidRPr="005C64B7">
              <w:rPr>
                <w:rFonts w:asciiTheme="majorHAnsi" w:hAnsiTheme="majorHAnsi" w:cs="Tahoma"/>
                <w:b/>
                <w:color w:val="000000" w:themeColor="text1"/>
                <w:sz w:val="20"/>
                <w:szCs w:val="20"/>
              </w:rPr>
              <w:t>Place order</w:t>
            </w:r>
            <w:r>
              <w:rPr>
                <w:rFonts w:asciiTheme="majorHAnsi" w:hAnsiTheme="majorHAnsi" w:cs="Tahoma"/>
                <w:color w:val="000000" w:themeColor="text1"/>
                <w:sz w:val="20"/>
                <w:szCs w:val="20"/>
              </w:rPr>
              <w:t xml:space="preserve"> button.</w:t>
            </w:r>
          </w:p>
          <w:p w14:paraId="2EE3FCA3" w14:textId="77777777" w:rsidR="00583556" w:rsidRPr="00F50531" w:rsidRDefault="00583556" w:rsidP="000D3D00">
            <w:pPr>
              <w:pStyle w:val="ListParagraph"/>
              <w:numPr>
                <w:ilvl w:val="0"/>
                <w:numId w:val="18"/>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sidRPr="00F50531">
              <w:rPr>
                <w:rFonts w:asciiTheme="majorHAnsi" w:hAnsiTheme="majorHAnsi" w:cs="Tahoma"/>
                <w:color w:val="000000" w:themeColor="text1"/>
                <w:sz w:val="20"/>
                <w:szCs w:val="20"/>
              </w:rPr>
              <w:t xml:space="preserve">A call to </w:t>
            </w:r>
            <w:proofErr w:type="spellStart"/>
            <w:r w:rsidRPr="00F50531">
              <w:rPr>
                <w:rFonts w:asciiTheme="majorHAnsi" w:hAnsiTheme="majorHAnsi" w:cs="Tahoma"/>
                <w:color w:val="000000" w:themeColor="text1"/>
                <w:sz w:val="20"/>
                <w:szCs w:val="20"/>
              </w:rPr>
              <w:t>Forter</w:t>
            </w:r>
            <w:proofErr w:type="spellEnd"/>
            <w:r w:rsidRPr="00F50531">
              <w:rPr>
                <w:rFonts w:asciiTheme="majorHAnsi" w:hAnsiTheme="majorHAnsi" w:cs="Tahoma"/>
                <w:color w:val="000000" w:themeColor="text1"/>
                <w:sz w:val="20"/>
                <w:szCs w:val="20"/>
              </w:rPr>
              <w:t xml:space="preserve"> is sent, the transaction is approved and the thank you page is successfully loaded.</w:t>
            </w:r>
          </w:p>
          <w:p w14:paraId="14EFDFFE" w14:textId="77777777" w:rsidR="00583556" w:rsidRDefault="00583556" w:rsidP="000D3D00">
            <w:pPr>
              <w:pStyle w:val="ListParagraph"/>
              <w:numPr>
                <w:ilvl w:val="0"/>
                <w:numId w:val="18"/>
              </w:numPr>
              <w:autoSpaceDE w:val="0"/>
              <w:autoSpaceDN w:val="0"/>
              <w:adjustRightInd w:val="0"/>
              <w:spacing w:after="0" w:line="360" w:lineRule="auto"/>
              <w:jc w:val="both"/>
              <w:rPr>
                <w:rFonts w:ascii="Trebuchet MS" w:hAnsi="Trebuchet MS" w:cs="Tahoma"/>
                <w:color w:val="000000" w:themeColor="text1"/>
                <w:sz w:val="20"/>
                <w:szCs w:val="20"/>
              </w:rPr>
            </w:pPr>
            <w:r>
              <w:rPr>
                <w:rFonts w:asciiTheme="majorHAnsi" w:hAnsiTheme="majorHAnsi" w:cs="Tahoma"/>
                <w:color w:val="000000" w:themeColor="text1"/>
                <w:sz w:val="20"/>
                <w:szCs w:val="20"/>
              </w:rPr>
              <w:t>When the merchant n</w:t>
            </w:r>
            <w:r w:rsidRPr="009C3C1E">
              <w:rPr>
                <w:rFonts w:asciiTheme="majorHAnsi" w:hAnsiTheme="majorHAnsi" w:cs="Tahoma"/>
                <w:color w:val="000000" w:themeColor="text1"/>
                <w:sz w:val="20"/>
                <w:szCs w:val="20"/>
              </w:rPr>
              <w:t>avigate</w:t>
            </w:r>
            <w:r>
              <w:rPr>
                <w:rFonts w:asciiTheme="majorHAnsi" w:hAnsiTheme="majorHAnsi" w:cs="Tahoma"/>
                <w:color w:val="000000" w:themeColor="text1"/>
                <w:sz w:val="20"/>
                <w:szCs w:val="20"/>
              </w:rPr>
              <w:t>s</w:t>
            </w:r>
            <w:r w:rsidRPr="009C3C1E">
              <w:rPr>
                <w:rFonts w:asciiTheme="majorHAnsi" w:hAnsiTheme="majorHAnsi" w:cs="Tahoma"/>
                <w:color w:val="000000" w:themeColor="text1"/>
                <w:sz w:val="20"/>
                <w:szCs w:val="20"/>
              </w:rPr>
              <w:t xml:space="preserve"> to Merchant Tools</w:t>
            </w:r>
            <w:r>
              <w:rPr>
                <w:rFonts w:asciiTheme="majorHAnsi" w:hAnsiTheme="majorHAnsi" w:cs="Tahoma"/>
                <w:color w:val="000000" w:themeColor="text1"/>
                <w:sz w:val="20"/>
                <w:szCs w:val="20"/>
              </w:rPr>
              <w:t xml:space="preserve"> </w:t>
            </w:r>
            <w:r w:rsidRPr="009C3C1E">
              <w:rPr>
                <w:rFonts w:asciiTheme="majorHAnsi" w:hAnsiTheme="majorHAnsi" w:cs="Tahoma"/>
                <w:color w:val="000000" w:themeColor="text1"/>
                <w:sz w:val="20"/>
                <w:szCs w:val="20"/>
              </w:rPr>
              <w:t xml:space="preserve">&gt; </w:t>
            </w:r>
            <w:proofErr w:type="spellStart"/>
            <w:r w:rsidRPr="009C3C1E">
              <w:rPr>
                <w:rFonts w:asciiTheme="majorHAnsi" w:hAnsiTheme="majorHAnsi" w:cs="Tahoma"/>
                <w:color w:val="000000" w:themeColor="text1"/>
                <w:sz w:val="20"/>
                <w:szCs w:val="20"/>
              </w:rPr>
              <w:t>Forter</w:t>
            </w:r>
            <w:proofErr w:type="spellEnd"/>
            <w:r w:rsidRPr="009C3C1E">
              <w:rPr>
                <w:rFonts w:asciiTheme="majorHAnsi" w:hAnsiTheme="majorHAnsi" w:cs="Tahoma"/>
                <w:color w:val="000000" w:themeColor="text1"/>
                <w:sz w:val="20"/>
                <w:szCs w:val="20"/>
              </w:rPr>
              <w:t>&gt; Order, search</w:t>
            </w:r>
            <w:r>
              <w:rPr>
                <w:rFonts w:asciiTheme="majorHAnsi" w:hAnsiTheme="majorHAnsi" w:cs="Tahoma"/>
                <w:color w:val="000000" w:themeColor="text1"/>
                <w:sz w:val="20"/>
                <w:szCs w:val="20"/>
              </w:rPr>
              <w:t>es</w:t>
            </w:r>
            <w:r w:rsidRPr="009C3C1E">
              <w:rPr>
                <w:rFonts w:asciiTheme="majorHAnsi" w:hAnsiTheme="majorHAnsi" w:cs="Tahoma"/>
                <w:color w:val="000000" w:themeColor="text1"/>
                <w:sz w:val="20"/>
                <w:szCs w:val="20"/>
              </w:rPr>
              <w:t xml:space="preserve"> for the placed order and inspect</w:t>
            </w:r>
            <w:r>
              <w:rPr>
                <w:rFonts w:asciiTheme="majorHAnsi" w:hAnsiTheme="majorHAnsi" w:cs="Tahoma"/>
                <w:color w:val="000000" w:themeColor="text1"/>
                <w:sz w:val="20"/>
                <w:szCs w:val="20"/>
              </w:rPr>
              <w:t>s the</w:t>
            </w:r>
            <w:r w:rsidRPr="009C3C1E">
              <w:rPr>
                <w:rFonts w:asciiTheme="majorHAnsi" w:hAnsiTheme="majorHAnsi" w:cs="Tahoma"/>
                <w:color w:val="000000" w:themeColor="text1"/>
                <w:sz w:val="20"/>
                <w:szCs w:val="20"/>
              </w:rPr>
              <w:t xml:space="preserve"> </w:t>
            </w:r>
            <w:proofErr w:type="spellStart"/>
            <w:r w:rsidRPr="009C3C1E">
              <w:rPr>
                <w:rFonts w:asciiTheme="majorHAnsi" w:hAnsiTheme="majorHAnsi" w:cs="Tahoma"/>
                <w:color w:val="000000" w:themeColor="text1"/>
                <w:sz w:val="20"/>
                <w:szCs w:val="20"/>
              </w:rPr>
              <w:t>Forter</w:t>
            </w:r>
            <w:proofErr w:type="spellEnd"/>
            <w:r w:rsidRPr="009C3C1E">
              <w:rPr>
                <w:rFonts w:asciiTheme="majorHAnsi" w:hAnsiTheme="majorHAnsi" w:cs="Tahoma"/>
                <w:color w:val="000000" w:themeColor="text1"/>
                <w:sz w:val="20"/>
                <w:szCs w:val="20"/>
              </w:rPr>
              <w:t xml:space="preserve"> Decision column </w:t>
            </w:r>
            <w:r>
              <w:rPr>
                <w:rFonts w:asciiTheme="majorHAnsi" w:hAnsiTheme="majorHAnsi" w:cs="Tahoma"/>
                <w:color w:val="000000" w:themeColor="text1"/>
                <w:sz w:val="20"/>
                <w:szCs w:val="20"/>
              </w:rPr>
              <w:t xml:space="preserve">it will be seen that the </w:t>
            </w:r>
            <w:proofErr w:type="spellStart"/>
            <w:r w:rsidRPr="00F50531">
              <w:rPr>
                <w:rFonts w:asciiTheme="majorHAnsi" w:hAnsiTheme="majorHAnsi" w:cs="Tahoma"/>
                <w:color w:val="000000" w:themeColor="text1"/>
                <w:sz w:val="20"/>
                <w:szCs w:val="20"/>
              </w:rPr>
              <w:t>Forter</w:t>
            </w:r>
            <w:proofErr w:type="spellEnd"/>
            <w:r>
              <w:rPr>
                <w:rFonts w:asciiTheme="majorHAnsi" w:hAnsiTheme="majorHAnsi" w:cs="Tahoma"/>
                <w:color w:val="000000" w:themeColor="text1"/>
                <w:sz w:val="20"/>
                <w:szCs w:val="20"/>
              </w:rPr>
              <w:t xml:space="preserve"> </w:t>
            </w:r>
            <w:r w:rsidRPr="00F50531">
              <w:rPr>
                <w:rFonts w:asciiTheme="majorHAnsi" w:hAnsiTheme="majorHAnsi" w:cs="Tahoma"/>
                <w:color w:val="000000" w:themeColor="text1"/>
                <w:sz w:val="20"/>
                <w:szCs w:val="20"/>
              </w:rPr>
              <w:t xml:space="preserve">Decision is </w:t>
            </w:r>
            <w:r w:rsidRPr="00F50531">
              <w:rPr>
                <w:rFonts w:asciiTheme="majorHAnsi" w:hAnsiTheme="majorHAnsi" w:cs="Tahoma"/>
                <w:i/>
                <w:color w:val="000000" w:themeColor="text1"/>
                <w:sz w:val="20"/>
                <w:szCs w:val="20"/>
              </w:rPr>
              <w:t>Approved</w:t>
            </w:r>
            <w:r>
              <w:rPr>
                <w:rFonts w:asciiTheme="majorHAnsi" w:hAnsiTheme="majorHAnsi" w:cs="Tahoma"/>
                <w:color w:val="000000" w:themeColor="text1"/>
                <w:sz w:val="20"/>
                <w:szCs w:val="20"/>
              </w:rPr>
              <w:t xml:space="preserve"> and the order s</w:t>
            </w:r>
            <w:r w:rsidRPr="00F50531">
              <w:rPr>
                <w:rFonts w:asciiTheme="majorHAnsi" w:hAnsiTheme="majorHAnsi" w:cs="Tahoma"/>
                <w:color w:val="000000" w:themeColor="text1"/>
                <w:sz w:val="20"/>
                <w:szCs w:val="20"/>
              </w:rPr>
              <w:t xml:space="preserve">tatus is </w:t>
            </w:r>
            <w:r w:rsidRPr="00F50531">
              <w:rPr>
                <w:rFonts w:asciiTheme="majorHAnsi" w:hAnsiTheme="majorHAnsi" w:cs="Tahoma"/>
                <w:i/>
                <w:color w:val="000000" w:themeColor="text1"/>
                <w:sz w:val="20"/>
                <w:szCs w:val="20"/>
              </w:rPr>
              <w:t>New</w:t>
            </w:r>
            <w:r w:rsidRPr="00F50531">
              <w:rPr>
                <w:rFonts w:asciiTheme="majorHAnsi" w:hAnsiTheme="majorHAnsi" w:cs="Tahoma"/>
                <w:color w:val="000000" w:themeColor="text1"/>
                <w:sz w:val="20"/>
                <w:szCs w:val="20"/>
              </w:rPr>
              <w:t>.</w:t>
            </w:r>
          </w:p>
          <w:p w14:paraId="7B5FC1F8" w14:textId="3981A20B" w:rsidR="00583556" w:rsidRPr="009C3C1E" w:rsidRDefault="00583556" w:rsidP="00583556">
            <w:pPr>
              <w:pStyle w:val="ListParagraph"/>
              <w:numPr>
                <w:ilvl w:val="0"/>
                <w:numId w:val="32"/>
              </w:numPr>
              <w:autoSpaceDE w:val="0"/>
              <w:autoSpaceDN w:val="0"/>
              <w:adjustRightInd w:val="0"/>
              <w:spacing w:after="0" w:line="360" w:lineRule="auto"/>
              <w:jc w:val="both"/>
              <w:rPr>
                <w:rFonts w:ascii="Trebuchet MS" w:hAnsi="Trebuchet MS" w:cs="Tahoma"/>
                <w:color w:val="000000" w:themeColor="text1"/>
                <w:sz w:val="20"/>
                <w:szCs w:val="20"/>
              </w:rPr>
            </w:pPr>
            <w:r w:rsidRPr="00DF4889">
              <w:rPr>
                <w:rFonts w:asciiTheme="majorHAnsi" w:hAnsiTheme="majorHAnsi" w:cs="Tahoma"/>
                <w:color w:val="000000" w:themeColor="text1"/>
                <w:sz w:val="20"/>
                <w:szCs w:val="20"/>
              </w:rPr>
              <w:t xml:space="preserve">Note </w:t>
            </w:r>
            <w:r w:rsidR="00DF4889" w:rsidRPr="00DF4889">
              <w:rPr>
                <w:rFonts w:asciiTheme="majorHAnsi" w:hAnsiTheme="majorHAnsi" w:cs="Tahoma"/>
                <w:color w:val="000000" w:themeColor="text1"/>
                <w:sz w:val="20"/>
                <w:szCs w:val="20"/>
              </w:rPr>
              <w:t xml:space="preserve">that </w:t>
            </w:r>
            <w:r w:rsidRPr="00DF4889">
              <w:rPr>
                <w:rFonts w:asciiTheme="majorHAnsi" w:hAnsiTheme="majorHAnsi" w:cs="Tahoma"/>
                <w:color w:val="000000" w:themeColor="text1"/>
                <w:sz w:val="20"/>
                <w:szCs w:val="20"/>
              </w:rPr>
              <w:t xml:space="preserve">a similar flow can be done for guest checkout </w:t>
            </w:r>
          </w:p>
        </w:tc>
      </w:tr>
    </w:tbl>
    <w:p w14:paraId="2EEAF1E6" w14:textId="7C8741CA" w:rsidR="00583556" w:rsidRDefault="00583556" w:rsidP="009C3DA5">
      <w:pPr>
        <w:pStyle w:val="Standard1"/>
        <w:spacing w:before="120"/>
        <w:jc w:val="both"/>
        <w:rPr>
          <w:rFonts w:asciiTheme="majorHAnsi" w:hAnsiTheme="majorHAnsi"/>
          <w:color w:val="FF0000"/>
        </w:rPr>
      </w:pPr>
    </w:p>
    <w:tbl>
      <w:tblPr>
        <w:tblW w:w="909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6930"/>
      </w:tblGrid>
      <w:tr w:rsidR="00583556" w:rsidRPr="00A87202" w14:paraId="73A36B32" w14:textId="77777777" w:rsidTr="000D3D00">
        <w:trPr>
          <w:tblHeader/>
        </w:trPr>
        <w:tc>
          <w:tcPr>
            <w:tcW w:w="2160" w:type="dxa"/>
            <w:shd w:val="clear" w:color="auto" w:fill="548DD4"/>
          </w:tcPr>
          <w:p w14:paraId="79AA0567" w14:textId="77777777" w:rsidR="00583556" w:rsidRPr="00A87202" w:rsidRDefault="00583556" w:rsidP="000D3D00">
            <w:pPr>
              <w:spacing w:before="120" w:after="120" w:line="360" w:lineRule="auto"/>
              <w:jc w:val="both"/>
              <w:rPr>
                <w:rFonts w:asciiTheme="majorHAnsi" w:hAnsiTheme="majorHAnsi" w:cs="Tahoma"/>
                <w:b/>
                <w:color w:val="FFFFFF" w:themeColor="background1"/>
                <w:sz w:val="20"/>
                <w:szCs w:val="20"/>
              </w:rPr>
            </w:pPr>
            <w:r>
              <w:rPr>
                <w:rFonts w:asciiTheme="majorHAnsi" w:hAnsiTheme="majorHAnsi" w:cs="Tahoma"/>
                <w:b/>
                <w:color w:val="FFFFFF" w:themeColor="background1"/>
                <w:sz w:val="20"/>
                <w:szCs w:val="20"/>
              </w:rPr>
              <w:t>UC - 2</w:t>
            </w:r>
          </w:p>
        </w:tc>
        <w:tc>
          <w:tcPr>
            <w:tcW w:w="6930" w:type="dxa"/>
            <w:shd w:val="clear" w:color="auto" w:fill="548DD4"/>
          </w:tcPr>
          <w:p w14:paraId="0A9E3D54" w14:textId="77777777" w:rsidR="00583556" w:rsidRPr="00A87202" w:rsidRDefault="00583556" w:rsidP="000D3D00">
            <w:pPr>
              <w:spacing w:before="120" w:after="120" w:line="360" w:lineRule="auto"/>
              <w:jc w:val="both"/>
              <w:rPr>
                <w:rFonts w:asciiTheme="majorHAnsi" w:hAnsiTheme="majorHAnsi" w:cs="Tahoma"/>
                <w:b/>
                <w:color w:val="FFFFFF" w:themeColor="background1"/>
                <w:sz w:val="20"/>
                <w:szCs w:val="20"/>
              </w:rPr>
            </w:pPr>
            <w:r w:rsidRPr="005C64B7">
              <w:rPr>
                <w:rFonts w:asciiTheme="majorHAnsi" w:hAnsiTheme="majorHAnsi" w:cs="Tahoma"/>
                <w:b/>
                <w:color w:val="FFFFFF" w:themeColor="background1"/>
                <w:sz w:val="20"/>
                <w:szCs w:val="20"/>
              </w:rPr>
              <w:t>Registered Customer</w:t>
            </w:r>
            <w:r>
              <w:rPr>
                <w:rFonts w:asciiTheme="majorHAnsi" w:hAnsiTheme="majorHAnsi" w:cs="Tahoma"/>
                <w:b/>
                <w:color w:val="FFFFFF" w:themeColor="background1"/>
                <w:sz w:val="20"/>
                <w:szCs w:val="20"/>
              </w:rPr>
              <w:t xml:space="preserve">:  </w:t>
            </w:r>
            <w:r w:rsidRPr="005C64B7">
              <w:rPr>
                <w:rFonts w:asciiTheme="majorHAnsi" w:hAnsiTheme="majorHAnsi" w:cs="Tahoma"/>
                <w:b/>
                <w:color w:val="FFFFFF" w:themeColor="background1"/>
                <w:sz w:val="20"/>
                <w:szCs w:val="20"/>
              </w:rPr>
              <w:t>Decline</w:t>
            </w:r>
            <w:r>
              <w:rPr>
                <w:rFonts w:asciiTheme="majorHAnsi" w:hAnsiTheme="majorHAnsi" w:cs="Tahoma"/>
                <w:b/>
                <w:color w:val="FFFFFF" w:themeColor="background1"/>
                <w:sz w:val="20"/>
                <w:szCs w:val="20"/>
              </w:rPr>
              <w:t xml:space="preserve">d </w:t>
            </w:r>
            <w:r w:rsidRPr="005C64B7">
              <w:rPr>
                <w:rFonts w:asciiTheme="majorHAnsi" w:hAnsiTheme="majorHAnsi" w:cs="Tahoma"/>
                <w:b/>
                <w:color w:val="FFFFFF" w:themeColor="background1"/>
                <w:sz w:val="20"/>
                <w:szCs w:val="20"/>
              </w:rPr>
              <w:t xml:space="preserve">Order Status </w:t>
            </w:r>
            <w:r>
              <w:rPr>
                <w:rFonts w:asciiTheme="majorHAnsi" w:hAnsiTheme="majorHAnsi" w:cs="Tahoma"/>
                <w:b/>
                <w:color w:val="FFFFFF" w:themeColor="background1"/>
                <w:sz w:val="20"/>
                <w:szCs w:val="20"/>
              </w:rPr>
              <w:t>V</w:t>
            </w:r>
            <w:r w:rsidRPr="005C64B7">
              <w:rPr>
                <w:rFonts w:asciiTheme="majorHAnsi" w:hAnsiTheme="majorHAnsi" w:cs="Tahoma"/>
                <w:b/>
                <w:color w:val="FFFFFF" w:themeColor="background1"/>
                <w:sz w:val="20"/>
                <w:szCs w:val="20"/>
              </w:rPr>
              <w:t>alidation</w:t>
            </w:r>
          </w:p>
        </w:tc>
      </w:tr>
      <w:tr w:rsidR="00583556" w:rsidRPr="005C64B7" w14:paraId="737852D7" w14:textId="77777777" w:rsidTr="000D3D00">
        <w:tc>
          <w:tcPr>
            <w:tcW w:w="2160" w:type="dxa"/>
          </w:tcPr>
          <w:p w14:paraId="5F545965" w14:textId="7C58EFC8" w:rsidR="00583556" w:rsidRPr="00B56881" w:rsidRDefault="00583556" w:rsidP="00583556">
            <w:pPr>
              <w:spacing w:before="120" w:after="120" w:line="360" w:lineRule="auto"/>
              <w:jc w:val="both"/>
              <w:rPr>
                <w:rFonts w:ascii="Trebuchet MS" w:hAnsi="Trebuchet MS" w:cs="Tahoma"/>
                <w:color w:val="000000" w:themeColor="text1"/>
                <w:sz w:val="20"/>
                <w:szCs w:val="20"/>
              </w:rPr>
            </w:pPr>
            <w:r w:rsidRPr="00B56881">
              <w:rPr>
                <w:rFonts w:asciiTheme="majorHAnsi" w:hAnsiTheme="majorHAnsi"/>
                <w:sz w:val="20"/>
                <w:szCs w:val="20"/>
              </w:rPr>
              <w:t xml:space="preserve">This use case describes the high level steps in which a registered customer creates an order and the </w:t>
            </w:r>
            <w:proofErr w:type="spellStart"/>
            <w:r>
              <w:rPr>
                <w:rFonts w:asciiTheme="majorHAnsi" w:hAnsiTheme="majorHAnsi"/>
                <w:sz w:val="20"/>
                <w:szCs w:val="20"/>
              </w:rPr>
              <w:t>Forter</w:t>
            </w:r>
            <w:proofErr w:type="spellEnd"/>
            <w:r>
              <w:rPr>
                <w:rFonts w:asciiTheme="majorHAnsi" w:hAnsiTheme="majorHAnsi"/>
                <w:sz w:val="20"/>
                <w:szCs w:val="20"/>
              </w:rPr>
              <w:t xml:space="preserve"> decides to Decline</w:t>
            </w:r>
            <w:r w:rsidRPr="00B56881">
              <w:rPr>
                <w:rFonts w:asciiTheme="majorHAnsi" w:hAnsiTheme="majorHAnsi"/>
                <w:sz w:val="20"/>
                <w:szCs w:val="20"/>
              </w:rPr>
              <w:t xml:space="preserve"> </w:t>
            </w:r>
            <w:r>
              <w:rPr>
                <w:rFonts w:asciiTheme="majorHAnsi" w:hAnsiTheme="majorHAnsi"/>
                <w:sz w:val="20"/>
                <w:szCs w:val="20"/>
              </w:rPr>
              <w:t>the order</w:t>
            </w:r>
            <w:r w:rsidRPr="00B56881">
              <w:rPr>
                <w:rFonts w:asciiTheme="majorHAnsi" w:hAnsiTheme="majorHAnsi"/>
                <w:sz w:val="20"/>
                <w:szCs w:val="20"/>
              </w:rPr>
              <w:t>.</w:t>
            </w:r>
          </w:p>
        </w:tc>
        <w:tc>
          <w:tcPr>
            <w:tcW w:w="6930" w:type="dxa"/>
          </w:tcPr>
          <w:p w14:paraId="41F657D3" w14:textId="3F3B8E01" w:rsidR="00583556" w:rsidRDefault="00583556" w:rsidP="000D3D00">
            <w:pPr>
              <w:pStyle w:val="ListParagraph"/>
              <w:numPr>
                <w:ilvl w:val="0"/>
                <w:numId w:val="17"/>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The c</w:t>
            </w:r>
            <w:r w:rsidRPr="0000386F">
              <w:rPr>
                <w:rFonts w:asciiTheme="majorHAnsi" w:hAnsiTheme="majorHAnsi" w:cs="Tahoma"/>
                <w:color w:val="000000" w:themeColor="text1"/>
                <w:sz w:val="20"/>
                <w:szCs w:val="20"/>
              </w:rPr>
              <w:t xml:space="preserve">ustomer </w:t>
            </w:r>
            <w:r>
              <w:rPr>
                <w:rFonts w:asciiTheme="majorHAnsi" w:hAnsiTheme="majorHAnsi" w:cs="Tahoma"/>
                <w:color w:val="000000" w:themeColor="text1"/>
                <w:sz w:val="20"/>
                <w:szCs w:val="20"/>
              </w:rPr>
              <w:t>creates an account and logs in with the newly created account</w:t>
            </w:r>
            <w:r w:rsidR="00D46E76">
              <w:rPr>
                <w:rFonts w:asciiTheme="majorHAnsi" w:hAnsiTheme="majorHAnsi" w:cs="Tahoma"/>
                <w:color w:val="000000" w:themeColor="text1"/>
                <w:sz w:val="20"/>
                <w:szCs w:val="20"/>
              </w:rPr>
              <w:t xml:space="preserve"> using email </w:t>
            </w:r>
            <w:r w:rsidR="00D46E76" w:rsidRPr="00DF4889">
              <w:rPr>
                <w:rFonts w:asciiTheme="majorHAnsi" w:hAnsiTheme="majorHAnsi" w:cs="Tahoma"/>
                <w:i/>
                <w:iCs/>
                <w:color w:val="000000" w:themeColor="text1"/>
                <w:sz w:val="20"/>
                <w:szCs w:val="20"/>
              </w:rPr>
              <w:t>decline@forter.com</w:t>
            </w:r>
            <w:r>
              <w:rPr>
                <w:rFonts w:asciiTheme="majorHAnsi" w:hAnsiTheme="majorHAnsi" w:cs="Tahoma"/>
                <w:color w:val="000000" w:themeColor="text1"/>
                <w:sz w:val="20"/>
                <w:szCs w:val="20"/>
              </w:rPr>
              <w:t>.</w:t>
            </w:r>
          </w:p>
          <w:p w14:paraId="22941538" w14:textId="62C382EC" w:rsidR="00583556" w:rsidRDefault="00583556" w:rsidP="000D3D00">
            <w:pPr>
              <w:pStyle w:val="ListParagraph"/>
              <w:numPr>
                <w:ilvl w:val="0"/>
                <w:numId w:val="17"/>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The customer selects an item, add</w:t>
            </w:r>
            <w:r w:rsidR="00AC6C87">
              <w:rPr>
                <w:rFonts w:asciiTheme="majorHAnsi" w:hAnsiTheme="majorHAnsi" w:cs="Tahoma"/>
                <w:color w:val="000000" w:themeColor="text1"/>
                <w:sz w:val="20"/>
                <w:szCs w:val="20"/>
              </w:rPr>
              <w:t>s</w:t>
            </w:r>
            <w:r>
              <w:rPr>
                <w:rFonts w:asciiTheme="majorHAnsi" w:hAnsiTheme="majorHAnsi" w:cs="Tahoma"/>
                <w:color w:val="000000" w:themeColor="text1"/>
                <w:sz w:val="20"/>
                <w:szCs w:val="20"/>
              </w:rPr>
              <w:t xml:space="preserve"> it to the cart and proceeds to the cart page.</w:t>
            </w:r>
          </w:p>
          <w:p w14:paraId="25FEB779" w14:textId="5CCFD60C" w:rsidR="00583556" w:rsidRDefault="00583556" w:rsidP="00583556">
            <w:pPr>
              <w:pStyle w:val="ListParagraph"/>
              <w:numPr>
                <w:ilvl w:val="0"/>
                <w:numId w:val="17"/>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The customer clicks on the </w:t>
            </w:r>
            <w:r w:rsidRPr="0000386F">
              <w:rPr>
                <w:rFonts w:asciiTheme="majorHAnsi" w:hAnsiTheme="majorHAnsi" w:cs="Tahoma"/>
                <w:b/>
                <w:color w:val="000000" w:themeColor="text1"/>
                <w:sz w:val="20"/>
                <w:szCs w:val="20"/>
              </w:rPr>
              <w:t>Checkout</w:t>
            </w:r>
            <w:r>
              <w:rPr>
                <w:rFonts w:asciiTheme="majorHAnsi" w:hAnsiTheme="majorHAnsi" w:cs="Tahoma"/>
                <w:color w:val="000000" w:themeColor="text1"/>
                <w:sz w:val="20"/>
                <w:szCs w:val="20"/>
              </w:rPr>
              <w:t xml:space="preserve"> button and fills out the shipping form requirements.</w:t>
            </w:r>
          </w:p>
          <w:p w14:paraId="37D1644A" w14:textId="77777777" w:rsidR="00583556" w:rsidRDefault="00583556" w:rsidP="000D3D00">
            <w:pPr>
              <w:pStyle w:val="ListParagraph"/>
              <w:numPr>
                <w:ilvl w:val="0"/>
                <w:numId w:val="17"/>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The customer clicks on the </w:t>
            </w:r>
            <w:r w:rsidRPr="0000386F">
              <w:rPr>
                <w:rFonts w:asciiTheme="majorHAnsi" w:hAnsiTheme="majorHAnsi" w:cs="Tahoma"/>
                <w:b/>
                <w:color w:val="000000" w:themeColor="text1"/>
                <w:sz w:val="20"/>
                <w:szCs w:val="20"/>
              </w:rPr>
              <w:t>Continue</w:t>
            </w:r>
            <w:r>
              <w:rPr>
                <w:rFonts w:asciiTheme="majorHAnsi" w:hAnsiTheme="majorHAnsi" w:cs="Tahoma"/>
                <w:color w:val="000000" w:themeColor="text1"/>
                <w:sz w:val="20"/>
                <w:szCs w:val="20"/>
              </w:rPr>
              <w:t xml:space="preserve"> button and proceeds to fill in the billing form requirements.</w:t>
            </w:r>
          </w:p>
          <w:p w14:paraId="770141B9" w14:textId="77777777" w:rsidR="00583556" w:rsidRDefault="00583556" w:rsidP="000D3D00">
            <w:pPr>
              <w:pStyle w:val="ListParagraph"/>
              <w:numPr>
                <w:ilvl w:val="0"/>
                <w:numId w:val="17"/>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The customer clicks on the </w:t>
            </w:r>
            <w:r w:rsidRPr="0000386F">
              <w:rPr>
                <w:rFonts w:asciiTheme="majorHAnsi" w:hAnsiTheme="majorHAnsi" w:cs="Tahoma"/>
                <w:b/>
                <w:color w:val="000000" w:themeColor="text1"/>
                <w:sz w:val="20"/>
                <w:szCs w:val="20"/>
              </w:rPr>
              <w:t>Continue</w:t>
            </w:r>
            <w:r>
              <w:rPr>
                <w:rFonts w:asciiTheme="majorHAnsi" w:hAnsiTheme="majorHAnsi" w:cs="Tahoma"/>
                <w:color w:val="000000" w:themeColor="text1"/>
                <w:sz w:val="20"/>
                <w:szCs w:val="20"/>
              </w:rPr>
              <w:t xml:space="preserve"> button, proceeds to the </w:t>
            </w:r>
            <w:r w:rsidRPr="0000386F">
              <w:rPr>
                <w:rFonts w:asciiTheme="majorHAnsi" w:hAnsiTheme="majorHAnsi" w:cs="Tahoma"/>
                <w:b/>
                <w:color w:val="000000" w:themeColor="text1"/>
                <w:sz w:val="20"/>
                <w:szCs w:val="20"/>
              </w:rPr>
              <w:t>Payment</w:t>
            </w:r>
            <w:r>
              <w:rPr>
                <w:rFonts w:asciiTheme="majorHAnsi" w:hAnsiTheme="majorHAnsi" w:cs="Tahoma"/>
                <w:color w:val="000000" w:themeColor="text1"/>
                <w:sz w:val="20"/>
                <w:szCs w:val="20"/>
              </w:rPr>
              <w:t xml:space="preserve"> page and clicks on the </w:t>
            </w:r>
            <w:r w:rsidRPr="005C64B7">
              <w:rPr>
                <w:rFonts w:asciiTheme="majorHAnsi" w:hAnsiTheme="majorHAnsi" w:cs="Tahoma"/>
                <w:b/>
                <w:color w:val="000000" w:themeColor="text1"/>
                <w:sz w:val="20"/>
                <w:szCs w:val="20"/>
              </w:rPr>
              <w:t>Place order</w:t>
            </w:r>
            <w:r>
              <w:rPr>
                <w:rFonts w:asciiTheme="majorHAnsi" w:hAnsiTheme="majorHAnsi" w:cs="Tahoma"/>
                <w:color w:val="000000" w:themeColor="text1"/>
                <w:sz w:val="20"/>
                <w:szCs w:val="20"/>
              </w:rPr>
              <w:t xml:space="preserve"> button.</w:t>
            </w:r>
          </w:p>
          <w:p w14:paraId="0643440E" w14:textId="17998581" w:rsidR="00583556" w:rsidRPr="00F50531" w:rsidRDefault="00583556" w:rsidP="00583556">
            <w:pPr>
              <w:pStyle w:val="ListParagraph"/>
              <w:numPr>
                <w:ilvl w:val="0"/>
                <w:numId w:val="17"/>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sidRPr="00F50531">
              <w:rPr>
                <w:rFonts w:asciiTheme="majorHAnsi" w:hAnsiTheme="majorHAnsi" w:cs="Tahoma"/>
                <w:color w:val="000000" w:themeColor="text1"/>
                <w:sz w:val="20"/>
                <w:szCs w:val="20"/>
              </w:rPr>
              <w:t xml:space="preserve">A call to </w:t>
            </w:r>
            <w:proofErr w:type="spellStart"/>
            <w:r w:rsidRPr="00F50531">
              <w:rPr>
                <w:rFonts w:asciiTheme="majorHAnsi" w:hAnsiTheme="majorHAnsi" w:cs="Tahoma"/>
                <w:color w:val="000000" w:themeColor="text1"/>
                <w:sz w:val="20"/>
                <w:szCs w:val="20"/>
              </w:rPr>
              <w:t>Forter</w:t>
            </w:r>
            <w:proofErr w:type="spellEnd"/>
            <w:r w:rsidRPr="00F50531">
              <w:rPr>
                <w:rFonts w:asciiTheme="majorHAnsi" w:hAnsiTheme="majorHAnsi" w:cs="Tahoma"/>
                <w:color w:val="000000" w:themeColor="text1"/>
                <w:sz w:val="20"/>
                <w:szCs w:val="20"/>
              </w:rPr>
              <w:t xml:space="preserve"> is sent, </w:t>
            </w:r>
            <w:r w:rsidRPr="00F50531">
              <w:rPr>
                <w:rFonts w:asciiTheme="majorHAnsi" w:hAnsiTheme="majorHAnsi" w:cs="Tahoma"/>
                <w:i/>
                <w:color w:val="000000" w:themeColor="text1"/>
                <w:sz w:val="20"/>
                <w:szCs w:val="20"/>
              </w:rPr>
              <w:t xml:space="preserve">the transaction is declined and </w:t>
            </w:r>
            <w:r>
              <w:rPr>
                <w:rFonts w:asciiTheme="majorHAnsi" w:hAnsiTheme="majorHAnsi" w:cs="Tahoma"/>
                <w:i/>
                <w:color w:val="000000" w:themeColor="text1"/>
                <w:sz w:val="20"/>
                <w:szCs w:val="20"/>
              </w:rPr>
              <w:t xml:space="preserve">based on the </w:t>
            </w:r>
            <w:proofErr w:type="spellStart"/>
            <w:r>
              <w:rPr>
                <w:rFonts w:asciiTheme="majorHAnsi" w:hAnsiTheme="majorHAnsi" w:cs="Tahoma"/>
                <w:i/>
                <w:color w:val="000000" w:themeColor="text1"/>
                <w:sz w:val="20"/>
                <w:szCs w:val="20"/>
              </w:rPr>
              <w:t>Forter</w:t>
            </w:r>
            <w:proofErr w:type="spellEnd"/>
            <w:r>
              <w:rPr>
                <w:rFonts w:asciiTheme="majorHAnsi" w:hAnsiTheme="majorHAnsi" w:cs="Tahoma"/>
                <w:i/>
                <w:color w:val="000000" w:themeColor="text1"/>
                <w:sz w:val="20"/>
                <w:szCs w:val="20"/>
              </w:rPr>
              <w:t xml:space="preserve"> configuration a</w:t>
            </w:r>
            <w:r w:rsidRPr="00F50531">
              <w:rPr>
                <w:rFonts w:asciiTheme="majorHAnsi" w:hAnsiTheme="majorHAnsi" w:cs="Tahoma"/>
                <w:i/>
                <w:color w:val="000000" w:themeColor="text1"/>
                <w:sz w:val="20"/>
                <w:szCs w:val="20"/>
              </w:rPr>
              <w:t xml:space="preserve"> declined message </w:t>
            </w:r>
            <w:r>
              <w:rPr>
                <w:rFonts w:asciiTheme="majorHAnsi" w:hAnsiTheme="majorHAnsi" w:cs="Tahoma"/>
                <w:i/>
                <w:color w:val="000000" w:themeColor="text1"/>
                <w:sz w:val="20"/>
                <w:szCs w:val="20"/>
              </w:rPr>
              <w:t>may be</w:t>
            </w:r>
            <w:r w:rsidRPr="00F50531">
              <w:rPr>
                <w:rFonts w:asciiTheme="majorHAnsi" w:hAnsiTheme="majorHAnsi" w:cs="Tahoma"/>
                <w:i/>
                <w:color w:val="000000" w:themeColor="text1"/>
                <w:sz w:val="20"/>
                <w:szCs w:val="20"/>
              </w:rPr>
              <w:t xml:space="preserve"> displayed</w:t>
            </w:r>
            <w:r w:rsidRPr="00F50531">
              <w:rPr>
                <w:rFonts w:asciiTheme="majorHAnsi" w:hAnsiTheme="majorHAnsi" w:cs="Tahoma"/>
                <w:color w:val="000000" w:themeColor="text1"/>
                <w:sz w:val="20"/>
                <w:szCs w:val="20"/>
              </w:rPr>
              <w:t>.</w:t>
            </w:r>
          </w:p>
          <w:p w14:paraId="2771D272" w14:textId="77777777" w:rsidR="00583556" w:rsidRDefault="00583556" w:rsidP="000D3D00">
            <w:pPr>
              <w:pStyle w:val="ListParagraph"/>
              <w:numPr>
                <w:ilvl w:val="0"/>
                <w:numId w:val="17"/>
              </w:numPr>
              <w:autoSpaceDE w:val="0"/>
              <w:autoSpaceDN w:val="0"/>
              <w:adjustRightInd w:val="0"/>
              <w:spacing w:after="0" w:line="360" w:lineRule="auto"/>
              <w:jc w:val="both"/>
              <w:rPr>
                <w:rFonts w:ascii="Trebuchet MS" w:hAnsi="Trebuchet MS" w:cs="Tahoma"/>
                <w:color w:val="000000" w:themeColor="text1"/>
                <w:sz w:val="20"/>
                <w:szCs w:val="20"/>
              </w:rPr>
            </w:pPr>
            <w:r>
              <w:rPr>
                <w:rFonts w:asciiTheme="majorHAnsi" w:hAnsiTheme="majorHAnsi" w:cs="Tahoma"/>
                <w:color w:val="000000" w:themeColor="text1"/>
                <w:sz w:val="20"/>
                <w:szCs w:val="20"/>
              </w:rPr>
              <w:t>When the merchant n</w:t>
            </w:r>
            <w:r w:rsidRPr="005C64B7">
              <w:rPr>
                <w:rFonts w:asciiTheme="majorHAnsi" w:hAnsiTheme="majorHAnsi" w:cs="Tahoma"/>
                <w:color w:val="000000" w:themeColor="text1"/>
                <w:sz w:val="20"/>
                <w:szCs w:val="20"/>
              </w:rPr>
              <w:t>avigate</w:t>
            </w:r>
            <w:r>
              <w:rPr>
                <w:rFonts w:asciiTheme="majorHAnsi" w:hAnsiTheme="majorHAnsi" w:cs="Tahoma"/>
                <w:color w:val="000000" w:themeColor="text1"/>
                <w:sz w:val="20"/>
                <w:szCs w:val="20"/>
              </w:rPr>
              <w:t>s</w:t>
            </w:r>
            <w:r w:rsidRPr="005C64B7">
              <w:rPr>
                <w:rFonts w:asciiTheme="majorHAnsi" w:hAnsiTheme="majorHAnsi" w:cs="Tahoma"/>
                <w:color w:val="000000" w:themeColor="text1"/>
                <w:sz w:val="20"/>
                <w:szCs w:val="20"/>
              </w:rPr>
              <w:t xml:space="preserve"> to Merchant Tools</w:t>
            </w:r>
            <w:r>
              <w:rPr>
                <w:rFonts w:asciiTheme="majorHAnsi" w:hAnsiTheme="majorHAnsi" w:cs="Tahoma"/>
                <w:color w:val="000000" w:themeColor="text1"/>
                <w:sz w:val="20"/>
                <w:szCs w:val="20"/>
              </w:rPr>
              <w:t xml:space="preserve"> </w:t>
            </w:r>
            <w:r w:rsidRPr="005C64B7">
              <w:rPr>
                <w:rFonts w:asciiTheme="majorHAnsi" w:hAnsiTheme="majorHAnsi" w:cs="Tahoma"/>
                <w:color w:val="000000" w:themeColor="text1"/>
                <w:sz w:val="20"/>
                <w:szCs w:val="20"/>
              </w:rPr>
              <w:t xml:space="preserve">&gt; </w:t>
            </w:r>
            <w:proofErr w:type="spellStart"/>
            <w:r w:rsidRPr="005C64B7">
              <w:rPr>
                <w:rFonts w:asciiTheme="majorHAnsi" w:hAnsiTheme="majorHAnsi" w:cs="Tahoma"/>
                <w:color w:val="000000" w:themeColor="text1"/>
                <w:sz w:val="20"/>
                <w:szCs w:val="20"/>
              </w:rPr>
              <w:t>Forter</w:t>
            </w:r>
            <w:proofErr w:type="spellEnd"/>
            <w:r w:rsidRPr="005C64B7">
              <w:rPr>
                <w:rFonts w:asciiTheme="majorHAnsi" w:hAnsiTheme="majorHAnsi" w:cs="Tahoma"/>
                <w:color w:val="000000" w:themeColor="text1"/>
                <w:sz w:val="20"/>
                <w:szCs w:val="20"/>
              </w:rPr>
              <w:t>&gt; Order, search</w:t>
            </w:r>
            <w:r>
              <w:rPr>
                <w:rFonts w:asciiTheme="majorHAnsi" w:hAnsiTheme="majorHAnsi" w:cs="Tahoma"/>
                <w:color w:val="000000" w:themeColor="text1"/>
                <w:sz w:val="20"/>
                <w:szCs w:val="20"/>
              </w:rPr>
              <w:t>es</w:t>
            </w:r>
            <w:r w:rsidRPr="005C64B7">
              <w:rPr>
                <w:rFonts w:asciiTheme="majorHAnsi" w:hAnsiTheme="majorHAnsi" w:cs="Tahoma"/>
                <w:color w:val="000000" w:themeColor="text1"/>
                <w:sz w:val="20"/>
                <w:szCs w:val="20"/>
              </w:rPr>
              <w:t xml:space="preserve"> for the placed order and inspect</w:t>
            </w:r>
            <w:r>
              <w:rPr>
                <w:rFonts w:asciiTheme="majorHAnsi" w:hAnsiTheme="majorHAnsi" w:cs="Tahoma"/>
                <w:color w:val="000000" w:themeColor="text1"/>
                <w:sz w:val="20"/>
                <w:szCs w:val="20"/>
              </w:rPr>
              <w:t>s the</w:t>
            </w:r>
            <w:r w:rsidRPr="005C64B7">
              <w:rPr>
                <w:rFonts w:asciiTheme="majorHAnsi" w:hAnsiTheme="majorHAnsi" w:cs="Tahoma"/>
                <w:color w:val="000000" w:themeColor="text1"/>
                <w:sz w:val="20"/>
                <w:szCs w:val="20"/>
              </w:rPr>
              <w:t xml:space="preserve"> </w:t>
            </w:r>
            <w:proofErr w:type="spellStart"/>
            <w:r w:rsidRPr="005C64B7">
              <w:rPr>
                <w:rFonts w:asciiTheme="majorHAnsi" w:hAnsiTheme="majorHAnsi" w:cs="Tahoma"/>
                <w:color w:val="000000" w:themeColor="text1"/>
                <w:sz w:val="20"/>
                <w:szCs w:val="20"/>
              </w:rPr>
              <w:t>Forter</w:t>
            </w:r>
            <w:proofErr w:type="spellEnd"/>
            <w:r w:rsidRPr="005C64B7">
              <w:rPr>
                <w:rFonts w:asciiTheme="majorHAnsi" w:hAnsiTheme="majorHAnsi" w:cs="Tahoma"/>
                <w:color w:val="000000" w:themeColor="text1"/>
                <w:sz w:val="20"/>
                <w:szCs w:val="20"/>
              </w:rPr>
              <w:t xml:space="preserve"> Decision column </w:t>
            </w:r>
            <w:r>
              <w:rPr>
                <w:rFonts w:asciiTheme="majorHAnsi" w:hAnsiTheme="majorHAnsi" w:cs="Tahoma"/>
                <w:color w:val="000000" w:themeColor="text1"/>
                <w:sz w:val="20"/>
                <w:szCs w:val="20"/>
              </w:rPr>
              <w:t>it will be seen that the</w:t>
            </w:r>
            <w:r w:rsidRPr="005C64B7">
              <w:rPr>
                <w:rFonts w:asciiTheme="majorHAnsi" w:hAnsiTheme="majorHAnsi" w:cs="Tahoma"/>
                <w:color w:val="000000" w:themeColor="text1"/>
                <w:sz w:val="20"/>
                <w:szCs w:val="20"/>
              </w:rPr>
              <w:t xml:space="preserve"> </w:t>
            </w:r>
            <w:proofErr w:type="spellStart"/>
            <w:r w:rsidRPr="00F50531">
              <w:rPr>
                <w:rFonts w:asciiTheme="majorHAnsi" w:hAnsiTheme="majorHAnsi" w:cs="Tahoma"/>
                <w:color w:val="000000" w:themeColor="text1"/>
                <w:sz w:val="20"/>
                <w:szCs w:val="20"/>
              </w:rPr>
              <w:t>Forter</w:t>
            </w:r>
            <w:proofErr w:type="spellEnd"/>
            <w:r w:rsidRPr="00F50531">
              <w:rPr>
                <w:rFonts w:asciiTheme="majorHAnsi" w:hAnsiTheme="majorHAnsi" w:cs="Tahoma"/>
                <w:color w:val="000000" w:themeColor="text1"/>
                <w:sz w:val="20"/>
                <w:szCs w:val="20"/>
              </w:rPr>
              <w:t xml:space="preserve"> Decision is </w:t>
            </w:r>
            <w:r w:rsidRPr="00F50531">
              <w:rPr>
                <w:rFonts w:asciiTheme="majorHAnsi" w:hAnsiTheme="majorHAnsi" w:cs="Tahoma"/>
                <w:i/>
                <w:color w:val="000000" w:themeColor="text1"/>
                <w:sz w:val="20"/>
                <w:szCs w:val="20"/>
              </w:rPr>
              <w:t>Declined</w:t>
            </w:r>
            <w:r>
              <w:rPr>
                <w:rFonts w:asciiTheme="majorHAnsi" w:hAnsiTheme="majorHAnsi" w:cs="Tahoma"/>
                <w:color w:val="000000" w:themeColor="text1"/>
                <w:sz w:val="20"/>
                <w:szCs w:val="20"/>
              </w:rPr>
              <w:t xml:space="preserve"> and the order s</w:t>
            </w:r>
            <w:r w:rsidRPr="00F50531">
              <w:rPr>
                <w:rFonts w:asciiTheme="majorHAnsi" w:hAnsiTheme="majorHAnsi" w:cs="Tahoma"/>
                <w:color w:val="000000" w:themeColor="text1"/>
                <w:sz w:val="20"/>
                <w:szCs w:val="20"/>
              </w:rPr>
              <w:t xml:space="preserve">tatus is </w:t>
            </w:r>
            <w:r w:rsidRPr="00F50531">
              <w:rPr>
                <w:rFonts w:asciiTheme="majorHAnsi" w:hAnsiTheme="majorHAnsi" w:cs="Tahoma"/>
                <w:i/>
                <w:color w:val="000000" w:themeColor="text1"/>
                <w:sz w:val="20"/>
                <w:szCs w:val="20"/>
              </w:rPr>
              <w:t>Failed</w:t>
            </w:r>
            <w:r w:rsidRPr="00F50531">
              <w:rPr>
                <w:rFonts w:asciiTheme="majorHAnsi" w:hAnsiTheme="majorHAnsi" w:cs="Tahoma"/>
                <w:color w:val="000000" w:themeColor="text1"/>
                <w:sz w:val="20"/>
                <w:szCs w:val="20"/>
              </w:rPr>
              <w:t>.</w:t>
            </w:r>
          </w:p>
          <w:p w14:paraId="5D968BA6" w14:textId="36EE7A1F" w:rsidR="00583556" w:rsidRPr="005C64B7" w:rsidRDefault="00583556" w:rsidP="00583556">
            <w:pPr>
              <w:pStyle w:val="ListParagraph"/>
              <w:numPr>
                <w:ilvl w:val="0"/>
                <w:numId w:val="32"/>
              </w:numPr>
              <w:autoSpaceDE w:val="0"/>
              <w:autoSpaceDN w:val="0"/>
              <w:adjustRightInd w:val="0"/>
              <w:spacing w:after="0" w:line="360" w:lineRule="auto"/>
              <w:jc w:val="both"/>
              <w:rPr>
                <w:rFonts w:ascii="Trebuchet MS" w:hAnsi="Trebuchet MS" w:cs="Tahoma"/>
                <w:color w:val="000000" w:themeColor="text1"/>
                <w:sz w:val="20"/>
                <w:szCs w:val="20"/>
              </w:rPr>
            </w:pPr>
            <w:r w:rsidRPr="00DF4889">
              <w:rPr>
                <w:rFonts w:asciiTheme="majorHAnsi" w:hAnsiTheme="majorHAnsi" w:cs="Tahoma"/>
                <w:color w:val="000000" w:themeColor="text1"/>
                <w:sz w:val="20"/>
                <w:szCs w:val="20"/>
              </w:rPr>
              <w:t xml:space="preserve">Note </w:t>
            </w:r>
            <w:r w:rsidR="00DF4889" w:rsidRPr="00DF4889">
              <w:rPr>
                <w:rFonts w:asciiTheme="majorHAnsi" w:hAnsiTheme="majorHAnsi" w:cs="Tahoma"/>
                <w:color w:val="000000" w:themeColor="text1"/>
                <w:sz w:val="20"/>
                <w:szCs w:val="20"/>
              </w:rPr>
              <w:t xml:space="preserve">that </w:t>
            </w:r>
            <w:r w:rsidRPr="00DF4889">
              <w:rPr>
                <w:rFonts w:asciiTheme="majorHAnsi" w:hAnsiTheme="majorHAnsi" w:cs="Tahoma"/>
                <w:color w:val="000000" w:themeColor="text1"/>
                <w:sz w:val="20"/>
                <w:szCs w:val="20"/>
              </w:rPr>
              <w:t>a similar flow can be done for guest checkout</w:t>
            </w:r>
            <w:r w:rsidR="00DF4889" w:rsidRPr="00DF4889">
              <w:rPr>
                <w:rFonts w:asciiTheme="majorHAnsi" w:hAnsiTheme="majorHAnsi" w:cs="Tahoma"/>
                <w:color w:val="000000" w:themeColor="text1"/>
                <w:sz w:val="20"/>
                <w:szCs w:val="20"/>
              </w:rPr>
              <w:t>.</w:t>
            </w:r>
          </w:p>
        </w:tc>
      </w:tr>
    </w:tbl>
    <w:p w14:paraId="6BF3E38F" w14:textId="6988EE63" w:rsidR="00583556" w:rsidRDefault="00583556" w:rsidP="009C3DA5">
      <w:pPr>
        <w:pStyle w:val="Standard1"/>
        <w:spacing w:before="120"/>
        <w:jc w:val="both"/>
        <w:rPr>
          <w:rFonts w:asciiTheme="majorHAnsi" w:hAnsiTheme="majorHAnsi"/>
          <w:color w:val="FF0000"/>
        </w:rPr>
      </w:pPr>
    </w:p>
    <w:p w14:paraId="5FC947F5" w14:textId="77777777" w:rsidR="005D1AA8" w:rsidRDefault="005D1AA8" w:rsidP="009C3DA5">
      <w:pPr>
        <w:pStyle w:val="Standard1"/>
        <w:spacing w:before="120"/>
        <w:jc w:val="both"/>
        <w:rPr>
          <w:rFonts w:asciiTheme="majorHAnsi" w:hAnsiTheme="majorHAnsi"/>
          <w:color w:val="FF0000"/>
        </w:rPr>
      </w:pPr>
    </w:p>
    <w:tbl>
      <w:tblPr>
        <w:tblW w:w="909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6930"/>
      </w:tblGrid>
      <w:tr w:rsidR="00A87202" w:rsidRPr="006078EB" w14:paraId="3A6714DC" w14:textId="77777777" w:rsidTr="00264A90">
        <w:trPr>
          <w:tblHeader/>
        </w:trPr>
        <w:tc>
          <w:tcPr>
            <w:tcW w:w="2160" w:type="dxa"/>
            <w:shd w:val="clear" w:color="auto" w:fill="548DD4"/>
          </w:tcPr>
          <w:p w14:paraId="6D1BB4B0" w14:textId="3285C5C0" w:rsidR="00A87202" w:rsidRPr="00A87202" w:rsidRDefault="00A87202" w:rsidP="00583556">
            <w:pPr>
              <w:spacing w:before="120" w:after="120" w:line="360" w:lineRule="auto"/>
              <w:jc w:val="both"/>
              <w:rPr>
                <w:rFonts w:asciiTheme="majorHAnsi" w:hAnsiTheme="majorHAnsi" w:cs="Tahoma"/>
                <w:b/>
                <w:color w:val="FFFFFF" w:themeColor="background1"/>
                <w:sz w:val="20"/>
                <w:szCs w:val="20"/>
              </w:rPr>
            </w:pPr>
            <w:r w:rsidRPr="00A87202">
              <w:rPr>
                <w:rFonts w:asciiTheme="majorHAnsi" w:hAnsiTheme="majorHAnsi" w:cs="Tahoma"/>
                <w:b/>
                <w:color w:val="FFFFFF" w:themeColor="background1"/>
                <w:sz w:val="20"/>
                <w:szCs w:val="20"/>
              </w:rPr>
              <w:t xml:space="preserve">UC - </w:t>
            </w:r>
            <w:r w:rsidR="00583556">
              <w:rPr>
                <w:rFonts w:asciiTheme="majorHAnsi" w:hAnsiTheme="majorHAnsi" w:cs="Tahoma"/>
                <w:b/>
                <w:color w:val="FFFFFF" w:themeColor="background1"/>
                <w:sz w:val="20"/>
                <w:szCs w:val="20"/>
              </w:rPr>
              <w:t>3</w:t>
            </w:r>
          </w:p>
        </w:tc>
        <w:tc>
          <w:tcPr>
            <w:tcW w:w="6930" w:type="dxa"/>
            <w:shd w:val="clear" w:color="auto" w:fill="548DD4"/>
          </w:tcPr>
          <w:p w14:paraId="5AEFBE5E" w14:textId="254F077A" w:rsidR="00A87202" w:rsidRPr="00A87202" w:rsidRDefault="0000386F" w:rsidP="0000386F">
            <w:pPr>
              <w:spacing w:before="120" w:after="120" w:line="360" w:lineRule="auto"/>
              <w:jc w:val="both"/>
              <w:rPr>
                <w:rFonts w:asciiTheme="majorHAnsi" w:hAnsiTheme="majorHAnsi" w:cs="Tahoma"/>
                <w:b/>
                <w:color w:val="FFFFFF" w:themeColor="background1"/>
                <w:sz w:val="20"/>
                <w:szCs w:val="20"/>
              </w:rPr>
            </w:pPr>
            <w:r>
              <w:rPr>
                <w:rFonts w:asciiTheme="majorHAnsi" w:hAnsiTheme="majorHAnsi" w:cs="Tahoma"/>
                <w:b/>
                <w:color w:val="FFFFFF" w:themeColor="background1"/>
                <w:sz w:val="20"/>
                <w:szCs w:val="20"/>
              </w:rPr>
              <w:t>Guest Customer: Failed O</w:t>
            </w:r>
            <w:r w:rsidR="00A87202" w:rsidRPr="00A87202">
              <w:rPr>
                <w:rFonts w:asciiTheme="majorHAnsi" w:hAnsiTheme="majorHAnsi" w:cs="Tahoma"/>
                <w:b/>
                <w:color w:val="FFFFFF" w:themeColor="background1"/>
                <w:sz w:val="20"/>
                <w:szCs w:val="20"/>
              </w:rPr>
              <w:t xml:space="preserve">rder </w:t>
            </w:r>
            <w:r>
              <w:rPr>
                <w:rFonts w:asciiTheme="majorHAnsi" w:hAnsiTheme="majorHAnsi" w:cs="Tahoma"/>
                <w:b/>
                <w:color w:val="FFFFFF" w:themeColor="background1"/>
                <w:sz w:val="20"/>
                <w:szCs w:val="20"/>
              </w:rPr>
              <w:t xml:space="preserve">Status Validation </w:t>
            </w:r>
          </w:p>
        </w:tc>
      </w:tr>
      <w:tr w:rsidR="00A87202" w:rsidRPr="006078EB" w14:paraId="5D1526F8" w14:textId="77777777" w:rsidTr="00264A90">
        <w:tc>
          <w:tcPr>
            <w:tcW w:w="2160" w:type="dxa"/>
          </w:tcPr>
          <w:p w14:paraId="265CE479" w14:textId="225D881D" w:rsidR="00A87202" w:rsidRPr="00B56881" w:rsidRDefault="00A87202" w:rsidP="00B56881">
            <w:pPr>
              <w:spacing w:before="120" w:after="120" w:line="360" w:lineRule="auto"/>
              <w:jc w:val="both"/>
              <w:rPr>
                <w:rFonts w:ascii="Trebuchet MS" w:hAnsi="Trebuchet MS" w:cs="Tahoma"/>
                <w:color w:val="000000" w:themeColor="text1"/>
                <w:sz w:val="20"/>
                <w:szCs w:val="20"/>
              </w:rPr>
            </w:pPr>
            <w:r w:rsidRPr="00B56881">
              <w:rPr>
                <w:rFonts w:asciiTheme="majorHAnsi" w:hAnsiTheme="majorHAnsi"/>
                <w:sz w:val="20"/>
                <w:szCs w:val="20"/>
              </w:rPr>
              <w:t xml:space="preserve">This use case describes the high level steps in which </w:t>
            </w:r>
            <w:r w:rsidR="005C64B7" w:rsidRPr="00B56881">
              <w:rPr>
                <w:rFonts w:asciiTheme="majorHAnsi" w:hAnsiTheme="majorHAnsi"/>
                <w:sz w:val="20"/>
                <w:szCs w:val="20"/>
              </w:rPr>
              <w:t>a</w:t>
            </w:r>
            <w:r w:rsidRPr="00B56881">
              <w:rPr>
                <w:rFonts w:asciiTheme="majorHAnsi" w:hAnsiTheme="majorHAnsi"/>
                <w:sz w:val="20"/>
                <w:szCs w:val="20"/>
              </w:rPr>
              <w:t xml:space="preserve"> </w:t>
            </w:r>
            <w:r w:rsidR="005C64B7" w:rsidRPr="00B56881">
              <w:rPr>
                <w:rFonts w:asciiTheme="majorHAnsi" w:hAnsiTheme="majorHAnsi"/>
                <w:sz w:val="20"/>
                <w:szCs w:val="20"/>
              </w:rPr>
              <w:t>guest customer</w:t>
            </w:r>
            <w:r w:rsidRPr="00B56881">
              <w:rPr>
                <w:rFonts w:asciiTheme="majorHAnsi" w:hAnsiTheme="majorHAnsi"/>
                <w:sz w:val="20"/>
                <w:szCs w:val="20"/>
              </w:rPr>
              <w:t xml:space="preserve"> creates an order </w:t>
            </w:r>
            <w:r w:rsidR="005C64B7" w:rsidRPr="00B56881">
              <w:rPr>
                <w:rFonts w:asciiTheme="majorHAnsi" w:hAnsiTheme="majorHAnsi"/>
                <w:sz w:val="20"/>
                <w:szCs w:val="20"/>
              </w:rPr>
              <w:t xml:space="preserve">but the </w:t>
            </w:r>
            <w:r w:rsidRPr="00B56881">
              <w:rPr>
                <w:rFonts w:asciiTheme="majorHAnsi" w:hAnsiTheme="majorHAnsi"/>
                <w:sz w:val="20"/>
                <w:szCs w:val="20"/>
              </w:rPr>
              <w:t>status order</w:t>
            </w:r>
            <w:r w:rsidR="005C64B7" w:rsidRPr="00B56881">
              <w:rPr>
                <w:rFonts w:asciiTheme="majorHAnsi" w:hAnsiTheme="majorHAnsi"/>
                <w:sz w:val="20"/>
                <w:szCs w:val="20"/>
              </w:rPr>
              <w:t xml:space="preserve"> validation</w:t>
            </w:r>
            <w:r w:rsidRPr="00B56881">
              <w:rPr>
                <w:rFonts w:asciiTheme="majorHAnsi" w:hAnsiTheme="majorHAnsi"/>
                <w:sz w:val="20"/>
                <w:szCs w:val="20"/>
              </w:rPr>
              <w:t xml:space="preserve"> is </w:t>
            </w:r>
            <w:r w:rsidR="005C64B7" w:rsidRPr="00B56881">
              <w:rPr>
                <w:rFonts w:asciiTheme="majorHAnsi" w:hAnsiTheme="majorHAnsi"/>
                <w:sz w:val="20"/>
                <w:szCs w:val="20"/>
              </w:rPr>
              <w:t>Failed.</w:t>
            </w:r>
          </w:p>
        </w:tc>
        <w:tc>
          <w:tcPr>
            <w:tcW w:w="6930" w:type="dxa"/>
          </w:tcPr>
          <w:p w14:paraId="55FEA9B9" w14:textId="4C1CD9F3" w:rsidR="00A87202" w:rsidRDefault="0000386F" w:rsidP="00774423">
            <w:pPr>
              <w:pStyle w:val="ListParagraph"/>
              <w:numPr>
                <w:ilvl w:val="0"/>
                <w:numId w:val="16"/>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The </w:t>
            </w:r>
            <w:r w:rsidR="00001A28">
              <w:rPr>
                <w:rFonts w:asciiTheme="majorHAnsi" w:hAnsiTheme="majorHAnsi" w:cs="Tahoma"/>
                <w:color w:val="000000" w:themeColor="text1"/>
                <w:sz w:val="20"/>
                <w:szCs w:val="20"/>
              </w:rPr>
              <w:t>c</w:t>
            </w:r>
            <w:r w:rsidR="00001A28" w:rsidRPr="0000386F">
              <w:rPr>
                <w:rFonts w:asciiTheme="majorHAnsi" w:hAnsiTheme="majorHAnsi" w:cs="Tahoma"/>
                <w:color w:val="000000" w:themeColor="text1"/>
                <w:sz w:val="20"/>
                <w:szCs w:val="20"/>
              </w:rPr>
              <w:t xml:space="preserve">ustomer </w:t>
            </w:r>
            <w:r w:rsidR="00001A28">
              <w:rPr>
                <w:rFonts w:asciiTheme="majorHAnsi" w:hAnsiTheme="majorHAnsi" w:cs="Tahoma"/>
                <w:color w:val="000000" w:themeColor="text1"/>
                <w:sz w:val="20"/>
                <w:szCs w:val="20"/>
              </w:rPr>
              <w:t>selects an item, adds</w:t>
            </w:r>
            <w:r>
              <w:rPr>
                <w:rFonts w:asciiTheme="majorHAnsi" w:hAnsiTheme="majorHAnsi" w:cs="Tahoma"/>
                <w:color w:val="000000" w:themeColor="text1"/>
                <w:sz w:val="20"/>
                <w:szCs w:val="20"/>
              </w:rPr>
              <w:t xml:space="preserve"> it </w:t>
            </w:r>
            <w:r w:rsidR="00774423">
              <w:rPr>
                <w:rFonts w:asciiTheme="majorHAnsi" w:hAnsiTheme="majorHAnsi" w:cs="Tahoma"/>
                <w:color w:val="000000" w:themeColor="text1"/>
                <w:sz w:val="20"/>
                <w:szCs w:val="20"/>
              </w:rPr>
              <w:t>to</w:t>
            </w:r>
            <w:r>
              <w:rPr>
                <w:rFonts w:asciiTheme="majorHAnsi" w:hAnsiTheme="majorHAnsi" w:cs="Tahoma"/>
                <w:color w:val="000000" w:themeColor="text1"/>
                <w:sz w:val="20"/>
                <w:szCs w:val="20"/>
              </w:rPr>
              <w:t xml:space="preserve"> the cart and proceeds to </w:t>
            </w:r>
            <w:r w:rsidR="00774423">
              <w:rPr>
                <w:rFonts w:asciiTheme="majorHAnsi" w:hAnsiTheme="majorHAnsi" w:cs="Tahoma"/>
                <w:color w:val="000000" w:themeColor="text1"/>
                <w:sz w:val="20"/>
                <w:szCs w:val="20"/>
              </w:rPr>
              <w:t xml:space="preserve">the </w:t>
            </w:r>
            <w:r>
              <w:rPr>
                <w:rFonts w:asciiTheme="majorHAnsi" w:hAnsiTheme="majorHAnsi" w:cs="Tahoma"/>
                <w:color w:val="000000" w:themeColor="text1"/>
                <w:sz w:val="20"/>
                <w:szCs w:val="20"/>
              </w:rPr>
              <w:t>cart page.</w:t>
            </w:r>
          </w:p>
          <w:p w14:paraId="006049C0" w14:textId="2C9D1D6C" w:rsidR="0000386F" w:rsidRDefault="0000386F" w:rsidP="00774423">
            <w:pPr>
              <w:pStyle w:val="ListParagraph"/>
              <w:numPr>
                <w:ilvl w:val="0"/>
                <w:numId w:val="16"/>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The customer clicks on</w:t>
            </w:r>
            <w:r w:rsidR="00774423">
              <w:rPr>
                <w:rFonts w:asciiTheme="majorHAnsi" w:hAnsiTheme="majorHAnsi" w:cs="Tahoma"/>
                <w:color w:val="000000" w:themeColor="text1"/>
                <w:sz w:val="20"/>
                <w:szCs w:val="20"/>
              </w:rPr>
              <w:t xml:space="preserve"> the</w:t>
            </w:r>
            <w:r>
              <w:rPr>
                <w:rFonts w:asciiTheme="majorHAnsi" w:hAnsiTheme="majorHAnsi" w:cs="Tahoma"/>
                <w:color w:val="000000" w:themeColor="text1"/>
                <w:sz w:val="20"/>
                <w:szCs w:val="20"/>
              </w:rPr>
              <w:t xml:space="preserve"> </w:t>
            </w:r>
            <w:r w:rsidRPr="0000386F">
              <w:rPr>
                <w:rFonts w:asciiTheme="majorHAnsi" w:hAnsiTheme="majorHAnsi" w:cs="Tahoma"/>
                <w:b/>
                <w:color w:val="000000" w:themeColor="text1"/>
                <w:sz w:val="20"/>
                <w:szCs w:val="20"/>
              </w:rPr>
              <w:t>Checkout</w:t>
            </w:r>
            <w:r>
              <w:rPr>
                <w:rFonts w:asciiTheme="majorHAnsi" w:hAnsiTheme="majorHAnsi" w:cs="Tahoma"/>
                <w:color w:val="000000" w:themeColor="text1"/>
                <w:sz w:val="20"/>
                <w:szCs w:val="20"/>
              </w:rPr>
              <w:t xml:space="preserve"> button &gt; </w:t>
            </w:r>
            <w:r w:rsidRPr="0000386F">
              <w:rPr>
                <w:rFonts w:asciiTheme="majorHAnsi" w:hAnsiTheme="majorHAnsi" w:cs="Tahoma"/>
                <w:b/>
                <w:color w:val="000000" w:themeColor="text1"/>
                <w:sz w:val="20"/>
                <w:szCs w:val="20"/>
              </w:rPr>
              <w:t>Checkout as Guest</w:t>
            </w:r>
            <w:r>
              <w:rPr>
                <w:rFonts w:asciiTheme="majorHAnsi" w:hAnsiTheme="majorHAnsi" w:cs="Tahoma"/>
                <w:color w:val="000000" w:themeColor="text1"/>
                <w:sz w:val="20"/>
                <w:szCs w:val="20"/>
              </w:rPr>
              <w:t xml:space="preserve"> and fills </w:t>
            </w:r>
            <w:r w:rsidR="00774423">
              <w:rPr>
                <w:rFonts w:asciiTheme="majorHAnsi" w:hAnsiTheme="majorHAnsi" w:cs="Tahoma"/>
                <w:color w:val="000000" w:themeColor="text1"/>
                <w:sz w:val="20"/>
                <w:szCs w:val="20"/>
              </w:rPr>
              <w:t>out</w:t>
            </w:r>
            <w:r>
              <w:rPr>
                <w:rFonts w:asciiTheme="majorHAnsi" w:hAnsiTheme="majorHAnsi" w:cs="Tahoma"/>
                <w:color w:val="000000" w:themeColor="text1"/>
                <w:sz w:val="20"/>
                <w:szCs w:val="20"/>
              </w:rPr>
              <w:t xml:space="preserve"> the shipping form requirements.</w:t>
            </w:r>
          </w:p>
          <w:p w14:paraId="663A3CF0" w14:textId="3BBDC248" w:rsidR="0000386F" w:rsidRDefault="0000386F" w:rsidP="00DF4889">
            <w:pPr>
              <w:pStyle w:val="ListParagraph"/>
              <w:numPr>
                <w:ilvl w:val="0"/>
                <w:numId w:val="16"/>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The </w:t>
            </w:r>
            <w:r w:rsidR="00001A28">
              <w:rPr>
                <w:rFonts w:asciiTheme="majorHAnsi" w:hAnsiTheme="majorHAnsi" w:cs="Tahoma"/>
                <w:color w:val="000000" w:themeColor="text1"/>
                <w:sz w:val="20"/>
                <w:szCs w:val="20"/>
              </w:rPr>
              <w:t>customer clicks</w:t>
            </w:r>
            <w:r>
              <w:rPr>
                <w:rFonts w:asciiTheme="majorHAnsi" w:hAnsiTheme="majorHAnsi" w:cs="Tahoma"/>
                <w:color w:val="000000" w:themeColor="text1"/>
                <w:sz w:val="20"/>
                <w:szCs w:val="20"/>
              </w:rPr>
              <w:t xml:space="preserve"> on</w:t>
            </w:r>
            <w:r w:rsidR="00774423">
              <w:rPr>
                <w:rFonts w:asciiTheme="majorHAnsi" w:hAnsiTheme="majorHAnsi" w:cs="Tahoma"/>
                <w:color w:val="000000" w:themeColor="text1"/>
                <w:sz w:val="20"/>
                <w:szCs w:val="20"/>
              </w:rPr>
              <w:t xml:space="preserve"> the</w:t>
            </w:r>
            <w:r>
              <w:rPr>
                <w:rFonts w:asciiTheme="majorHAnsi" w:hAnsiTheme="majorHAnsi" w:cs="Tahoma"/>
                <w:color w:val="000000" w:themeColor="text1"/>
                <w:sz w:val="20"/>
                <w:szCs w:val="20"/>
              </w:rPr>
              <w:t xml:space="preserve"> </w:t>
            </w:r>
            <w:r w:rsidRPr="0000386F">
              <w:rPr>
                <w:rFonts w:asciiTheme="majorHAnsi" w:hAnsiTheme="majorHAnsi" w:cs="Tahoma"/>
                <w:b/>
                <w:color w:val="000000" w:themeColor="text1"/>
                <w:sz w:val="20"/>
                <w:szCs w:val="20"/>
              </w:rPr>
              <w:t>Continue</w:t>
            </w:r>
            <w:r>
              <w:rPr>
                <w:rFonts w:asciiTheme="majorHAnsi" w:hAnsiTheme="majorHAnsi" w:cs="Tahoma"/>
                <w:color w:val="000000" w:themeColor="text1"/>
                <w:sz w:val="20"/>
                <w:szCs w:val="20"/>
              </w:rPr>
              <w:t xml:space="preserve"> button and proceeds to fill in the billing form requirements using a</w:t>
            </w:r>
            <w:r w:rsidR="00DF4889">
              <w:rPr>
                <w:rFonts w:asciiTheme="majorHAnsi" w:hAnsiTheme="majorHAnsi" w:cs="Tahoma"/>
                <w:color w:val="000000" w:themeColor="text1"/>
                <w:sz w:val="20"/>
                <w:szCs w:val="20"/>
              </w:rPr>
              <w:t>n</w:t>
            </w:r>
            <w:r>
              <w:rPr>
                <w:rFonts w:asciiTheme="majorHAnsi" w:hAnsiTheme="majorHAnsi" w:cs="Tahoma"/>
                <w:color w:val="000000" w:themeColor="text1"/>
                <w:sz w:val="20"/>
                <w:szCs w:val="20"/>
              </w:rPr>
              <w:t xml:space="preserve"> </w:t>
            </w:r>
            <w:r w:rsidR="00DF4889">
              <w:rPr>
                <w:rFonts w:asciiTheme="majorHAnsi" w:hAnsiTheme="majorHAnsi" w:cs="Tahoma"/>
                <w:color w:val="000000" w:themeColor="text1"/>
                <w:sz w:val="20"/>
                <w:szCs w:val="20"/>
              </w:rPr>
              <w:t>expired</w:t>
            </w:r>
            <w:r w:rsidR="009774FC">
              <w:rPr>
                <w:rFonts w:asciiTheme="majorHAnsi" w:hAnsiTheme="majorHAnsi" w:cs="Tahoma"/>
                <w:color w:val="000000" w:themeColor="text1"/>
                <w:sz w:val="20"/>
                <w:szCs w:val="20"/>
              </w:rPr>
              <w:t xml:space="preserve"> </w:t>
            </w:r>
            <w:r>
              <w:rPr>
                <w:rFonts w:asciiTheme="majorHAnsi" w:hAnsiTheme="majorHAnsi" w:cs="Tahoma"/>
                <w:color w:val="000000" w:themeColor="text1"/>
                <w:sz w:val="20"/>
                <w:szCs w:val="20"/>
              </w:rPr>
              <w:t>credit card.</w:t>
            </w:r>
          </w:p>
          <w:p w14:paraId="36204EAE" w14:textId="3D3F83AE" w:rsidR="0000386F" w:rsidRDefault="0000386F" w:rsidP="00B975A7">
            <w:pPr>
              <w:pStyle w:val="ListParagraph"/>
              <w:numPr>
                <w:ilvl w:val="0"/>
                <w:numId w:val="16"/>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The customer clicks on</w:t>
            </w:r>
            <w:r w:rsidR="00774423">
              <w:rPr>
                <w:rFonts w:asciiTheme="majorHAnsi" w:hAnsiTheme="majorHAnsi" w:cs="Tahoma"/>
                <w:color w:val="000000" w:themeColor="text1"/>
                <w:sz w:val="20"/>
                <w:szCs w:val="20"/>
              </w:rPr>
              <w:t xml:space="preserve"> the</w:t>
            </w:r>
            <w:r>
              <w:rPr>
                <w:rFonts w:asciiTheme="majorHAnsi" w:hAnsiTheme="majorHAnsi" w:cs="Tahoma"/>
                <w:color w:val="000000" w:themeColor="text1"/>
                <w:sz w:val="20"/>
                <w:szCs w:val="20"/>
              </w:rPr>
              <w:t xml:space="preserve"> </w:t>
            </w:r>
            <w:r w:rsidRPr="0000386F">
              <w:rPr>
                <w:rFonts w:asciiTheme="majorHAnsi" w:hAnsiTheme="majorHAnsi" w:cs="Tahoma"/>
                <w:b/>
                <w:color w:val="000000" w:themeColor="text1"/>
                <w:sz w:val="20"/>
                <w:szCs w:val="20"/>
              </w:rPr>
              <w:t>Continue</w:t>
            </w:r>
            <w:r>
              <w:rPr>
                <w:rFonts w:asciiTheme="majorHAnsi" w:hAnsiTheme="majorHAnsi" w:cs="Tahoma"/>
                <w:color w:val="000000" w:themeColor="text1"/>
                <w:sz w:val="20"/>
                <w:szCs w:val="20"/>
              </w:rPr>
              <w:t xml:space="preserve"> button, proceeds to</w:t>
            </w:r>
            <w:r w:rsidR="00774423">
              <w:rPr>
                <w:rFonts w:asciiTheme="majorHAnsi" w:hAnsiTheme="majorHAnsi" w:cs="Tahoma"/>
                <w:color w:val="000000" w:themeColor="text1"/>
                <w:sz w:val="20"/>
                <w:szCs w:val="20"/>
              </w:rPr>
              <w:t xml:space="preserve"> the</w:t>
            </w:r>
            <w:r>
              <w:rPr>
                <w:rFonts w:asciiTheme="majorHAnsi" w:hAnsiTheme="majorHAnsi" w:cs="Tahoma"/>
                <w:color w:val="000000" w:themeColor="text1"/>
                <w:sz w:val="20"/>
                <w:szCs w:val="20"/>
              </w:rPr>
              <w:t xml:space="preserve"> </w:t>
            </w:r>
            <w:r w:rsidRPr="0000386F">
              <w:rPr>
                <w:rFonts w:asciiTheme="majorHAnsi" w:hAnsiTheme="majorHAnsi" w:cs="Tahoma"/>
                <w:b/>
                <w:color w:val="000000" w:themeColor="text1"/>
                <w:sz w:val="20"/>
                <w:szCs w:val="20"/>
              </w:rPr>
              <w:t>Payment</w:t>
            </w:r>
            <w:r>
              <w:rPr>
                <w:rFonts w:asciiTheme="majorHAnsi" w:hAnsiTheme="majorHAnsi" w:cs="Tahoma"/>
                <w:color w:val="000000" w:themeColor="text1"/>
                <w:sz w:val="20"/>
                <w:szCs w:val="20"/>
              </w:rPr>
              <w:t xml:space="preserve"> page and clicks on</w:t>
            </w:r>
            <w:r w:rsidR="00774423">
              <w:rPr>
                <w:rFonts w:asciiTheme="majorHAnsi" w:hAnsiTheme="majorHAnsi" w:cs="Tahoma"/>
                <w:color w:val="000000" w:themeColor="text1"/>
                <w:sz w:val="20"/>
                <w:szCs w:val="20"/>
              </w:rPr>
              <w:t xml:space="preserve"> the</w:t>
            </w:r>
            <w:r>
              <w:rPr>
                <w:rFonts w:asciiTheme="majorHAnsi" w:hAnsiTheme="majorHAnsi" w:cs="Tahoma"/>
                <w:color w:val="000000" w:themeColor="text1"/>
                <w:sz w:val="20"/>
                <w:szCs w:val="20"/>
              </w:rPr>
              <w:t xml:space="preserve"> </w:t>
            </w:r>
            <w:r w:rsidRPr="005C64B7">
              <w:rPr>
                <w:rFonts w:asciiTheme="majorHAnsi" w:hAnsiTheme="majorHAnsi" w:cs="Tahoma"/>
                <w:b/>
                <w:color w:val="000000" w:themeColor="text1"/>
                <w:sz w:val="20"/>
                <w:szCs w:val="20"/>
              </w:rPr>
              <w:t>Place order</w:t>
            </w:r>
            <w:r>
              <w:rPr>
                <w:rFonts w:asciiTheme="majorHAnsi" w:hAnsiTheme="majorHAnsi" w:cs="Tahoma"/>
                <w:color w:val="000000" w:themeColor="text1"/>
                <w:sz w:val="20"/>
                <w:szCs w:val="20"/>
              </w:rPr>
              <w:t xml:space="preserve"> button.</w:t>
            </w:r>
          </w:p>
          <w:p w14:paraId="46EAFF83" w14:textId="7457F686" w:rsidR="009774FC" w:rsidRDefault="00774423" w:rsidP="00B975A7">
            <w:pPr>
              <w:pStyle w:val="ListParagraph"/>
              <w:numPr>
                <w:ilvl w:val="0"/>
                <w:numId w:val="16"/>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The p</w:t>
            </w:r>
            <w:r w:rsidR="009774FC">
              <w:rPr>
                <w:rFonts w:asciiTheme="majorHAnsi" w:hAnsiTheme="majorHAnsi" w:cs="Tahoma"/>
                <w:color w:val="000000" w:themeColor="text1"/>
                <w:sz w:val="20"/>
                <w:szCs w:val="20"/>
              </w:rPr>
              <w:t>ayment gateway fails the order.</w:t>
            </w:r>
          </w:p>
          <w:p w14:paraId="3D456599" w14:textId="66A346A8" w:rsidR="005C64B7" w:rsidRPr="00F50531" w:rsidRDefault="005B73F8" w:rsidP="00774423">
            <w:pPr>
              <w:pStyle w:val="ListParagraph"/>
              <w:numPr>
                <w:ilvl w:val="0"/>
                <w:numId w:val="16"/>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sidRPr="00F50531">
              <w:rPr>
                <w:rFonts w:asciiTheme="majorHAnsi" w:hAnsiTheme="majorHAnsi" w:cs="Tahoma"/>
                <w:i/>
                <w:sz w:val="20"/>
                <w:szCs w:val="20"/>
              </w:rPr>
              <w:t>The</w:t>
            </w:r>
            <w:r w:rsidR="00001A28" w:rsidRPr="00F50531">
              <w:rPr>
                <w:rFonts w:asciiTheme="majorHAnsi" w:hAnsiTheme="majorHAnsi" w:cs="Tahoma"/>
                <w:i/>
                <w:sz w:val="20"/>
                <w:szCs w:val="20"/>
              </w:rPr>
              <w:t xml:space="preserve"> call to </w:t>
            </w:r>
            <w:proofErr w:type="spellStart"/>
            <w:r w:rsidR="00001A28" w:rsidRPr="00F50531">
              <w:rPr>
                <w:rFonts w:asciiTheme="majorHAnsi" w:hAnsiTheme="majorHAnsi" w:cs="Tahoma"/>
                <w:i/>
                <w:sz w:val="20"/>
                <w:szCs w:val="20"/>
              </w:rPr>
              <w:t>Forter</w:t>
            </w:r>
            <w:proofErr w:type="spellEnd"/>
            <w:r w:rsidR="00001A28" w:rsidRPr="00F50531">
              <w:rPr>
                <w:rFonts w:asciiTheme="majorHAnsi" w:hAnsiTheme="majorHAnsi" w:cs="Tahoma"/>
                <w:i/>
                <w:sz w:val="20"/>
                <w:szCs w:val="20"/>
              </w:rPr>
              <w:t xml:space="preserve"> </w:t>
            </w:r>
            <w:r w:rsidR="00774423">
              <w:rPr>
                <w:rFonts w:asciiTheme="majorHAnsi" w:hAnsiTheme="majorHAnsi" w:cs="Tahoma"/>
                <w:i/>
                <w:sz w:val="20"/>
                <w:szCs w:val="20"/>
              </w:rPr>
              <w:t>is not</w:t>
            </w:r>
            <w:r w:rsidRPr="00F50531">
              <w:rPr>
                <w:rFonts w:asciiTheme="majorHAnsi" w:hAnsiTheme="majorHAnsi" w:cs="Tahoma"/>
                <w:i/>
                <w:sz w:val="20"/>
                <w:szCs w:val="20"/>
              </w:rPr>
              <w:t xml:space="preserve"> </w:t>
            </w:r>
            <w:r w:rsidR="00001A28" w:rsidRPr="00F50531">
              <w:rPr>
                <w:rFonts w:asciiTheme="majorHAnsi" w:hAnsiTheme="majorHAnsi" w:cs="Tahoma"/>
                <w:i/>
                <w:sz w:val="20"/>
                <w:szCs w:val="20"/>
              </w:rPr>
              <w:t xml:space="preserve">sent, </w:t>
            </w:r>
            <w:r w:rsidR="00001A28" w:rsidRPr="00F50531">
              <w:rPr>
                <w:rFonts w:asciiTheme="majorHAnsi" w:hAnsiTheme="majorHAnsi" w:cs="Tahoma"/>
                <w:i/>
                <w:color w:val="000000" w:themeColor="text1"/>
                <w:sz w:val="20"/>
                <w:szCs w:val="20"/>
              </w:rPr>
              <w:t xml:space="preserve">the transaction is not approved and </w:t>
            </w:r>
            <w:r w:rsidR="0017184E">
              <w:rPr>
                <w:rFonts w:asciiTheme="majorHAnsi" w:hAnsiTheme="majorHAnsi" w:cs="Tahoma"/>
                <w:i/>
                <w:color w:val="000000" w:themeColor="text1"/>
                <w:sz w:val="20"/>
                <w:szCs w:val="20"/>
              </w:rPr>
              <w:t>the Salesforce Commerce Cloud</w:t>
            </w:r>
            <w:r w:rsidR="009774FC" w:rsidRPr="00F50531">
              <w:rPr>
                <w:rFonts w:asciiTheme="majorHAnsi" w:hAnsiTheme="majorHAnsi" w:cs="Tahoma"/>
                <w:i/>
                <w:color w:val="000000" w:themeColor="text1"/>
                <w:sz w:val="20"/>
                <w:szCs w:val="20"/>
              </w:rPr>
              <w:t xml:space="preserve"> standard</w:t>
            </w:r>
            <w:r w:rsidR="005C64B7" w:rsidRPr="00F50531">
              <w:rPr>
                <w:rFonts w:asciiTheme="majorHAnsi" w:hAnsiTheme="majorHAnsi" w:cs="Tahoma"/>
                <w:i/>
                <w:color w:val="000000" w:themeColor="text1"/>
                <w:sz w:val="20"/>
                <w:szCs w:val="20"/>
              </w:rPr>
              <w:t xml:space="preserve"> failed message is displayed</w:t>
            </w:r>
            <w:r w:rsidR="005C64B7" w:rsidRPr="00F50531">
              <w:rPr>
                <w:rFonts w:asciiTheme="majorHAnsi" w:hAnsiTheme="majorHAnsi" w:cs="Tahoma"/>
                <w:color w:val="000000" w:themeColor="text1"/>
                <w:sz w:val="20"/>
                <w:szCs w:val="20"/>
              </w:rPr>
              <w:t>.</w:t>
            </w:r>
          </w:p>
          <w:p w14:paraId="3E982D31" w14:textId="496530F2" w:rsidR="005C64B7" w:rsidRDefault="00774423" w:rsidP="00DF4889">
            <w:pPr>
              <w:pStyle w:val="ListParagraph"/>
              <w:numPr>
                <w:ilvl w:val="0"/>
                <w:numId w:val="16"/>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When t</w:t>
            </w:r>
            <w:r w:rsidR="008A6334">
              <w:rPr>
                <w:rFonts w:asciiTheme="majorHAnsi" w:hAnsiTheme="majorHAnsi" w:cs="Tahoma"/>
                <w:color w:val="000000" w:themeColor="text1"/>
                <w:sz w:val="20"/>
                <w:szCs w:val="20"/>
              </w:rPr>
              <w:t>he merchant n</w:t>
            </w:r>
            <w:r w:rsidR="005C64B7">
              <w:rPr>
                <w:rFonts w:asciiTheme="majorHAnsi" w:hAnsiTheme="majorHAnsi" w:cs="Tahoma"/>
                <w:color w:val="000000" w:themeColor="text1"/>
                <w:sz w:val="20"/>
                <w:szCs w:val="20"/>
              </w:rPr>
              <w:t>avigate</w:t>
            </w:r>
            <w:r w:rsidR="008A6334">
              <w:rPr>
                <w:rFonts w:asciiTheme="majorHAnsi" w:hAnsiTheme="majorHAnsi" w:cs="Tahoma"/>
                <w:color w:val="000000" w:themeColor="text1"/>
                <w:sz w:val="20"/>
                <w:szCs w:val="20"/>
              </w:rPr>
              <w:t>s</w:t>
            </w:r>
            <w:r w:rsidR="005C64B7">
              <w:rPr>
                <w:rFonts w:asciiTheme="majorHAnsi" w:hAnsiTheme="majorHAnsi" w:cs="Tahoma"/>
                <w:color w:val="000000" w:themeColor="text1"/>
                <w:sz w:val="20"/>
                <w:szCs w:val="20"/>
              </w:rPr>
              <w:t xml:space="preserve"> to Merchant Tools</w:t>
            </w:r>
            <w:r w:rsidR="00600D85">
              <w:rPr>
                <w:rFonts w:asciiTheme="majorHAnsi" w:hAnsiTheme="majorHAnsi" w:cs="Tahoma"/>
                <w:color w:val="000000" w:themeColor="text1"/>
                <w:sz w:val="20"/>
                <w:szCs w:val="20"/>
              </w:rPr>
              <w:t xml:space="preserve"> </w:t>
            </w:r>
            <w:r w:rsidR="005C64B7">
              <w:rPr>
                <w:rFonts w:asciiTheme="majorHAnsi" w:hAnsiTheme="majorHAnsi" w:cs="Tahoma"/>
                <w:color w:val="000000" w:themeColor="text1"/>
                <w:sz w:val="20"/>
                <w:szCs w:val="20"/>
              </w:rPr>
              <w:t xml:space="preserve">&gt; </w:t>
            </w:r>
            <w:proofErr w:type="spellStart"/>
            <w:r w:rsidR="005C64B7">
              <w:rPr>
                <w:rFonts w:asciiTheme="majorHAnsi" w:hAnsiTheme="majorHAnsi" w:cs="Tahoma"/>
                <w:color w:val="000000" w:themeColor="text1"/>
                <w:sz w:val="20"/>
                <w:szCs w:val="20"/>
              </w:rPr>
              <w:t>Forter</w:t>
            </w:r>
            <w:proofErr w:type="spellEnd"/>
            <w:r w:rsidR="005C64B7">
              <w:rPr>
                <w:rFonts w:asciiTheme="majorHAnsi" w:hAnsiTheme="majorHAnsi" w:cs="Tahoma"/>
                <w:color w:val="000000" w:themeColor="text1"/>
                <w:sz w:val="20"/>
                <w:szCs w:val="20"/>
              </w:rPr>
              <w:t>&gt; Order, search</w:t>
            </w:r>
            <w:r w:rsidR="00264A90">
              <w:rPr>
                <w:rFonts w:asciiTheme="majorHAnsi" w:hAnsiTheme="majorHAnsi" w:cs="Tahoma"/>
                <w:color w:val="000000" w:themeColor="text1"/>
                <w:sz w:val="20"/>
                <w:szCs w:val="20"/>
              </w:rPr>
              <w:t>es</w:t>
            </w:r>
            <w:r w:rsidR="005C64B7">
              <w:rPr>
                <w:rFonts w:asciiTheme="majorHAnsi" w:hAnsiTheme="majorHAnsi" w:cs="Tahoma"/>
                <w:color w:val="000000" w:themeColor="text1"/>
                <w:sz w:val="20"/>
                <w:szCs w:val="20"/>
              </w:rPr>
              <w:t xml:space="preserve"> for the placed order and inspect</w:t>
            </w:r>
            <w:r w:rsidR="00264A90">
              <w:rPr>
                <w:rFonts w:asciiTheme="majorHAnsi" w:hAnsiTheme="majorHAnsi" w:cs="Tahoma"/>
                <w:color w:val="000000" w:themeColor="text1"/>
                <w:sz w:val="20"/>
                <w:szCs w:val="20"/>
              </w:rPr>
              <w:t>s the</w:t>
            </w:r>
            <w:r w:rsidR="005C64B7">
              <w:rPr>
                <w:rFonts w:asciiTheme="majorHAnsi" w:hAnsiTheme="majorHAnsi" w:cs="Tahoma"/>
                <w:color w:val="000000" w:themeColor="text1"/>
                <w:sz w:val="20"/>
                <w:szCs w:val="20"/>
              </w:rPr>
              <w:t xml:space="preserve"> </w:t>
            </w:r>
            <w:proofErr w:type="spellStart"/>
            <w:r w:rsidR="005C64B7">
              <w:rPr>
                <w:rFonts w:asciiTheme="majorHAnsi" w:hAnsiTheme="majorHAnsi" w:cs="Tahoma"/>
                <w:color w:val="000000" w:themeColor="text1"/>
                <w:sz w:val="20"/>
                <w:szCs w:val="20"/>
              </w:rPr>
              <w:t>Forter</w:t>
            </w:r>
            <w:proofErr w:type="spellEnd"/>
            <w:r w:rsidR="005C64B7">
              <w:rPr>
                <w:rFonts w:asciiTheme="majorHAnsi" w:hAnsiTheme="majorHAnsi" w:cs="Tahoma"/>
                <w:color w:val="000000" w:themeColor="text1"/>
                <w:sz w:val="20"/>
                <w:szCs w:val="20"/>
              </w:rPr>
              <w:t xml:space="preserve"> Decisi</w:t>
            </w:r>
            <w:r w:rsidR="00264A90">
              <w:rPr>
                <w:rFonts w:asciiTheme="majorHAnsi" w:hAnsiTheme="majorHAnsi" w:cs="Tahoma"/>
                <w:color w:val="000000" w:themeColor="text1"/>
                <w:sz w:val="20"/>
                <w:szCs w:val="20"/>
              </w:rPr>
              <w:t xml:space="preserve">on column it will be seen that the </w:t>
            </w:r>
            <w:proofErr w:type="spellStart"/>
            <w:r w:rsidR="005B73F8" w:rsidRPr="00F50531">
              <w:rPr>
                <w:rFonts w:asciiTheme="majorHAnsi" w:hAnsiTheme="majorHAnsi" w:cs="Tahoma"/>
                <w:color w:val="000000" w:themeColor="text1"/>
                <w:sz w:val="20"/>
                <w:szCs w:val="20"/>
              </w:rPr>
              <w:t>Forter</w:t>
            </w:r>
            <w:proofErr w:type="spellEnd"/>
            <w:r w:rsidR="005B73F8" w:rsidRPr="00F50531">
              <w:rPr>
                <w:rFonts w:asciiTheme="majorHAnsi" w:hAnsiTheme="majorHAnsi" w:cs="Tahoma"/>
                <w:color w:val="000000" w:themeColor="text1"/>
                <w:sz w:val="20"/>
                <w:szCs w:val="20"/>
              </w:rPr>
              <w:t xml:space="preserve"> Decision is </w:t>
            </w:r>
            <w:r w:rsidR="00DF4889">
              <w:rPr>
                <w:rFonts w:asciiTheme="majorHAnsi" w:hAnsiTheme="majorHAnsi" w:cs="Tahoma"/>
                <w:i/>
                <w:color w:val="000000" w:themeColor="text1"/>
                <w:sz w:val="20"/>
                <w:szCs w:val="20"/>
              </w:rPr>
              <w:t>Not sent</w:t>
            </w:r>
            <w:r w:rsidR="005B73F8" w:rsidRPr="00F50531">
              <w:rPr>
                <w:rFonts w:asciiTheme="majorHAnsi" w:hAnsiTheme="majorHAnsi" w:cs="Tahoma"/>
                <w:color w:val="000000" w:themeColor="text1"/>
                <w:sz w:val="20"/>
                <w:szCs w:val="20"/>
              </w:rPr>
              <w:t xml:space="preserve"> </w:t>
            </w:r>
            <w:r w:rsidR="00264A90">
              <w:rPr>
                <w:rFonts w:asciiTheme="majorHAnsi" w:hAnsiTheme="majorHAnsi" w:cs="Tahoma"/>
                <w:color w:val="000000" w:themeColor="text1"/>
                <w:sz w:val="20"/>
                <w:szCs w:val="20"/>
              </w:rPr>
              <w:t>and the</w:t>
            </w:r>
            <w:r w:rsidR="005B73F8" w:rsidRPr="00F50531">
              <w:rPr>
                <w:rFonts w:asciiTheme="majorHAnsi" w:hAnsiTheme="majorHAnsi" w:cs="Tahoma"/>
                <w:color w:val="000000" w:themeColor="text1"/>
                <w:sz w:val="20"/>
                <w:szCs w:val="20"/>
              </w:rPr>
              <w:t xml:space="preserve"> order </w:t>
            </w:r>
            <w:r w:rsidR="00600D85">
              <w:rPr>
                <w:rFonts w:asciiTheme="majorHAnsi" w:hAnsiTheme="majorHAnsi" w:cs="Tahoma"/>
                <w:color w:val="000000" w:themeColor="text1"/>
                <w:sz w:val="20"/>
                <w:szCs w:val="20"/>
              </w:rPr>
              <w:t>s</w:t>
            </w:r>
            <w:r w:rsidR="005B73F8" w:rsidRPr="00F50531">
              <w:rPr>
                <w:rFonts w:asciiTheme="majorHAnsi" w:hAnsiTheme="majorHAnsi" w:cs="Tahoma"/>
                <w:color w:val="000000" w:themeColor="text1"/>
                <w:sz w:val="20"/>
                <w:szCs w:val="20"/>
              </w:rPr>
              <w:t xml:space="preserve">tatus is </w:t>
            </w:r>
            <w:r w:rsidR="005B73F8" w:rsidRPr="00F50531">
              <w:rPr>
                <w:rFonts w:asciiTheme="majorHAnsi" w:hAnsiTheme="majorHAnsi" w:cs="Tahoma"/>
                <w:i/>
                <w:color w:val="000000" w:themeColor="text1"/>
                <w:sz w:val="20"/>
                <w:szCs w:val="20"/>
              </w:rPr>
              <w:t>F</w:t>
            </w:r>
            <w:r w:rsidR="005C64B7" w:rsidRPr="00F50531">
              <w:rPr>
                <w:rFonts w:asciiTheme="majorHAnsi" w:hAnsiTheme="majorHAnsi" w:cs="Tahoma"/>
                <w:i/>
                <w:color w:val="000000" w:themeColor="text1"/>
                <w:sz w:val="20"/>
                <w:szCs w:val="20"/>
              </w:rPr>
              <w:t>ailed</w:t>
            </w:r>
            <w:r w:rsidR="005C64B7" w:rsidRPr="00F50531">
              <w:rPr>
                <w:rFonts w:asciiTheme="majorHAnsi" w:hAnsiTheme="majorHAnsi" w:cs="Tahoma"/>
                <w:color w:val="000000" w:themeColor="text1"/>
                <w:sz w:val="20"/>
                <w:szCs w:val="20"/>
              </w:rPr>
              <w:t>.</w:t>
            </w:r>
          </w:p>
          <w:p w14:paraId="65D2A51D" w14:textId="6A86FBF4" w:rsidR="0060115F" w:rsidRPr="005C64B7" w:rsidRDefault="0060115F" w:rsidP="0060115F">
            <w:pPr>
              <w:pStyle w:val="ListParagraph"/>
              <w:numPr>
                <w:ilvl w:val="0"/>
                <w:numId w:val="32"/>
              </w:numPr>
              <w:autoSpaceDE w:val="0"/>
              <w:autoSpaceDN w:val="0"/>
              <w:adjustRightInd w:val="0"/>
              <w:spacing w:before="120" w:after="120" w:line="360" w:lineRule="auto"/>
              <w:jc w:val="both"/>
              <w:rPr>
                <w:rFonts w:asciiTheme="majorHAnsi" w:hAnsiTheme="majorHAnsi" w:cs="Tahoma"/>
                <w:color w:val="000000" w:themeColor="text1"/>
                <w:sz w:val="20"/>
                <w:szCs w:val="20"/>
              </w:rPr>
            </w:pPr>
            <w:r w:rsidRPr="00DF4889">
              <w:rPr>
                <w:rFonts w:asciiTheme="majorHAnsi" w:hAnsiTheme="majorHAnsi" w:cs="Tahoma"/>
                <w:color w:val="000000" w:themeColor="text1"/>
                <w:sz w:val="20"/>
                <w:szCs w:val="20"/>
              </w:rPr>
              <w:t xml:space="preserve">Note </w:t>
            </w:r>
            <w:r w:rsidR="00DF4889">
              <w:rPr>
                <w:rFonts w:asciiTheme="majorHAnsi" w:hAnsiTheme="majorHAnsi" w:cs="Tahoma"/>
                <w:color w:val="000000" w:themeColor="text1"/>
                <w:sz w:val="20"/>
                <w:szCs w:val="20"/>
              </w:rPr>
              <w:t xml:space="preserve">that </w:t>
            </w:r>
            <w:r w:rsidRPr="00DF4889">
              <w:rPr>
                <w:rFonts w:asciiTheme="majorHAnsi" w:hAnsiTheme="majorHAnsi" w:cs="Tahoma"/>
                <w:color w:val="000000" w:themeColor="text1"/>
                <w:sz w:val="20"/>
                <w:szCs w:val="20"/>
              </w:rPr>
              <w:t>a similar flow can be done for a registered user checkout</w:t>
            </w:r>
            <w:r w:rsidR="00DF4889">
              <w:rPr>
                <w:rFonts w:asciiTheme="majorHAnsi" w:hAnsiTheme="majorHAnsi" w:cs="Tahoma"/>
                <w:color w:val="000000" w:themeColor="text1"/>
                <w:sz w:val="20"/>
                <w:szCs w:val="20"/>
              </w:rPr>
              <w:t>.</w:t>
            </w:r>
          </w:p>
        </w:tc>
      </w:tr>
    </w:tbl>
    <w:p w14:paraId="47FDC281" w14:textId="2A576AF0" w:rsidR="00A87202" w:rsidRDefault="00A87202" w:rsidP="00D037D5">
      <w:pPr>
        <w:pStyle w:val="Standard1"/>
        <w:spacing w:before="120"/>
        <w:ind w:left="357"/>
        <w:jc w:val="both"/>
        <w:rPr>
          <w:rFonts w:asciiTheme="majorHAnsi" w:hAnsiTheme="majorHAnsi"/>
        </w:rPr>
      </w:pPr>
    </w:p>
    <w:tbl>
      <w:tblPr>
        <w:tblW w:w="909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6930"/>
      </w:tblGrid>
      <w:tr w:rsidR="009774FC" w:rsidRPr="006078EB" w14:paraId="55EAD2CC" w14:textId="77777777" w:rsidTr="00264A90">
        <w:trPr>
          <w:tblHeader/>
        </w:trPr>
        <w:tc>
          <w:tcPr>
            <w:tcW w:w="2160" w:type="dxa"/>
            <w:shd w:val="clear" w:color="auto" w:fill="548DD4"/>
          </w:tcPr>
          <w:p w14:paraId="6FC91104" w14:textId="7EAEB4AA" w:rsidR="009774FC" w:rsidRPr="00A87202" w:rsidRDefault="009774FC" w:rsidP="00264A90">
            <w:pPr>
              <w:spacing w:before="120" w:after="120" w:line="360" w:lineRule="auto"/>
              <w:jc w:val="both"/>
              <w:rPr>
                <w:rFonts w:asciiTheme="majorHAnsi" w:hAnsiTheme="majorHAnsi" w:cs="Tahoma"/>
                <w:b/>
                <w:color w:val="FFFFFF" w:themeColor="background1"/>
                <w:sz w:val="20"/>
                <w:szCs w:val="20"/>
              </w:rPr>
            </w:pPr>
            <w:r>
              <w:rPr>
                <w:rFonts w:asciiTheme="majorHAnsi" w:hAnsiTheme="majorHAnsi" w:cs="Tahoma"/>
                <w:b/>
                <w:color w:val="FFFFFF" w:themeColor="background1"/>
                <w:sz w:val="20"/>
                <w:szCs w:val="20"/>
              </w:rPr>
              <w:t xml:space="preserve">UC </w:t>
            </w:r>
            <w:r w:rsidR="0060115F">
              <w:rPr>
                <w:rFonts w:asciiTheme="majorHAnsi" w:hAnsiTheme="majorHAnsi" w:cs="Tahoma"/>
                <w:b/>
                <w:color w:val="FFFFFF" w:themeColor="background1"/>
                <w:sz w:val="20"/>
                <w:szCs w:val="20"/>
              </w:rPr>
              <w:t>–</w:t>
            </w:r>
            <w:r>
              <w:rPr>
                <w:rFonts w:asciiTheme="majorHAnsi" w:hAnsiTheme="majorHAnsi" w:cs="Tahoma"/>
                <w:b/>
                <w:color w:val="FFFFFF" w:themeColor="background1"/>
                <w:sz w:val="20"/>
                <w:szCs w:val="20"/>
              </w:rPr>
              <w:t xml:space="preserve"> 4</w:t>
            </w:r>
          </w:p>
        </w:tc>
        <w:tc>
          <w:tcPr>
            <w:tcW w:w="6930" w:type="dxa"/>
            <w:shd w:val="clear" w:color="auto" w:fill="548DD4"/>
          </w:tcPr>
          <w:p w14:paraId="0F9EB0A1" w14:textId="4FB7FFC9" w:rsidR="009774FC" w:rsidRPr="00A87202" w:rsidRDefault="009774FC" w:rsidP="009774FC">
            <w:pPr>
              <w:spacing w:before="120" w:after="120" w:line="360" w:lineRule="auto"/>
              <w:jc w:val="both"/>
              <w:rPr>
                <w:rFonts w:asciiTheme="majorHAnsi" w:hAnsiTheme="majorHAnsi" w:cs="Tahoma"/>
                <w:b/>
                <w:color w:val="FFFFFF" w:themeColor="background1"/>
                <w:sz w:val="20"/>
                <w:szCs w:val="20"/>
              </w:rPr>
            </w:pPr>
            <w:r w:rsidRPr="00BF351A">
              <w:rPr>
                <w:rFonts w:asciiTheme="majorHAnsi" w:hAnsiTheme="majorHAnsi" w:cs="Tahoma"/>
                <w:b/>
                <w:color w:val="FFFFFF" w:themeColor="background1"/>
                <w:sz w:val="20"/>
                <w:szCs w:val="20"/>
              </w:rPr>
              <w:t xml:space="preserve">Registered Customer:  Login data, Payment data &amp; Address data sent to </w:t>
            </w:r>
            <w:proofErr w:type="spellStart"/>
            <w:r w:rsidRPr="00BF351A">
              <w:rPr>
                <w:rFonts w:asciiTheme="majorHAnsi" w:hAnsiTheme="majorHAnsi" w:cs="Tahoma"/>
                <w:b/>
                <w:color w:val="FFFFFF" w:themeColor="background1"/>
                <w:sz w:val="20"/>
                <w:szCs w:val="20"/>
              </w:rPr>
              <w:t>Forter</w:t>
            </w:r>
            <w:proofErr w:type="spellEnd"/>
            <w:r w:rsidRPr="00BF351A">
              <w:rPr>
                <w:rFonts w:asciiTheme="majorHAnsi" w:hAnsiTheme="majorHAnsi" w:cs="Tahoma"/>
                <w:b/>
                <w:color w:val="FFFFFF" w:themeColor="background1"/>
                <w:sz w:val="20"/>
                <w:szCs w:val="20"/>
              </w:rPr>
              <w:t xml:space="preserve"> for Validation</w:t>
            </w:r>
          </w:p>
        </w:tc>
      </w:tr>
      <w:tr w:rsidR="009774FC" w:rsidRPr="006078EB" w14:paraId="3D5D043F" w14:textId="77777777" w:rsidTr="00264A90">
        <w:tc>
          <w:tcPr>
            <w:tcW w:w="2160" w:type="dxa"/>
          </w:tcPr>
          <w:p w14:paraId="2CA5D2CC" w14:textId="4CBC6299" w:rsidR="009774FC" w:rsidRPr="00B56881" w:rsidRDefault="009774FC" w:rsidP="0060115F">
            <w:pPr>
              <w:spacing w:before="120" w:after="120" w:line="360" w:lineRule="auto"/>
              <w:jc w:val="both"/>
              <w:rPr>
                <w:rFonts w:ascii="Trebuchet MS" w:hAnsi="Trebuchet MS" w:cs="Tahoma"/>
                <w:color w:val="000000" w:themeColor="text1"/>
                <w:sz w:val="20"/>
                <w:szCs w:val="20"/>
              </w:rPr>
            </w:pPr>
            <w:r w:rsidRPr="00B56881">
              <w:rPr>
                <w:rFonts w:asciiTheme="majorHAnsi" w:hAnsiTheme="majorHAnsi"/>
                <w:sz w:val="20"/>
                <w:szCs w:val="20"/>
              </w:rPr>
              <w:t>This use case describes the high level steps in which a c</w:t>
            </w:r>
            <w:r w:rsidR="00BF351A">
              <w:rPr>
                <w:rFonts w:asciiTheme="majorHAnsi" w:hAnsiTheme="majorHAnsi"/>
                <w:sz w:val="20"/>
                <w:szCs w:val="20"/>
              </w:rPr>
              <w:t xml:space="preserve">ustomer successfully creates an account </w:t>
            </w:r>
            <w:r w:rsidR="0060115F">
              <w:rPr>
                <w:rFonts w:asciiTheme="majorHAnsi" w:hAnsiTheme="majorHAnsi"/>
                <w:sz w:val="20"/>
                <w:szCs w:val="20"/>
              </w:rPr>
              <w:t xml:space="preserve">and modifies the account properties such as </w:t>
            </w:r>
            <w:r w:rsidR="00BF351A">
              <w:rPr>
                <w:rFonts w:asciiTheme="majorHAnsi" w:hAnsiTheme="majorHAnsi"/>
                <w:sz w:val="20"/>
                <w:szCs w:val="20"/>
              </w:rPr>
              <w:t>address</w:t>
            </w:r>
            <w:r w:rsidR="0060115F">
              <w:rPr>
                <w:rFonts w:asciiTheme="majorHAnsi" w:hAnsiTheme="majorHAnsi"/>
                <w:sz w:val="20"/>
                <w:szCs w:val="20"/>
              </w:rPr>
              <w:t xml:space="preserve">es, </w:t>
            </w:r>
            <w:r w:rsidR="00BF351A">
              <w:rPr>
                <w:rFonts w:asciiTheme="majorHAnsi" w:hAnsiTheme="majorHAnsi"/>
                <w:sz w:val="20"/>
                <w:szCs w:val="20"/>
              </w:rPr>
              <w:t>payment information</w:t>
            </w:r>
            <w:r w:rsidR="0060115F">
              <w:rPr>
                <w:rFonts w:asciiTheme="majorHAnsi" w:hAnsiTheme="majorHAnsi"/>
                <w:sz w:val="20"/>
                <w:szCs w:val="20"/>
              </w:rPr>
              <w:t>, and wish</w:t>
            </w:r>
            <w:r w:rsidR="00DF4889">
              <w:rPr>
                <w:rFonts w:asciiTheme="majorHAnsi" w:hAnsiTheme="majorHAnsi"/>
                <w:sz w:val="20"/>
                <w:szCs w:val="20"/>
              </w:rPr>
              <w:t xml:space="preserve"> </w:t>
            </w:r>
            <w:r w:rsidR="0060115F">
              <w:rPr>
                <w:rFonts w:asciiTheme="majorHAnsi" w:hAnsiTheme="majorHAnsi"/>
                <w:sz w:val="20"/>
                <w:szCs w:val="20"/>
              </w:rPr>
              <w:t>list items</w:t>
            </w:r>
            <w:r w:rsidR="00BF351A">
              <w:rPr>
                <w:rFonts w:asciiTheme="majorHAnsi" w:hAnsiTheme="majorHAnsi"/>
                <w:sz w:val="20"/>
                <w:szCs w:val="20"/>
              </w:rPr>
              <w:t xml:space="preserve"> </w:t>
            </w:r>
          </w:p>
        </w:tc>
        <w:tc>
          <w:tcPr>
            <w:tcW w:w="6930" w:type="dxa"/>
          </w:tcPr>
          <w:p w14:paraId="4583A510" w14:textId="21F4BD98" w:rsidR="00BF351A" w:rsidRPr="00F50531" w:rsidRDefault="009774FC" w:rsidP="000A569E">
            <w:pPr>
              <w:pStyle w:val="ListParagraph"/>
              <w:numPr>
                <w:ilvl w:val="0"/>
                <w:numId w:val="22"/>
              </w:numPr>
              <w:autoSpaceDE w:val="0"/>
              <w:autoSpaceDN w:val="0"/>
              <w:adjustRightInd w:val="0"/>
              <w:spacing w:before="120" w:after="120" w:line="360" w:lineRule="auto"/>
              <w:jc w:val="both"/>
              <w:rPr>
                <w:rFonts w:asciiTheme="majorHAnsi" w:hAnsiTheme="majorHAnsi" w:cs="Tahoma"/>
                <w:color w:val="000000" w:themeColor="text1"/>
                <w:sz w:val="20"/>
                <w:szCs w:val="20"/>
              </w:rPr>
            </w:pPr>
            <w:r w:rsidRPr="00F50531">
              <w:rPr>
                <w:rFonts w:ascii="Trebuchet MS" w:hAnsi="Trebuchet MS" w:cs="Tahoma"/>
                <w:color w:val="000000" w:themeColor="text1"/>
                <w:sz w:val="20"/>
                <w:szCs w:val="20"/>
              </w:rPr>
              <w:t xml:space="preserve"> </w:t>
            </w:r>
            <w:r w:rsidRPr="00F50531">
              <w:rPr>
                <w:rFonts w:asciiTheme="majorHAnsi" w:hAnsiTheme="majorHAnsi" w:cs="Tahoma"/>
                <w:color w:val="000000" w:themeColor="text1"/>
                <w:sz w:val="20"/>
                <w:szCs w:val="20"/>
              </w:rPr>
              <w:t xml:space="preserve">The customer creates </w:t>
            </w:r>
            <w:r w:rsidR="000A569E">
              <w:rPr>
                <w:rFonts w:asciiTheme="majorHAnsi" w:hAnsiTheme="majorHAnsi" w:cs="Tahoma"/>
                <w:color w:val="000000" w:themeColor="text1"/>
                <w:sz w:val="20"/>
                <w:szCs w:val="20"/>
              </w:rPr>
              <w:t>an account</w:t>
            </w:r>
            <w:r w:rsidRPr="00F50531">
              <w:rPr>
                <w:rFonts w:asciiTheme="majorHAnsi" w:hAnsiTheme="majorHAnsi" w:cs="Tahoma"/>
                <w:color w:val="000000" w:themeColor="text1"/>
                <w:sz w:val="20"/>
                <w:szCs w:val="20"/>
              </w:rPr>
              <w:t xml:space="preserve"> and logs in with the newly created account.</w:t>
            </w:r>
            <w:r w:rsidR="00BF351A" w:rsidRPr="00F50531">
              <w:rPr>
                <w:rFonts w:asciiTheme="majorHAnsi" w:hAnsiTheme="majorHAnsi" w:cs="Tahoma"/>
                <w:color w:val="000000" w:themeColor="text1"/>
                <w:sz w:val="20"/>
                <w:szCs w:val="20"/>
              </w:rPr>
              <w:t xml:space="preserve"> </w:t>
            </w:r>
            <w:r w:rsidR="00BF351A" w:rsidRPr="00F50531">
              <w:rPr>
                <w:rFonts w:asciiTheme="majorHAnsi" w:eastAsia="Wingdings" w:hAnsiTheme="majorHAnsi" w:cs="Wingdings"/>
                <w:color w:val="000000" w:themeColor="text1"/>
                <w:sz w:val="20"/>
                <w:szCs w:val="20"/>
              </w:rPr>
              <w:t>à</w:t>
            </w:r>
            <w:r w:rsidR="00BF351A" w:rsidRPr="00F50531">
              <w:rPr>
                <w:rFonts w:asciiTheme="majorHAnsi" w:hAnsiTheme="majorHAnsi" w:cs="Tahoma"/>
                <w:color w:val="000000" w:themeColor="text1"/>
                <w:sz w:val="20"/>
                <w:szCs w:val="20"/>
              </w:rPr>
              <w:t xml:space="preserve"> The login </w:t>
            </w:r>
            <w:r w:rsidR="000A569E">
              <w:rPr>
                <w:rFonts w:asciiTheme="majorHAnsi" w:hAnsiTheme="majorHAnsi" w:cs="Tahoma"/>
                <w:color w:val="000000" w:themeColor="text1"/>
                <w:sz w:val="20"/>
                <w:szCs w:val="20"/>
              </w:rPr>
              <w:t>details</w:t>
            </w:r>
            <w:r w:rsidR="00BF351A" w:rsidRPr="00F50531">
              <w:rPr>
                <w:rFonts w:asciiTheme="majorHAnsi" w:hAnsiTheme="majorHAnsi" w:cs="Tahoma"/>
                <w:color w:val="000000" w:themeColor="text1"/>
                <w:sz w:val="20"/>
                <w:szCs w:val="20"/>
              </w:rPr>
              <w:t xml:space="preserve"> are sent</w:t>
            </w:r>
            <w:r w:rsidR="0060115F">
              <w:rPr>
                <w:rFonts w:asciiTheme="majorHAnsi" w:hAnsiTheme="majorHAnsi" w:cs="Tahoma"/>
                <w:color w:val="000000" w:themeColor="text1"/>
                <w:sz w:val="20"/>
                <w:szCs w:val="20"/>
              </w:rPr>
              <w:t xml:space="preserve"> to </w:t>
            </w:r>
            <w:proofErr w:type="spellStart"/>
            <w:r w:rsidR="0060115F">
              <w:rPr>
                <w:rFonts w:asciiTheme="majorHAnsi" w:hAnsiTheme="majorHAnsi" w:cs="Tahoma"/>
                <w:color w:val="000000" w:themeColor="text1"/>
                <w:sz w:val="20"/>
                <w:szCs w:val="20"/>
              </w:rPr>
              <w:t>Forter</w:t>
            </w:r>
            <w:proofErr w:type="spellEnd"/>
            <w:r w:rsidR="00F50531" w:rsidRPr="00F50531">
              <w:rPr>
                <w:rFonts w:asciiTheme="majorHAnsi" w:hAnsiTheme="majorHAnsi" w:cs="Tahoma"/>
                <w:color w:val="000000" w:themeColor="text1"/>
                <w:sz w:val="20"/>
                <w:szCs w:val="20"/>
              </w:rPr>
              <w:t>.</w:t>
            </w:r>
          </w:p>
          <w:p w14:paraId="7C9D3F8F" w14:textId="489B5F02" w:rsidR="009774FC" w:rsidRPr="00F50531" w:rsidRDefault="0060115F" w:rsidP="0060115F">
            <w:pPr>
              <w:pStyle w:val="ListParagraph"/>
              <w:numPr>
                <w:ilvl w:val="0"/>
                <w:numId w:val="22"/>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sidRPr="00F50531">
              <w:rPr>
                <w:rFonts w:asciiTheme="majorHAnsi" w:hAnsiTheme="majorHAnsi" w:cs="Tahoma"/>
                <w:color w:val="000000" w:themeColor="text1"/>
                <w:sz w:val="20"/>
                <w:szCs w:val="20"/>
              </w:rPr>
              <w:t xml:space="preserve">The customer </w:t>
            </w:r>
            <w:r>
              <w:rPr>
                <w:rFonts w:asciiTheme="majorHAnsi" w:hAnsiTheme="majorHAnsi" w:cs="Tahoma"/>
                <w:color w:val="000000" w:themeColor="text1"/>
                <w:sz w:val="20"/>
                <w:szCs w:val="20"/>
              </w:rPr>
              <w:t>adds a credit card to the account</w:t>
            </w:r>
            <w:r w:rsidRPr="00F50531">
              <w:rPr>
                <w:rFonts w:asciiTheme="majorHAnsi" w:hAnsiTheme="majorHAnsi" w:cs="Tahoma"/>
                <w:color w:val="000000" w:themeColor="text1"/>
                <w:sz w:val="20"/>
                <w:szCs w:val="20"/>
              </w:rPr>
              <w:t xml:space="preserve">. </w:t>
            </w:r>
            <w:r w:rsidRPr="00F50531">
              <w:rPr>
                <w:rFonts w:asciiTheme="majorHAnsi" w:eastAsia="Wingdings" w:hAnsiTheme="majorHAnsi" w:cs="Wingdings"/>
                <w:color w:val="000000" w:themeColor="text1"/>
                <w:sz w:val="20"/>
                <w:szCs w:val="20"/>
              </w:rPr>
              <w:t>à</w:t>
            </w:r>
            <w:r w:rsidRPr="00F50531">
              <w:rPr>
                <w:rFonts w:asciiTheme="majorHAnsi" w:hAnsiTheme="majorHAnsi" w:cs="Tahoma"/>
                <w:color w:val="000000" w:themeColor="text1"/>
                <w:sz w:val="20"/>
                <w:szCs w:val="20"/>
              </w:rPr>
              <w:t xml:space="preserve"> The </w:t>
            </w:r>
            <w:r>
              <w:rPr>
                <w:rFonts w:asciiTheme="majorHAnsi" w:hAnsiTheme="majorHAnsi" w:cs="Tahoma"/>
                <w:color w:val="000000" w:themeColor="text1"/>
                <w:sz w:val="20"/>
                <w:szCs w:val="20"/>
              </w:rPr>
              <w:t>card</w:t>
            </w:r>
            <w:r w:rsidRPr="00F50531">
              <w:rPr>
                <w:rFonts w:asciiTheme="majorHAnsi" w:hAnsiTheme="majorHAnsi" w:cs="Tahoma"/>
                <w:color w:val="000000" w:themeColor="text1"/>
                <w:sz w:val="20"/>
                <w:szCs w:val="20"/>
              </w:rPr>
              <w:t xml:space="preserve"> </w:t>
            </w:r>
            <w:r>
              <w:rPr>
                <w:rFonts w:asciiTheme="majorHAnsi" w:hAnsiTheme="majorHAnsi" w:cs="Tahoma"/>
                <w:color w:val="000000" w:themeColor="text1"/>
                <w:sz w:val="20"/>
                <w:szCs w:val="20"/>
              </w:rPr>
              <w:t>details</w:t>
            </w:r>
            <w:r w:rsidRPr="00F50531">
              <w:rPr>
                <w:rFonts w:asciiTheme="majorHAnsi" w:hAnsiTheme="majorHAnsi" w:cs="Tahoma"/>
                <w:color w:val="000000" w:themeColor="text1"/>
                <w:sz w:val="20"/>
                <w:szCs w:val="20"/>
              </w:rPr>
              <w:t xml:space="preserve"> are sent</w:t>
            </w:r>
            <w:r>
              <w:rPr>
                <w:rFonts w:asciiTheme="majorHAnsi" w:hAnsiTheme="majorHAnsi" w:cs="Tahoma"/>
                <w:color w:val="000000" w:themeColor="text1"/>
                <w:sz w:val="20"/>
                <w:szCs w:val="20"/>
              </w:rPr>
              <w:t xml:space="preserve"> to </w:t>
            </w:r>
            <w:proofErr w:type="spellStart"/>
            <w:r>
              <w:rPr>
                <w:rFonts w:asciiTheme="majorHAnsi" w:hAnsiTheme="majorHAnsi" w:cs="Tahoma"/>
                <w:color w:val="000000" w:themeColor="text1"/>
                <w:sz w:val="20"/>
                <w:szCs w:val="20"/>
              </w:rPr>
              <w:t>Forter</w:t>
            </w:r>
            <w:proofErr w:type="spellEnd"/>
            <w:r w:rsidR="009774FC" w:rsidRPr="00F50531">
              <w:rPr>
                <w:rFonts w:asciiTheme="majorHAnsi" w:hAnsiTheme="majorHAnsi" w:cs="Tahoma"/>
                <w:color w:val="000000" w:themeColor="text1"/>
                <w:sz w:val="20"/>
                <w:szCs w:val="20"/>
              </w:rPr>
              <w:t>.</w:t>
            </w:r>
          </w:p>
          <w:p w14:paraId="37BA5835" w14:textId="680A5F9C" w:rsidR="0060115F" w:rsidRPr="00F50531" w:rsidRDefault="0060115F" w:rsidP="0060115F">
            <w:pPr>
              <w:pStyle w:val="ListParagraph"/>
              <w:numPr>
                <w:ilvl w:val="0"/>
                <w:numId w:val="22"/>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sidRPr="00F50531">
              <w:rPr>
                <w:rFonts w:asciiTheme="majorHAnsi" w:hAnsiTheme="majorHAnsi" w:cs="Tahoma"/>
                <w:color w:val="000000" w:themeColor="text1"/>
                <w:sz w:val="20"/>
                <w:szCs w:val="20"/>
              </w:rPr>
              <w:t xml:space="preserve">The customer </w:t>
            </w:r>
            <w:r>
              <w:rPr>
                <w:rFonts w:asciiTheme="majorHAnsi" w:hAnsiTheme="majorHAnsi" w:cs="Tahoma"/>
                <w:color w:val="000000" w:themeColor="text1"/>
                <w:sz w:val="20"/>
                <w:szCs w:val="20"/>
              </w:rPr>
              <w:t>adds</w:t>
            </w:r>
            <w:r w:rsidRPr="00F50531">
              <w:rPr>
                <w:rFonts w:asciiTheme="majorHAnsi" w:hAnsiTheme="majorHAnsi" w:cs="Tahoma"/>
                <w:color w:val="000000" w:themeColor="text1"/>
                <w:sz w:val="20"/>
                <w:szCs w:val="20"/>
              </w:rPr>
              <w:t xml:space="preserve"> </w:t>
            </w:r>
            <w:r>
              <w:rPr>
                <w:rFonts w:asciiTheme="majorHAnsi" w:hAnsiTheme="majorHAnsi" w:cs="Tahoma"/>
                <w:color w:val="000000" w:themeColor="text1"/>
                <w:sz w:val="20"/>
                <w:szCs w:val="20"/>
              </w:rPr>
              <w:t>an address to the account</w:t>
            </w:r>
            <w:r w:rsidRPr="00F50531">
              <w:rPr>
                <w:rFonts w:asciiTheme="majorHAnsi" w:hAnsiTheme="majorHAnsi" w:cs="Tahoma"/>
                <w:color w:val="000000" w:themeColor="text1"/>
                <w:sz w:val="20"/>
                <w:szCs w:val="20"/>
              </w:rPr>
              <w:t xml:space="preserve">. </w:t>
            </w:r>
            <w:r w:rsidRPr="00F50531">
              <w:rPr>
                <w:rFonts w:asciiTheme="majorHAnsi" w:eastAsia="Wingdings" w:hAnsiTheme="majorHAnsi" w:cs="Wingdings"/>
                <w:color w:val="000000" w:themeColor="text1"/>
                <w:sz w:val="20"/>
                <w:szCs w:val="20"/>
              </w:rPr>
              <w:t>à</w:t>
            </w:r>
            <w:r w:rsidRPr="00F50531">
              <w:rPr>
                <w:rFonts w:asciiTheme="majorHAnsi" w:hAnsiTheme="majorHAnsi" w:cs="Tahoma"/>
                <w:color w:val="000000" w:themeColor="text1"/>
                <w:sz w:val="20"/>
                <w:szCs w:val="20"/>
              </w:rPr>
              <w:t xml:space="preserve"> The </w:t>
            </w:r>
            <w:r>
              <w:rPr>
                <w:rFonts w:asciiTheme="majorHAnsi" w:hAnsiTheme="majorHAnsi" w:cs="Tahoma"/>
                <w:color w:val="000000" w:themeColor="text1"/>
                <w:sz w:val="20"/>
                <w:szCs w:val="20"/>
              </w:rPr>
              <w:t>address details</w:t>
            </w:r>
            <w:r w:rsidRPr="00F50531">
              <w:rPr>
                <w:rFonts w:asciiTheme="majorHAnsi" w:hAnsiTheme="majorHAnsi" w:cs="Tahoma"/>
                <w:color w:val="000000" w:themeColor="text1"/>
                <w:sz w:val="20"/>
                <w:szCs w:val="20"/>
              </w:rPr>
              <w:t xml:space="preserve"> are sent</w:t>
            </w:r>
            <w:r>
              <w:rPr>
                <w:rFonts w:asciiTheme="majorHAnsi" w:hAnsiTheme="majorHAnsi" w:cs="Tahoma"/>
                <w:color w:val="000000" w:themeColor="text1"/>
                <w:sz w:val="20"/>
                <w:szCs w:val="20"/>
              </w:rPr>
              <w:t xml:space="preserve"> to </w:t>
            </w:r>
            <w:proofErr w:type="spellStart"/>
            <w:r>
              <w:rPr>
                <w:rFonts w:asciiTheme="majorHAnsi" w:hAnsiTheme="majorHAnsi" w:cs="Tahoma"/>
                <w:color w:val="000000" w:themeColor="text1"/>
                <w:sz w:val="20"/>
                <w:szCs w:val="20"/>
              </w:rPr>
              <w:t>Forter</w:t>
            </w:r>
            <w:proofErr w:type="spellEnd"/>
            <w:r w:rsidRPr="00F50531">
              <w:rPr>
                <w:rFonts w:asciiTheme="majorHAnsi" w:hAnsiTheme="majorHAnsi" w:cs="Tahoma"/>
                <w:color w:val="000000" w:themeColor="text1"/>
                <w:sz w:val="20"/>
                <w:szCs w:val="20"/>
              </w:rPr>
              <w:t>.</w:t>
            </w:r>
          </w:p>
          <w:p w14:paraId="26E1A626" w14:textId="486BABE0" w:rsidR="0060115F" w:rsidRPr="00F50531" w:rsidRDefault="0060115F" w:rsidP="0060115F">
            <w:pPr>
              <w:pStyle w:val="ListParagraph"/>
              <w:numPr>
                <w:ilvl w:val="0"/>
                <w:numId w:val="22"/>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sidRPr="00F50531">
              <w:rPr>
                <w:rFonts w:asciiTheme="majorHAnsi" w:hAnsiTheme="majorHAnsi" w:cs="Tahoma"/>
                <w:color w:val="000000" w:themeColor="text1"/>
                <w:sz w:val="20"/>
                <w:szCs w:val="20"/>
              </w:rPr>
              <w:t xml:space="preserve">The customer </w:t>
            </w:r>
            <w:r>
              <w:rPr>
                <w:rFonts w:asciiTheme="majorHAnsi" w:hAnsiTheme="majorHAnsi" w:cs="Tahoma"/>
                <w:color w:val="000000" w:themeColor="text1"/>
                <w:sz w:val="20"/>
                <w:szCs w:val="20"/>
              </w:rPr>
              <w:t>adds</w:t>
            </w:r>
            <w:r w:rsidRPr="00F50531">
              <w:rPr>
                <w:rFonts w:asciiTheme="majorHAnsi" w:hAnsiTheme="majorHAnsi" w:cs="Tahoma"/>
                <w:color w:val="000000" w:themeColor="text1"/>
                <w:sz w:val="20"/>
                <w:szCs w:val="20"/>
              </w:rPr>
              <w:t xml:space="preserve"> </w:t>
            </w:r>
            <w:r>
              <w:rPr>
                <w:rFonts w:asciiTheme="majorHAnsi" w:hAnsiTheme="majorHAnsi" w:cs="Tahoma"/>
                <w:color w:val="000000" w:themeColor="text1"/>
                <w:sz w:val="20"/>
                <w:szCs w:val="20"/>
              </w:rPr>
              <w:t>an item to the wish</w:t>
            </w:r>
            <w:r w:rsidR="00DF4889">
              <w:rPr>
                <w:rFonts w:asciiTheme="majorHAnsi" w:hAnsiTheme="majorHAnsi" w:cs="Tahoma"/>
                <w:color w:val="000000" w:themeColor="text1"/>
                <w:sz w:val="20"/>
                <w:szCs w:val="20"/>
              </w:rPr>
              <w:t xml:space="preserve"> </w:t>
            </w:r>
            <w:r>
              <w:rPr>
                <w:rFonts w:asciiTheme="majorHAnsi" w:hAnsiTheme="majorHAnsi" w:cs="Tahoma"/>
                <w:color w:val="000000" w:themeColor="text1"/>
                <w:sz w:val="20"/>
                <w:szCs w:val="20"/>
              </w:rPr>
              <w:t>list</w:t>
            </w:r>
            <w:r w:rsidRPr="00F50531">
              <w:rPr>
                <w:rFonts w:asciiTheme="majorHAnsi" w:hAnsiTheme="majorHAnsi" w:cs="Tahoma"/>
                <w:color w:val="000000" w:themeColor="text1"/>
                <w:sz w:val="20"/>
                <w:szCs w:val="20"/>
              </w:rPr>
              <w:t xml:space="preserve">. </w:t>
            </w:r>
            <w:r w:rsidRPr="00F50531">
              <w:rPr>
                <w:rFonts w:asciiTheme="majorHAnsi" w:eastAsia="Wingdings" w:hAnsiTheme="majorHAnsi" w:cs="Wingdings"/>
                <w:color w:val="000000" w:themeColor="text1"/>
                <w:sz w:val="20"/>
                <w:szCs w:val="20"/>
              </w:rPr>
              <w:t>à</w:t>
            </w:r>
            <w:r w:rsidRPr="00F50531">
              <w:rPr>
                <w:rFonts w:asciiTheme="majorHAnsi" w:hAnsiTheme="majorHAnsi" w:cs="Tahoma"/>
                <w:color w:val="000000" w:themeColor="text1"/>
                <w:sz w:val="20"/>
                <w:szCs w:val="20"/>
              </w:rPr>
              <w:t xml:space="preserve"> The </w:t>
            </w:r>
            <w:r>
              <w:rPr>
                <w:rFonts w:asciiTheme="majorHAnsi" w:hAnsiTheme="majorHAnsi" w:cs="Tahoma"/>
                <w:color w:val="000000" w:themeColor="text1"/>
                <w:sz w:val="20"/>
                <w:szCs w:val="20"/>
              </w:rPr>
              <w:t>updated wish</w:t>
            </w:r>
            <w:r w:rsidR="00DF4889">
              <w:rPr>
                <w:rFonts w:asciiTheme="majorHAnsi" w:hAnsiTheme="majorHAnsi" w:cs="Tahoma"/>
                <w:color w:val="000000" w:themeColor="text1"/>
                <w:sz w:val="20"/>
                <w:szCs w:val="20"/>
              </w:rPr>
              <w:t xml:space="preserve"> </w:t>
            </w:r>
            <w:r>
              <w:rPr>
                <w:rFonts w:asciiTheme="majorHAnsi" w:hAnsiTheme="majorHAnsi" w:cs="Tahoma"/>
                <w:color w:val="000000" w:themeColor="text1"/>
                <w:sz w:val="20"/>
                <w:szCs w:val="20"/>
              </w:rPr>
              <w:t xml:space="preserve">list is sent to </w:t>
            </w:r>
            <w:proofErr w:type="spellStart"/>
            <w:r>
              <w:rPr>
                <w:rFonts w:asciiTheme="majorHAnsi" w:hAnsiTheme="majorHAnsi" w:cs="Tahoma"/>
                <w:color w:val="000000" w:themeColor="text1"/>
                <w:sz w:val="20"/>
                <w:szCs w:val="20"/>
              </w:rPr>
              <w:t>Forter</w:t>
            </w:r>
            <w:proofErr w:type="spellEnd"/>
            <w:r w:rsidRPr="00F50531">
              <w:rPr>
                <w:rFonts w:asciiTheme="majorHAnsi" w:hAnsiTheme="majorHAnsi" w:cs="Tahoma"/>
                <w:color w:val="000000" w:themeColor="text1"/>
                <w:sz w:val="20"/>
                <w:szCs w:val="20"/>
              </w:rPr>
              <w:t>.</w:t>
            </w:r>
          </w:p>
          <w:p w14:paraId="578FA941" w14:textId="465C036D" w:rsidR="009774FC" w:rsidRPr="0060115F" w:rsidRDefault="0060115F" w:rsidP="0060115F">
            <w:pPr>
              <w:autoSpaceDE w:val="0"/>
              <w:autoSpaceDN w:val="0"/>
              <w:adjustRightInd w:val="0"/>
              <w:spacing w:before="120" w:after="120" w:line="360" w:lineRule="auto"/>
              <w:ind w:left="62"/>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The latter information is used by </w:t>
            </w:r>
            <w:proofErr w:type="spellStart"/>
            <w:r>
              <w:rPr>
                <w:rFonts w:asciiTheme="majorHAnsi" w:hAnsiTheme="majorHAnsi" w:cs="Tahoma"/>
                <w:color w:val="000000" w:themeColor="text1"/>
                <w:sz w:val="20"/>
                <w:szCs w:val="20"/>
              </w:rPr>
              <w:t>Forter</w:t>
            </w:r>
            <w:proofErr w:type="spellEnd"/>
            <w:r>
              <w:rPr>
                <w:rFonts w:asciiTheme="majorHAnsi" w:hAnsiTheme="majorHAnsi" w:cs="Tahoma"/>
                <w:color w:val="000000" w:themeColor="text1"/>
                <w:sz w:val="20"/>
                <w:szCs w:val="20"/>
              </w:rPr>
              <w:t xml:space="preserve"> to detect fraudulent orders</w:t>
            </w:r>
            <w:r w:rsidR="00DF4889">
              <w:rPr>
                <w:rFonts w:asciiTheme="majorHAnsi" w:hAnsiTheme="majorHAnsi" w:cs="Tahoma"/>
                <w:color w:val="000000" w:themeColor="text1"/>
                <w:sz w:val="20"/>
                <w:szCs w:val="20"/>
              </w:rPr>
              <w:t>.</w:t>
            </w:r>
          </w:p>
        </w:tc>
      </w:tr>
    </w:tbl>
    <w:p w14:paraId="50C134F0" w14:textId="488ACB82" w:rsidR="009774FC" w:rsidRDefault="009774FC" w:rsidP="001514FE">
      <w:pPr>
        <w:ind w:left="1080"/>
        <w:jc w:val="both"/>
        <w:rPr>
          <w:rFonts w:asciiTheme="majorHAnsi" w:hAnsiTheme="majorHAnsi"/>
          <w:color w:val="808080" w:themeColor="background1" w:themeShade="80"/>
          <w:sz w:val="18"/>
          <w:szCs w:val="18"/>
        </w:rPr>
      </w:pPr>
    </w:p>
    <w:p w14:paraId="0FAE0ADA" w14:textId="531879B1" w:rsidR="0060115F" w:rsidRDefault="0060115F" w:rsidP="001514FE">
      <w:pPr>
        <w:ind w:left="1080"/>
        <w:jc w:val="both"/>
        <w:rPr>
          <w:rFonts w:asciiTheme="majorHAnsi" w:hAnsiTheme="majorHAnsi"/>
          <w:color w:val="808080" w:themeColor="background1" w:themeShade="80"/>
          <w:sz w:val="18"/>
          <w:szCs w:val="18"/>
        </w:rPr>
      </w:pPr>
    </w:p>
    <w:p w14:paraId="6D0166D2" w14:textId="5E9E214C" w:rsidR="0060115F" w:rsidRDefault="0060115F" w:rsidP="001514FE">
      <w:pPr>
        <w:ind w:left="1080"/>
        <w:jc w:val="both"/>
        <w:rPr>
          <w:rFonts w:asciiTheme="majorHAnsi" w:hAnsiTheme="majorHAnsi"/>
          <w:color w:val="808080" w:themeColor="background1" w:themeShade="80"/>
          <w:sz w:val="18"/>
          <w:szCs w:val="18"/>
        </w:rPr>
      </w:pPr>
    </w:p>
    <w:p w14:paraId="47DA6895" w14:textId="77777777" w:rsidR="005D1AA8" w:rsidRDefault="005D1AA8" w:rsidP="001514FE">
      <w:pPr>
        <w:ind w:left="1080"/>
        <w:jc w:val="both"/>
        <w:rPr>
          <w:rFonts w:asciiTheme="majorHAnsi" w:hAnsiTheme="majorHAnsi"/>
          <w:color w:val="808080" w:themeColor="background1" w:themeShade="80"/>
          <w:sz w:val="18"/>
          <w:szCs w:val="18"/>
        </w:rPr>
      </w:pPr>
    </w:p>
    <w:p w14:paraId="73703BA5" w14:textId="77777777" w:rsidR="0060115F" w:rsidRDefault="0060115F" w:rsidP="001514FE">
      <w:pPr>
        <w:ind w:left="1080"/>
        <w:jc w:val="both"/>
        <w:rPr>
          <w:rFonts w:asciiTheme="majorHAnsi" w:hAnsiTheme="majorHAnsi"/>
          <w:color w:val="808080" w:themeColor="background1" w:themeShade="80"/>
          <w:sz w:val="18"/>
          <w:szCs w:val="18"/>
        </w:rPr>
      </w:pPr>
    </w:p>
    <w:tbl>
      <w:tblPr>
        <w:tblW w:w="909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6930"/>
      </w:tblGrid>
      <w:tr w:rsidR="0060115F" w:rsidRPr="006078EB" w14:paraId="7B7D7CAF" w14:textId="77777777" w:rsidTr="000D3D00">
        <w:trPr>
          <w:tblHeader/>
        </w:trPr>
        <w:tc>
          <w:tcPr>
            <w:tcW w:w="2160" w:type="dxa"/>
            <w:shd w:val="clear" w:color="auto" w:fill="548DD4"/>
          </w:tcPr>
          <w:p w14:paraId="10A8E79D" w14:textId="727B3BCC" w:rsidR="0060115F" w:rsidRPr="00A87202" w:rsidRDefault="0060115F" w:rsidP="0060115F">
            <w:pPr>
              <w:spacing w:before="120" w:after="120" w:line="360" w:lineRule="auto"/>
              <w:jc w:val="both"/>
              <w:rPr>
                <w:rFonts w:asciiTheme="majorHAnsi" w:hAnsiTheme="majorHAnsi" w:cs="Tahoma"/>
                <w:b/>
                <w:color w:val="FFFFFF" w:themeColor="background1"/>
                <w:sz w:val="20"/>
                <w:szCs w:val="20"/>
              </w:rPr>
            </w:pPr>
            <w:r>
              <w:rPr>
                <w:rFonts w:asciiTheme="majorHAnsi" w:hAnsiTheme="majorHAnsi" w:cs="Tahoma"/>
                <w:b/>
                <w:color w:val="FFFFFF" w:themeColor="background1"/>
                <w:sz w:val="20"/>
                <w:szCs w:val="20"/>
              </w:rPr>
              <w:lastRenderedPageBreak/>
              <w:t>UC – 5</w:t>
            </w:r>
          </w:p>
        </w:tc>
        <w:tc>
          <w:tcPr>
            <w:tcW w:w="6930" w:type="dxa"/>
            <w:shd w:val="clear" w:color="auto" w:fill="548DD4"/>
          </w:tcPr>
          <w:p w14:paraId="3ACA3C71" w14:textId="447CBF0A" w:rsidR="0060115F" w:rsidRPr="00A87202" w:rsidRDefault="003B4E86" w:rsidP="004206B3">
            <w:pPr>
              <w:spacing w:before="120" w:after="120" w:line="360" w:lineRule="auto"/>
              <w:jc w:val="both"/>
              <w:rPr>
                <w:rFonts w:asciiTheme="majorHAnsi" w:hAnsiTheme="majorHAnsi" w:cs="Tahoma"/>
                <w:b/>
                <w:color w:val="FFFFFF" w:themeColor="background1"/>
                <w:sz w:val="20"/>
                <w:szCs w:val="20"/>
              </w:rPr>
            </w:pPr>
            <w:r>
              <w:rPr>
                <w:rFonts w:asciiTheme="majorHAnsi" w:hAnsiTheme="majorHAnsi" w:cs="Tahoma"/>
                <w:b/>
                <w:color w:val="FFFFFF" w:themeColor="background1"/>
                <w:sz w:val="20"/>
                <w:szCs w:val="20"/>
              </w:rPr>
              <w:t xml:space="preserve">Send </w:t>
            </w:r>
            <w:proofErr w:type="spellStart"/>
            <w:r>
              <w:rPr>
                <w:rFonts w:asciiTheme="majorHAnsi" w:hAnsiTheme="majorHAnsi" w:cs="Tahoma"/>
                <w:b/>
                <w:color w:val="FFFFFF" w:themeColor="background1"/>
                <w:sz w:val="20"/>
                <w:szCs w:val="20"/>
              </w:rPr>
              <w:t>Forter</w:t>
            </w:r>
            <w:proofErr w:type="spellEnd"/>
            <w:r>
              <w:rPr>
                <w:rFonts w:asciiTheme="majorHAnsi" w:hAnsiTheme="majorHAnsi" w:cs="Tahoma"/>
                <w:b/>
                <w:color w:val="FFFFFF" w:themeColor="background1"/>
                <w:sz w:val="20"/>
                <w:szCs w:val="20"/>
              </w:rPr>
              <w:t xml:space="preserve"> updated order status information</w:t>
            </w:r>
          </w:p>
        </w:tc>
      </w:tr>
      <w:tr w:rsidR="0060115F" w:rsidRPr="006078EB" w14:paraId="45CED4DA" w14:textId="77777777" w:rsidTr="000D3D00">
        <w:tc>
          <w:tcPr>
            <w:tcW w:w="2160" w:type="dxa"/>
          </w:tcPr>
          <w:p w14:paraId="18254A46" w14:textId="10CDADBC" w:rsidR="0060115F" w:rsidRPr="00DF4889" w:rsidRDefault="00330C75" w:rsidP="000D3D00">
            <w:pPr>
              <w:spacing w:before="120" w:after="120" w:line="360" w:lineRule="auto"/>
              <w:jc w:val="both"/>
              <w:rPr>
                <w:rFonts w:asciiTheme="majorHAnsi" w:hAnsiTheme="majorHAnsi"/>
                <w:sz w:val="20"/>
                <w:szCs w:val="20"/>
              </w:rPr>
            </w:pPr>
            <w:r w:rsidRPr="00DF4889">
              <w:rPr>
                <w:rFonts w:asciiTheme="majorHAnsi" w:hAnsiTheme="majorHAnsi"/>
                <w:sz w:val="20"/>
                <w:szCs w:val="20"/>
              </w:rPr>
              <w:t xml:space="preserve">This use case describes how to change status on orders and send the updated status to </w:t>
            </w:r>
            <w:proofErr w:type="spellStart"/>
            <w:r w:rsidRPr="00DF4889">
              <w:rPr>
                <w:rFonts w:asciiTheme="majorHAnsi" w:hAnsiTheme="majorHAnsi"/>
                <w:sz w:val="20"/>
                <w:szCs w:val="20"/>
              </w:rPr>
              <w:t>Forter</w:t>
            </w:r>
            <w:proofErr w:type="spellEnd"/>
          </w:p>
        </w:tc>
        <w:tc>
          <w:tcPr>
            <w:tcW w:w="6930" w:type="dxa"/>
          </w:tcPr>
          <w:p w14:paraId="2B6161A9" w14:textId="77777777" w:rsidR="00330C75" w:rsidRPr="004206B3" w:rsidRDefault="00330C75" w:rsidP="00330C75">
            <w:pPr>
              <w:pStyle w:val="ListParagraph"/>
              <w:numPr>
                <w:ilvl w:val="0"/>
                <w:numId w:val="34"/>
              </w:numPr>
              <w:autoSpaceDE w:val="0"/>
              <w:autoSpaceDN w:val="0"/>
              <w:adjustRightInd w:val="0"/>
              <w:spacing w:before="120" w:after="120" w:line="360" w:lineRule="auto"/>
              <w:jc w:val="both"/>
              <w:rPr>
                <w:rFonts w:asciiTheme="majorHAnsi" w:hAnsiTheme="majorHAnsi" w:cs="Tahoma"/>
                <w:color w:val="000000" w:themeColor="text1"/>
                <w:sz w:val="20"/>
                <w:szCs w:val="20"/>
              </w:rPr>
            </w:pPr>
            <w:r w:rsidRPr="004206B3">
              <w:rPr>
                <w:rFonts w:asciiTheme="majorHAnsi" w:hAnsiTheme="majorHAnsi" w:cs="Tahoma"/>
                <w:color w:val="000000" w:themeColor="text1"/>
                <w:sz w:val="20"/>
                <w:szCs w:val="20"/>
              </w:rPr>
              <w:t>Create multiple orders via the storefront</w:t>
            </w:r>
            <w:r>
              <w:rPr>
                <w:rFonts w:asciiTheme="majorHAnsi" w:hAnsiTheme="majorHAnsi" w:cs="Tahoma"/>
                <w:color w:val="000000" w:themeColor="text1"/>
                <w:sz w:val="20"/>
                <w:szCs w:val="20"/>
              </w:rPr>
              <w:t>.</w:t>
            </w:r>
          </w:p>
          <w:p w14:paraId="51EC692F" w14:textId="77777777" w:rsidR="00330C75" w:rsidRPr="004206B3" w:rsidRDefault="00330C75" w:rsidP="00330C75">
            <w:pPr>
              <w:pStyle w:val="ListParagraph"/>
              <w:numPr>
                <w:ilvl w:val="0"/>
                <w:numId w:val="34"/>
              </w:numPr>
              <w:autoSpaceDE w:val="0"/>
              <w:autoSpaceDN w:val="0"/>
              <w:adjustRightInd w:val="0"/>
              <w:spacing w:before="120" w:after="120" w:line="360" w:lineRule="auto"/>
              <w:jc w:val="both"/>
              <w:rPr>
                <w:rFonts w:asciiTheme="majorHAnsi" w:hAnsiTheme="majorHAnsi" w:cs="Tahoma"/>
                <w:color w:val="000000" w:themeColor="text1"/>
                <w:sz w:val="20"/>
                <w:szCs w:val="20"/>
              </w:rPr>
            </w:pPr>
            <w:r w:rsidRPr="004206B3">
              <w:rPr>
                <w:rFonts w:asciiTheme="majorHAnsi" w:hAnsiTheme="majorHAnsi" w:cs="Tahoma"/>
                <w:color w:val="000000" w:themeColor="text1"/>
                <w:sz w:val="20"/>
                <w:szCs w:val="20"/>
              </w:rPr>
              <w:t xml:space="preserve">Navigate to Merchant tools &gt; </w:t>
            </w:r>
            <w:proofErr w:type="spellStart"/>
            <w:r w:rsidRPr="004206B3">
              <w:rPr>
                <w:rFonts w:asciiTheme="majorHAnsi" w:hAnsiTheme="majorHAnsi" w:cs="Tahoma"/>
                <w:color w:val="000000" w:themeColor="text1"/>
                <w:sz w:val="20"/>
                <w:szCs w:val="20"/>
              </w:rPr>
              <w:t>Forter</w:t>
            </w:r>
            <w:proofErr w:type="spellEnd"/>
            <w:r w:rsidRPr="004206B3">
              <w:rPr>
                <w:rFonts w:asciiTheme="majorHAnsi" w:hAnsiTheme="majorHAnsi" w:cs="Tahoma"/>
                <w:color w:val="000000" w:themeColor="text1"/>
                <w:sz w:val="20"/>
                <w:szCs w:val="20"/>
              </w:rPr>
              <w:t xml:space="preserve"> &gt; Order view. For each order, update the order status to a different value (e.g. Completed, Cancelled)</w:t>
            </w:r>
            <w:r>
              <w:rPr>
                <w:rFonts w:asciiTheme="majorHAnsi" w:hAnsiTheme="majorHAnsi" w:cs="Tahoma"/>
                <w:color w:val="000000" w:themeColor="text1"/>
                <w:sz w:val="20"/>
                <w:szCs w:val="20"/>
              </w:rPr>
              <w:t>.</w:t>
            </w:r>
          </w:p>
          <w:p w14:paraId="758C1347" w14:textId="77777777" w:rsidR="00330C75" w:rsidRDefault="00330C75" w:rsidP="00330C75">
            <w:pPr>
              <w:pStyle w:val="ListParagraph"/>
              <w:numPr>
                <w:ilvl w:val="0"/>
                <w:numId w:val="34"/>
              </w:numPr>
              <w:autoSpaceDE w:val="0"/>
              <w:autoSpaceDN w:val="0"/>
              <w:adjustRightInd w:val="0"/>
              <w:spacing w:before="120" w:after="120" w:line="360" w:lineRule="auto"/>
              <w:jc w:val="both"/>
              <w:rPr>
                <w:rFonts w:asciiTheme="majorHAnsi" w:hAnsiTheme="majorHAnsi" w:cs="Tahoma"/>
                <w:color w:val="000000" w:themeColor="text1"/>
                <w:sz w:val="20"/>
                <w:szCs w:val="20"/>
              </w:rPr>
            </w:pPr>
            <w:r w:rsidRPr="004206B3">
              <w:rPr>
                <w:rFonts w:asciiTheme="majorHAnsi" w:hAnsiTheme="majorHAnsi" w:cs="Tahoma"/>
                <w:color w:val="000000" w:themeColor="text1"/>
                <w:sz w:val="20"/>
                <w:szCs w:val="20"/>
              </w:rPr>
              <w:t xml:space="preserve">Navigate to Administration &gt; Operations &gt; Schedules and run the </w:t>
            </w:r>
            <w:proofErr w:type="spellStart"/>
            <w:r w:rsidRPr="004206B3">
              <w:rPr>
                <w:rFonts w:asciiTheme="majorHAnsi" w:hAnsiTheme="majorHAnsi" w:cs="Tahoma"/>
                <w:color w:val="000000" w:themeColor="text1"/>
                <w:sz w:val="20"/>
                <w:szCs w:val="20"/>
              </w:rPr>
              <w:t>ForterOrderUpdate</w:t>
            </w:r>
            <w:proofErr w:type="spellEnd"/>
            <w:r w:rsidRPr="004206B3">
              <w:rPr>
                <w:rFonts w:asciiTheme="majorHAnsi" w:hAnsiTheme="majorHAnsi" w:cs="Tahoma"/>
                <w:color w:val="000000" w:themeColor="text1"/>
                <w:sz w:val="20"/>
                <w:szCs w:val="20"/>
              </w:rPr>
              <w:t xml:space="preserve"> job</w:t>
            </w:r>
            <w:r>
              <w:rPr>
                <w:rFonts w:asciiTheme="majorHAnsi" w:hAnsiTheme="majorHAnsi" w:cs="Tahoma"/>
                <w:color w:val="000000" w:themeColor="text1"/>
                <w:sz w:val="20"/>
                <w:szCs w:val="20"/>
              </w:rPr>
              <w:t>.</w:t>
            </w:r>
          </w:p>
          <w:p w14:paraId="09F637FF" w14:textId="19CC7784" w:rsidR="0060115F" w:rsidRPr="0060115F" w:rsidRDefault="00330C75" w:rsidP="00330C75">
            <w:pPr>
              <w:pStyle w:val="ListParagraph"/>
              <w:numPr>
                <w:ilvl w:val="0"/>
                <w:numId w:val="34"/>
              </w:numPr>
              <w:autoSpaceDE w:val="0"/>
              <w:autoSpaceDN w:val="0"/>
              <w:adjustRightInd w:val="0"/>
              <w:spacing w:before="120" w:after="120" w:line="360" w:lineRule="auto"/>
              <w:jc w:val="both"/>
              <w:rPr>
                <w:rFonts w:asciiTheme="majorHAnsi" w:hAnsiTheme="majorHAnsi" w:cs="Tahoma"/>
                <w:color w:val="000000" w:themeColor="text1"/>
                <w:sz w:val="20"/>
                <w:szCs w:val="20"/>
              </w:rPr>
            </w:pPr>
            <w:r w:rsidRPr="00D54759">
              <w:rPr>
                <w:rFonts w:asciiTheme="majorHAnsi" w:hAnsiTheme="majorHAnsi" w:cs="Tahoma"/>
                <w:color w:val="000000" w:themeColor="text1"/>
                <w:sz w:val="20"/>
                <w:szCs w:val="20"/>
              </w:rPr>
              <w:t xml:space="preserve">Navigate to Merchant tools &gt; </w:t>
            </w:r>
            <w:proofErr w:type="spellStart"/>
            <w:r w:rsidRPr="00D54759">
              <w:rPr>
                <w:rFonts w:asciiTheme="majorHAnsi" w:hAnsiTheme="majorHAnsi" w:cs="Tahoma"/>
                <w:color w:val="000000" w:themeColor="text1"/>
                <w:sz w:val="20"/>
                <w:szCs w:val="20"/>
              </w:rPr>
              <w:t>Forter</w:t>
            </w:r>
            <w:proofErr w:type="spellEnd"/>
            <w:r w:rsidRPr="00D54759">
              <w:rPr>
                <w:rFonts w:asciiTheme="majorHAnsi" w:hAnsiTheme="majorHAnsi" w:cs="Tahoma"/>
                <w:color w:val="000000" w:themeColor="text1"/>
                <w:sz w:val="20"/>
                <w:szCs w:val="20"/>
              </w:rPr>
              <w:t xml:space="preserve"> &gt; Order view</w:t>
            </w:r>
            <w:r>
              <w:rPr>
                <w:rFonts w:asciiTheme="majorHAnsi" w:hAnsiTheme="majorHAnsi" w:cs="Tahoma"/>
                <w:color w:val="000000" w:themeColor="text1"/>
                <w:sz w:val="20"/>
                <w:szCs w:val="20"/>
              </w:rPr>
              <w:t xml:space="preserve"> to confirm the </w:t>
            </w:r>
            <w:proofErr w:type="spellStart"/>
            <w:r>
              <w:rPr>
                <w:rFonts w:asciiTheme="majorHAnsi" w:hAnsiTheme="majorHAnsi" w:cs="Tahoma"/>
                <w:color w:val="000000" w:themeColor="text1"/>
                <w:sz w:val="20"/>
                <w:szCs w:val="20"/>
              </w:rPr>
              <w:t>Forter</w:t>
            </w:r>
            <w:proofErr w:type="spellEnd"/>
            <w:r>
              <w:rPr>
                <w:rFonts w:asciiTheme="majorHAnsi" w:hAnsiTheme="majorHAnsi" w:cs="Tahoma"/>
                <w:color w:val="000000" w:themeColor="text1"/>
                <w:sz w:val="20"/>
                <w:szCs w:val="20"/>
              </w:rPr>
              <w:t xml:space="preserve"> order status has been updated for the relevant orders.</w:t>
            </w:r>
          </w:p>
        </w:tc>
      </w:tr>
    </w:tbl>
    <w:p w14:paraId="552B0FD3" w14:textId="257657AA" w:rsidR="0060115F" w:rsidRDefault="0060115F" w:rsidP="001514FE">
      <w:pPr>
        <w:ind w:left="1080"/>
        <w:jc w:val="both"/>
        <w:rPr>
          <w:rFonts w:asciiTheme="majorHAnsi" w:hAnsiTheme="majorHAnsi"/>
          <w:color w:val="808080" w:themeColor="background1" w:themeShade="80"/>
          <w:sz w:val="18"/>
          <w:szCs w:val="18"/>
        </w:rPr>
      </w:pPr>
    </w:p>
    <w:tbl>
      <w:tblPr>
        <w:tblW w:w="909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6930"/>
      </w:tblGrid>
      <w:tr w:rsidR="00D54759" w:rsidRPr="00A87202" w14:paraId="70DD9FC7" w14:textId="77777777" w:rsidTr="000D3D00">
        <w:trPr>
          <w:tblHeader/>
        </w:trPr>
        <w:tc>
          <w:tcPr>
            <w:tcW w:w="2160" w:type="dxa"/>
            <w:shd w:val="clear" w:color="auto" w:fill="548DD4"/>
          </w:tcPr>
          <w:p w14:paraId="4347F8B7" w14:textId="129B58A0" w:rsidR="00D54759" w:rsidRPr="00A87202" w:rsidRDefault="00D54759" w:rsidP="00D54759">
            <w:pPr>
              <w:spacing w:before="120" w:after="120" w:line="360" w:lineRule="auto"/>
              <w:jc w:val="both"/>
              <w:rPr>
                <w:rFonts w:asciiTheme="majorHAnsi" w:hAnsiTheme="majorHAnsi" w:cs="Tahoma"/>
                <w:b/>
                <w:color w:val="FFFFFF" w:themeColor="background1"/>
                <w:sz w:val="20"/>
                <w:szCs w:val="20"/>
              </w:rPr>
            </w:pPr>
            <w:r>
              <w:rPr>
                <w:rFonts w:asciiTheme="majorHAnsi" w:hAnsiTheme="majorHAnsi" w:cs="Tahoma"/>
                <w:b/>
                <w:color w:val="FFFFFF" w:themeColor="background1"/>
                <w:sz w:val="20"/>
                <w:szCs w:val="20"/>
              </w:rPr>
              <w:t>UC – 6</w:t>
            </w:r>
          </w:p>
        </w:tc>
        <w:tc>
          <w:tcPr>
            <w:tcW w:w="6930" w:type="dxa"/>
            <w:shd w:val="clear" w:color="auto" w:fill="548DD4"/>
          </w:tcPr>
          <w:p w14:paraId="3B1D5F4B" w14:textId="4C71B124" w:rsidR="00D54759" w:rsidRPr="00A87202" w:rsidRDefault="00804BD6" w:rsidP="000D3D00">
            <w:pPr>
              <w:spacing w:before="120" w:after="120" w:line="360" w:lineRule="auto"/>
              <w:jc w:val="both"/>
              <w:rPr>
                <w:rFonts w:asciiTheme="majorHAnsi" w:hAnsiTheme="majorHAnsi" w:cs="Tahoma"/>
                <w:b/>
                <w:color w:val="FFFFFF" w:themeColor="background1"/>
                <w:sz w:val="20"/>
                <w:szCs w:val="20"/>
              </w:rPr>
            </w:pPr>
            <w:r>
              <w:rPr>
                <w:rFonts w:asciiTheme="majorHAnsi" w:hAnsiTheme="majorHAnsi" w:cs="Tahoma"/>
                <w:b/>
                <w:color w:val="FFFFFF" w:themeColor="background1"/>
                <w:sz w:val="20"/>
                <w:szCs w:val="20"/>
              </w:rPr>
              <w:t xml:space="preserve">Guest Customer: </w:t>
            </w:r>
            <w:proofErr w:type="spellStart"/>
            <w:r>
              <w:rPr>
                <w:rFonts w:asciiTheme="majorHAnsi" w:hAnsiTheme="majorHAnsi" w:cs="Tahoma"/>
                <w:b/>
                <w:color w:val="FFFFFF" w:themeColor="background1"/>
                <w:sz w:val="20"/>
                <w:szCs w:val="20"/>
              </w:rPr>
              <w:t>Paypal</w:t>
            </w:r>
            <w:proofErr w:type="spellEnd"/>
            <w:r>
              <w:rPr>
                <w:rFonts w:asciiTheme="majorHAnsi" w:hAnsiTheme="majorHAnsi" w:cs="Tahoma"/>
                <w:b/>
                <w:color w:val="FFFFFF" w:themeColor="background1"/>
                <w:sz w:val="20"/>
                <w:szCs w:val="20"/>
              </w:rPr>
              <w:t xml:space="preserve"> Data Flow</w:t>
            </w:r>
          </w:p>
        </w:tc>
      </w:tr>
      <w:tr w:rsidR="00D54759" w:rsidRPr="0060115F" w14:paraId="0ABA2D17" w14:textId="77777777" w:rsidTr="00CF185D">
        <w:trPr>
          <w:trHeight w:val="4805"/>
        </w:trPr>
        <w:tc>
          <w:tcPr>
            <w:tcW w:w="2160" w:type="dxa"/>
          </w:tcPr>
          <w:p w14:paraId="014785D7" w14:textId="2BB00519" w:rsidR="00D54759" w:rsidRPr="00DF4889" w:rsidRDefault="00386D7F" w:rsidP="000D3D00">
            <w:pPr>
              <w:spacing w:before="120" w:after="120" w:line="360" w:lineRule="auto"/>
              <w:jc w:val="both"/>
              <w:rPr>
                <w:rFonts w:asciiTheme="majorHAnsi" w:hAnsiTheme="majorHAnsi"/>
                <w:sz w:val="20"/>
                <w:szCs w:val="20"/>
              </w:rPr>
            </w:pPr>
            <w:r w:rsidRPr="00DF4889">
              <w:rPr>
                <w:rFonts w:asciiTheme="majorHAnsi" w:hAnsiTheme="majorHAnsi"/>
                <w:sz w:val="20"/>
                <w:szCs w:val="20"/>
              </w:rPr>
              <w:t xml:space="preserve">This use case describes how </w:t>
            </w:r>
            <w:r>
              <w:rPr>
                <w:rFonts w:asciiTheme="majorHAnsi" w:hAnsiTheme="majorHAnsi"/>
                <w:sz w:val="20"/>
                <w:szCs w:val="20"/>
              </w:rPr>
              <w:t xml:space="preserve">to submit </w:t>
            </w:r>
            <w:proofErr w:type="spellStart"/>
            <w:r>
              <w:rPr>
                <w:rFonts w:asciiTheme="majorHAnsi" w:hAnsiTheme="majorHAnsi"/>
                <w:sz w:val="20"/>
                <w:szCs w:val="20"/>
              </w:rPr>
              <w:t>Paypal</w:t>
            </w:r>
            <w:proofErr w:type="spellEnd"/>
            <w:r>
              <w:rPr>
                <w:rFonts w:asciiTheme="majorHAnsi" w:hAnsiTheme="majorHAnsi"/>
                <w:sz w:val="20"/>
                <w:szCs w:val="20"/>
              </w:rPr>
              <w:t xml:space="preserve"> Express orders to </w:t>
            </w:r>
            <w:proofErr w:type="spellStart"/>
            <w:r>
              <w:rPr>
                <w:rFonts w:asciiTheme="majorHAnsi" w:hAnsiTheme="majorHAnsi"/>
                <w:sz w:val="20"/>
                <w:szCs w:val="20"/>
              </w:rPr>
              <w:t>Forter</w:t>
            </w:r>
            <w:proofErr w:type="spellEnd"/>
          </w:p>
        </w:tc>
        <w:tc>
          <w:tcPr>
            <w:tcW w:w="6930" w:type="dxa"/>
          </w:tcPr>
          <w:p w14:paraId="4E96CC12" w14:textId="77777777" w:rsidR="00CF185D" w:rsidRDefault="00CF185D" w:rsidP="00CF185D">
            <w:pPr>
              <w:pStyle w:val="ListParagraph"/>
              <w:numPr>
                <w:ilvl w:val="0"/>
                <w:numId w:val="41"/>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The c</w:t>
            </w:r>
            <w:r w:rsidRPr="0000386F">
              <w:rPr>
                <w:rFonts w:asciiTheme="majorHAnsi" w:hAnsiTheme="majorHAnsi" w:cs="Tahoma"/>
                <w:color w:val="000000" w:themeColor="text1"/>
                <w:sz w:val="20"/>
                <w:szCs w:val="20"/>
              </w:rPr>
              <w:t xml:space="preserve">ustomer </w:t>
            </w:r>
            <w:r>
              <w:rPr>
                <w:rFonts w:asciiTheme="majorHAnsi" w:hAnsiTheme="majorHAnsi" w:cs="Tahoma"/>
                <w:color w:val="000000" w:themeColor="text1"/>
                <w:sz w:val="20"/>
                <w:szCs w:val="20"/>
              </w:rPr>
              <w:t>selects an item, adds it to the cart and proceeds to the cart page.</w:t>
            </w:r>
          </w:p>
          <w:p w14:paraId="0A1FB63E" w14:textId="77777777" w:rsidR="00CF185D" w:rsidRDefault="00CF185D" w:rsidP="00CF185D">
            <w:pPr>
              <w:pStyle w:val="ListParagraph"/>
              <w:numPr>
                <w:ilvl w:val="0"/>
                <w:numId w:val="41"/>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The customer clicks on the </w:t>
            </w:r>
            <w:r>
              <w:rPr>
                <w:rFonts w:asciiTheme="majorHAnsi" w:hAnsiTheme="majorHAnsi" w:cs="Tahoma"/>
                <w:b/>
                <w:color w:val="000000" w:themeColor="text1"/>
                <w:sz w:val="20"/>
                <w:szCs w:val="20"/>
              </w:rPr>
              <w:t xml:space="preserve">Checkout with </w:t>
            </w:r>
            <w:proofErr w:type="spellStart"/>
            <w:r>
              <w:rPr>
                <w:rFonts w:asciiTheme="majorHAnsi" w:hAnsiTheme="majorHAnsi" w:cs="Tahoma"/>
                <w:b/>
                <w:color w:val="000000" w:themeColor="text1"/>
                <w:sz w:val="20"/>
                <w:szCs w:val="20"/>
              </w:rPr>
              <w:t>Paypal</w:t>
            </w:r>
            <w:proofErr w:type="spellEnd"/>
            <w:r>
              <w:rPr>
                <w:rFonts w:asciiTheme="majorHAnsi" w:hAnsiTheme="majorHAnsi" w:cs="Tahoma"/>
                <w:color w:val="000000" w:themeColor="text1"/>
                <w:sz w:val="20"/>
                <w:szCs w:val="20"/>
              </w:rPr>
              <w:t xml:space="preserve"> button </w:t>
            </w:r>
            <w:proofErr w:type="gramStart"/>
            <w:r>
              <w:rPr>
                <w:rFonts w:asciiTheme="majorHAnsi" w:hAnsiTheme="majorHAnsi" w:cs="Tahoma"/>
                <w:color w:val="000000" w:themeColor="text1"/>
                <w:sz w:val="20"/>
                <w:szCs w:val="20"/>
              </w:rPr>
              <w:t xml:space="preserve">&gt; </w:t>
            </w:r>
            <w:r>
              <w:rPr>
                <w:rFonts w:asciiTheme="majorHAnsi" w:hAnsiTheme="majorHAnsi" w:cs="Tahoma"/>
                <w:b/>
                <w:color w:val="000000" w:themeColor="text1"/>
                <w:sz w:val="20"/>
                <w:szCs w:val="20"/>
              </w:rPr>
              <w:t xml:space="preserve"> </w:t>
            </w:r>
            <w:r>
              <w:rPr>
                <w:rFonts w:asciiTheme="majorHAnsi" w:hAnsiTheme="majorHAnsi" w:cs="Tahoma"/>
                <w:bCs/>
                <w:color w:val="000000" w:themeColor="text1"/>
                <w:sz w:val="20"/>
                <w:szCs w:val="20"/>
              </w:rPr>
              <w:t>logs</w:t>
            </w:r>
            <w:proofErr w:type="gramEnd"/>
            <w:r>
              <w:rPr>
                <w:rFonts w:asciiTheme="majorHAnsi" w:hAnsiTheme="majorHAnsi" w:cs="Tahoma"/>
                <w:bCs/>
                <w:color w:val="000000" w:themeColor="text1"/>
                <w:sz w:val="20"/>
                <w:szCs w:val="20"/>
              </w:rPr>
              <w:t xml:space="preserve"> into the relevant </w:t>
            </w:r>
            <w:proofErr w:type="spellStart"/>
            <w:r>
              <w:rPr>
                <w:rFonts w:asciiTheme="majorHAnsi" w:hAnsiTheme="majorHAnsi" w:cs="Tahoma"/>
                <w:bCs/>
                <w:color w:val="000000" w:themeColor="text1"/>
                <w:sz w:val="20"/>
                <w:szCs w:val="20"/>
              </w:rPr>
              <w:t>Paypal</w:t>
            </w:r>
            <w:proofErr w:type="spellEnd"/>
            <w:r>
              <w:rPr>
                <w:rFonts w:asciiTheme="majorHAnsi" w:hAnsiTheme="majorHAnsi" w:cs="Tahoma"/>
                <w:bCs/>
                <w:color w:val="000000" w:themeColor="text1"/>
                <w:sz w:val="20"/>
                <w:szCs w:val="20"/>
              </w:rPr>
              <w:t xml:space="preserve"> account (e.g. </w:t>
            </w:r>
            <w:hyperlink r:id="rId15" w:history="1">
              <w:r w:rsidRPr="00AA415D">
                <w:rPr>
                  <w:rStyle w:val="Hyperlink"/>
                  <w:rFonts w:asciiTheme="majorHAnsi" w:hAnsiTheme="majorHAnsi" w:cs="Tahoma"/>
                  <w:sz w:val="20"/>
                  <w:szCs w:val="20"/>
                </w:rPr>
                <w:t>approve@forter.com</w:t>
              </w:r>
            </w:hyperlink>
            <w:r>
              <w:rPr>
                <w:rFonts w:asciiTheme="majorHAnsi" w:hAnsiTheme="majorHAnsi" w:cs="Tahoma"/>
                <w:bCs/>
                <w:color w:val="000000" w:themeColor="text1"/>
                <w:sz w:val="20"/>
                <w:szCs w:val="20"/>
              </w:rPr>
              <w:t>)</w:t>
            </w:r>
            <w:r>
              <w:rPr>
                <w:rFonts w:asciiTheme="majorHAnsi" w:hAnsiTheme="majorHAnsi" w:cs="Tahoma"/>
                <w:color w:val="000000" w:themeColor="text1"/>
                <w:sz w:val="20"/>
                <w:szCs w:val="20"/>
              </w:rPr>
              <w:t>,selects the shipping address, and confirms the order</w:t>
            </w:r>
          </w:p>
          <w:p w14:paraId="7D9F2AFB" w14:textId="77777777" w:rsidR="00CF185D" w:rsidRDefault="00CF185D" w:rsidP="00CF185D">
            <w:pPr>
              <w:pStyle w:val="ListParagraph"/>
              <w:numPr>
                <w:ilvl w:val="0"/>
                <w:numId w:val="41"/>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The customer clicks on the </w:t>
            </w:r>
            <w:r>
              <w:rPr>
                <w:rFonts w:asciiTheme="majorHAnsi" w:hAnsiTheme="majorHAnsi" w:cs="Tahoma"/>
                <w:b/>
                <w:color w:val="000000" w:themeColor="text1"/>
                <w:sz w:val="20"/>
                <w:szCs w:val="20"/>
              </w:rPr>
              <w:t>Place Order</w:t>
            </w:r>
            <w:r>
              <w:rPr>
                <w:rFonts w:asciiTheme="majorHAnsi" w:hAnsiTheme="majorHAnsi" w:cs="Tahoma"/>
                <w:color w:val="000000" w:themeColor="text1"/>
                <w:sz w:val="20"/>
                <w:szCs w:val="20"/>
              </w:rPr>
              <w:t xml:space="preserve"> button.</w:t>
            </w:r>
          </w:p>
          <w:p w14:paraId="5E40E3CE" w14:textId="77777777" w:rsidR="00CF185D" w:rsidRPr="00F50531" w:rsidRDefault="00CF185D" w:rsidP="00CF185D">
            <w:pPr>
              <w:pStyle w:val="ListParagraph"/>
              <w:numPr>
                <w:ilvl w:val="0"/>
                <w:numId w:val="41"/>
              </w:numPr>
              <w:autoSpaceDE w:val="0"/>
              <w:autoSpaceDN w:val="0"/>
              <w:adjustRightInd w:val="0"/>
              <w:spacing w:before="120" w:after="120" w:line="360" w:lineRule="auto"/>
              <w:jc w:val="both"/>
              <w:rPr>
                <w:rFonts w:asciiTheme="majorHAnsi" w:hAnsiTheme="majorHAnsi" w:cs="Tahoma"/>
                <w:color w:val="000000" w:themeColor="text1"/>
                <w:sz w:val="20"/>
                <w:szCs w:val="20"/>
              </w:rPr>
            </w:pPr>
            <w:r w:rsidRPr="00F50531">
              <w:rPr>
                <w:rFonts w:asciiTheme="majorHAnsi" w:hAnsiTheme="majorHAnsi" w:cs="Tahoma"/>
                <w:color w:val="000000" w:themeColor="text1"/>
                <w:sz w:val="20"/>
                <w:szCs w:val="20"/>
              </w:rPr>
              <w:t xml:space="preserve">A call to </w:t>
            </w:r>
            <w:proofErr w:type="spellStart"/>
            <w:r w:rsidRPr="00F50531">
              <w:rPr>
                <w:rFonts w:asciiTheme="majorHAnsi" w:hAnsiTheme="majorHAnsi" w:cs="Tahoma"/>
                <w:color w:val="000000" w:themeColor="text1"/>
                <w:sz w:val="20"/>
                <w:szCs w:val="20"/>
              </w:rPr>
              <w:t>Forter</w:t>
            </w:r>
            <w:proofErr w:type="spellEnd"/>
            <w:r w:rsidRPr="00F50531">
              <w:rPr>
                <w:rFonts w:asciiTheme="majorHAnsi" w:hAnsiTheme="majorHAnsi" w:cs="Tahoma"/>
                <w:color w:val="000000" w:themeColor="text1"/>
                <w:sz w:val="20"/>
                <w:szCs w:val="20"/>
              </w:rPr>
              <w:t xml:space="preserve"> is sent, the transaction is approved and the thank you page is successfully loaded.</w:t>
            </w:r>
          </w:p>
          <w:p w14:paraId="7A704301" w14:textId="77777777" w:rsidR="00CF185D" w:rsidRDefault="00CF185D" w:rsidP="00CF185D">
            <w:pPr>
              <w:pStyle w:val="ListParagraph"/>
              <w:numPr>
                <w:ilvl w:val="0"/>
                <w:numId w:val="41"/>
              </w:numPr>
              <w:autoSpaceDE w:val="0"/>
              <w:autoSpaceDN w:val="0"/>
              <w:adjustRightInd w:val="0"/>
              <w:spacing w:after="0" w:line="360" w:lineRule="auto"/>
              <w:jc w:val="both"/>
              <w:rPr>
                <w:rFonts w:ascii="Trebuchet MS" w:hAnsi="Trebuchet MS" w:cs="Tahoma"/>
                <w:color w:val="000000" w:themeColor="text1"/>
                <w:sz w:val="20"/>
                <w:szCs w:val="20"/>
              </w:rPr>
            </w:pPr>
            <w:r>
              <w:rPr>
                <w:rFonts w:asciiTheme="majorHAnsi" w:hAnsiTheme="majorHAnsi" w:cs="Tahoma"/>
                <w:color w:val="000000" w:themeColor="text1"/>
                <w:sz w:val="20"/>
                <w:szCs w:val="20"/>
              </w:rPr>
              <w:t>When the merchant n</w:t>
            </w:r>
            <w:r w:rsidRPr="009C3C1E">
              <w:rPr>
                <w:rFonts w:asciiTheme="majorHAnsi" w:hAnsiTheme="majorHAnsi" w:cs="Tahoma"/>
                <w:color w:val="000000" w:themeColor="text1"/>
                <w:sz w:val="20"/>
                <w:szCs w:val="20"/>
              </w:rPr>
              <w:t>avigate</w:t>
            </w:r>
            <w:r>
              <w:rPr>
                <w:rFonts w:asciiTheme="majorHAnsi" w:hAnsiTheme="majorHAnsi" w:cs="Tahoma"/>
                <w:color w:val="000000" w:themeColor="text1"/>
                <w:sz w:val="20"/>
                <w:szCs w:val="20"/>
              </w:rPr>
              <w:t>s</w:t>
            </w:r>
            <w:r w:rsidRPr="009C3C1E">
              <w:rPr>
                <w:rFonts w:asciiTheme="majorHAnsi" w:hAnsiTheme="majorHAnsi" w:cs="Tahoma"/>
                <w:color w:val="000000" w:themeColor="text1"/>
                <w:sz w:val="20"/>
                <w:szCs w:val="20"/>
              </w:rPr>
              <w:t xml:space="preserve"> to Merchant Tools</w:t>
            </w:r>
            <w:r>
              <w:rPr>
                <w:rFonts w:asciiTheme="majorHAnsi" w:hAnsiTheme="majorHAnsi" w:cs="Tahoma"/>
                <w:color w:val="000000" w:themeColor="text1"/>
                <w:sz w:val="20"/>
                <w:szCs w:val="20"/>
              </w:rPr>
              <w:t xml:space="preserve"> </w:t>
            </w:r>
            <w:r w:rsidRPr="009C3C1E">
              <w:rPr>
                <w:rFonts w:asciiTheme="majorHAnsi" w:hAnsiTheme="majorHAnsi" w:cs="Tahoma"/>
                <w:color w:val="000000" w:themeColor="text1"/>
                <w:sz w:val="20"/>
                <w:szCs w:val="20"/>
              </w:rPr>
              <w:t xml:space="preserve">&gt; </w:t>
            </w:r>
            <w:proofErr w:type="spellStart"/>
            <w:r w:rsidRPr="009C3C1E">
              <w:rPr>
                <w:rFonts w:asciiTheme="majorHAnsi" w:hAnsiTheme="majorHAnsi" w:cs="Tahoma"/>
                <w:color w:val="000000" w:themeColor="text1"/>
                <w:sz w:val="20"/>
                <w:szCs w:val="20"/>
              </w:rPr>
              <w:t>Forter</w:t>
            </w:r>
            <w:proofErr w:type="spellEnd"/>
            <w:r w:rsidRPr="009C3C1E">
              <w:rPr>
                <w:rFonts w:asciiTheme="majorHAnsi" w:hAnsiTheme="majorHAnsi" w:cs="Tahoma"/>
                <w:color w:val="000000" w:themeColor="text1"/>
                <w:sz w:val="20"/>
                <w:szCs w:val="20"/>
              </w:rPr>
              <w:t>&gt; Order, search</w:t>
            </w:r>
            <w:r>
              <w:rPr>
                <w:rFonts w:asciiTheme="majorHAnsi" w:hAnsiTheme="majorHAnsi" w:cs="Tahoma"/>
                <w:color w:val="000000" w:themeColor="text1"/>
                <w:sz w:val="20"/>
                <w:szCs w:val="20"/>
              </w:rPr>
              <w:t>es</w:t>
            </w:r>
            <w:r w:rsidRPr="009C3C1E">
              <w:rPr>
                <w:rFonts w:asciiTheme="majorHAnsi" w:hAnsiTheme="majorHAnsi" w:cs="Tahoma"/>
                <w:color w:val="000000" w:themeColor="text1"/>
                <w:sz w:val="20"/>
                <w:szCs w:val="20"/>
              </w:rPr>
              <w:t xml:space="preserve"> for the placed order and inspect</w:t>
            </w:r>
            <w:r>
              <w:rPr>
                <w:rFonts w:asciiTheme="majorHAnsi" w:hAnsiTheme="majorHAnsi" w:cs="Tahoma"/>
                <w:color w:val="000000" w:themeColor="text1"/>
                <w:sz w:val="20"/>
                <w:szCs w:val="20"/>
              </w:rPr>
              <w:t>s the</w:t>
            </w:r>
            <w:r w:rsidRPr="009C3C1E">
              <w:rPr>
                <w:rFonts w:asciiTheme="majorHAnsi" w:hAnsiTheme="majorHAnsi" w:cs="Tahoma"/>
                <w:color w:val="000000" w:themeColor="text1"/>
                <w:sz w:val="20"/>
                <w:szCs w:val="20"/>
              </w:rPr>
              <w:t xml:space="preserve"> </w:t>
            </w:r>
            <w:proofErr w:type="spellStart"/>
            <w:r w:rsidRPr="009C3C1E">
              <w:rPr>
                <w:rFonts w:asciiTheme="majorHAnsi" w:hAnsiTheme="majorHAnsi" w:cs="Tahoma"/>
                <w:color w:val="000000" w:themeColor="text1"/>
                <w:sz w:val="20"/>
                <w:szCs w:val="20"/>
              </w:rPr>
              <w:t>Forter</w:t>
            </w:r>
            <w:proofErr w:type="spellEnd"/>
            <w:r w:rsidRPr="009C3C1E">
              <w:rPr>
                <w:rFonts w:asciiTheme="majorHAnsi" w:hAnsiTheme="majorHAnsi" w:cs="Tahoma"/>
                <w:color w:val="000000" w:themeColor="text1"/>
                <w:sz w:val="20"/>
                <w:szCs w:val="20"/>
              </w:rPr>
              <w:t xml:space="preserve"> Decision column </w:t>
            </w:r>
            <w:r>
              <w:rPr>
                <w:rFonts w:asciiTheme="majorHAnsi" w:hAnsiTheme="majorHAnsi" w:cs="Tahoma"/>
                <w:color w:val="000000" w:themeColor="text1"/>
                <w:sz w:val="20"/>
                <w:szCs w:val="20"/>
              </w:rPr>
              <w:t xml:space="preserve">it will be seen that the </w:t>
            </w:r>
            <w:proofErr w:type="spellStart"/>
            <w:r w:rsidRPr="00F50531">
              <w:rPr>
                <w:rFonts w:asciiTheme="majorHAnsi" w:hAnsiTheme="majorHAnsi" w:cs="Tahoma"/>
                <w:color w:val="000000" w:themeColor="text1"/>
                <w:sz w:val="20"/>
                <w:szCs w:val="20"/>
              </w:rPr>
              <w:t>Forter</w:t>
            </w:r>
            <w:proofErr w:type="spellEnd"/>
            <w:r>
              <w:rPr>
                <w:rFonts w:asciiTheme="majorHAnsi" w:hAnsiTheme="majorHAnsi" w:cs="Tahoma"/>
                <w:color w:val="000000" w:themeColor="text1"/>
                <w:sz w:val="20"/>
                <w:szCs w:val="20"/>
              </w:rPr>
              <w:t xml:space="preserve"> </w:t>
            </w:r>
            <w:r w:rsidRPr="00F50531">
              <w:rPr>
                <w:rFonts w:asciiTheme="majorHAnsi" w:hAnsiTheme="majorHAnsi" w:cs="Tahoma"/>
                <w:color w:val="000000" w:themeColor="text1"/>
                <w:sz w:val="20"/>
                <w:szCs w:val="20"/>
              </w:rPr>
              <w:t xml:space="preserve">Decision is </w:t>
            </w:r>
            <w:r w:rsidRPr="00F50531">
              <w:rPr>
                <w:rFonts w:asciiTheme="majorHAnsi" w:hAnsiTheme="majorHAnsi" w:cs="Tahoma"/>
                <w:i/>
                <w:color w:val="000000" w:themeColor="text1"/>
                <w:sz w:val="20"/>
                <w:szCs w:val="20"/>
              </w:rPr>
              <w:t>Approved</w:t>
            </w:r>
            <w:r>
              <w:rPr>
                <w:rFonts w:asciiTheme="majorHAnsi" w:hAnsiTheme="majorHAnsi" w:cs="Tahoma"/>
                <w:color w:val="000000" w:themeColor="text1"/>
                <w:sz w:val="20"/>
                <w:szCs w:val="20"/>
              </w:rPr>
              <w:t xml:space="preserve"> and the order s</w:t>
            </w:r>
            <w:r w:rsidRPr="00F50531">
              <w:rPr>
                <w:rFonts w:asciiTheme="majorHAnsi" w:hAnsiTheme="majorHAnsi" w:cs="Tahoma"/>
                <w:color w:val="000000" w:themeColor="text1"/>
                <w:sz w:val="20"/>
                <w:szCs w:val="20"/>
              </w:rPr>
              <w:t xml:space="preserve">tatus is </w:t>
            </w:r>
            <w:r w:rsidRPr="00F50531">
              <w:rPr>
                <w:rFonts w:asciiTheme="majorHAnsi" w:hAnsiTheme="majorHAnsi" w:cs="Tahoma"/>
                <w:i/>
                <w:color w:val="000000" w:themeColor="text1"/>
                <w:sz w:val="20"/>
                <w:szCs w:val="20"/>
              </w:rPr>
              <w:t>New</w:t>
            </w:r>
            <w:r w:rsidRPr="00F50531">
              <w:rPr>
                <w:rFonts w:asciiTheme="majorHAnsi" w:hAnsiTheme="majorHAnsi" w:cs="Tahoma"/>
                <w:color w:val="000000" w:themeColor="text1"/>
                <w:sz w:val="20"/>
                <w:szCs w:val="20"/>
              </w:rPr>
              <w:t>.</w:t>
            </w:r>
          </w:p>
          <w:p w14:paraId="6F4D7CD0" w14:textId="7A40EA3A" w:rsidR="00D54759" w:rsidRPr="00CF185D" w:rsidRDefault="00CF185D" w:rsidP="00D54759">
            <w:pPr>
              <w:pStyle w:val="ListParagraph"/>
              <w:numPr>
                <w:ilvl w:val="0"/>
                <w:numId w:val="45"/>
              </w:numPr>
              <w:autoSpaceDE w:val="0"/>
              <w:autoSpaceDN w:val="0"/>
              <w:adjustRightInd w:val="0"/>
              <w:spacing w:before="120" w:after="120" w:line="360" w:lineRule="auto"/>
              <w:jc w:val="both"/>
              <w:rPr>
                <w:rFonts w:asciiTheme="majorHAnsi" w:hAnsiTheme="majorHAnsi" w:cs="Tahoma"/>
                <w:color w:val="000000" w:themeColor="text1"/>
                <w:sz w:val="20"/>
                <w:szCs w:val="20"/>
              </w:rPr>
            </w:pPr>
            <w:r w:rsidRPr="000F7181">
              <w:rPr>
                <w:rFonts w:asciiTheme="majorHAnsi" w:hAnsiTheme="majorHAnsi" w:cs="Tahoma"/>
                <w:color w:val="000000" w:themeColor="text1"/>
                <w:sz w:val="20"/>
                <w:szCs w:val="20"/>
              </w:rPr>
              <w:t xml:space="preserve">Note that a similar flow can be done for </w:t>
            </w:r>
            <w:r>
              <w:rPr>
                <w:rFonts w:asciiTheme="majorHAnsi" w:hAnsiTheme="majorHAnsi" w:cs="Tahoma"/>
                <w:color w:val="000000" w:themeColor="text1"/>
                <w:sz w:val="20"/>
                <w:szCs w:val="20"/>
              </w:rPr>
              <w:t>a declined transaction.</w:t>
            </w:r>
          </w:p>
        </w:tc>
      </w:tr>
    </w:tbl>
    <w:p w14:paraId="480DE54E" w14:textId="5DAD327A" w:rsidR="00D97AD6" w:rsidRDefault="00D97AD6" w:rsidP="001514FE">
      <w:pPr>
        <w:ind w:left="1080"/>
        <w:jc w:val="both"/>
        <w:rPr>
          <w:rFonts w:asciiTheme="majorHAnsi" w:hAnsiTheme="majorHAnsi"/>
          <w:color w:val="808080" w:themeColor="background1" w:themeShade="80"/>
          <w:sz w:val="18"/>
          <w:szCs w:val="18"/>
        </w:rPr>
      </w:pPr>
    </w:p>
    <w:p w14:paraId="587647E3" w14:textId="77777777" w:rsidR="00D97AD6" w:rsidRDefault="00D97AD6">
      <w:pPr>
        <w:rPr>
          <w:rFonts w:asciiTheme="majorHAnsi" w:hAnsiTheme="majorHAnsi"/>
          <w:color w:val="808080" w:themeColor="background1" w:themeShade="80"/>
          <w:sz w:val="18"/>
          <w:szCs w:val="18"/>
        </w:rPr>
      </w:pPr>
      <w:r>
        <w:rPr>
          <w:rFonts w:asciiTheme="majorHAnsi" w:hAnsiTheme="majorHAnsi"/>
          <w:color w:val="808080" w:themeColor="background1" w:themeShade="80"/>
          <w:sz w:val="18"/>
          <w:szCs w:val="18"/>
        </w:rPr>
        <w:br w:type="page"/>
      </w:r>
    </w:p>
    <w:p w14:paraId="14C17B8B" w14:textId="77777777" w:rsidR="0060115F" w:rsidRDefault="0060115F" w:rsidP="001514FE">
      <w:pPr>
        <w:ind w:left="1080"/>
        <w:jc w:val="both"/>
        <w:rPr>
          <w:rFonts w:asciiTheme="majorHAnsi" w:hAnsiTheme="majorHAnsi"/>
          <w:color w:val="808080" w:themeColor="background1" w:themeShade="80"/>
          <w:sz w:val="18"/>
          <w:szCs w:val="18"/>
        </w:rPr>
      </w:pPr>
    </w:p>
    <w:tbl>
      <w:tblPr>
        <w:tblW w:w="9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91"/>
        <w:gridCol w:w="7030"/>
      </w:tblGrid>
      <w:tr w:rsidR="00D97AD6" w:rsidRPr="00A87202" w14:paraId="34283DBE" w14:textId="77777777" w:rsidTr="00935E50">
        <w:trPr>
          <w:trHeight w:val="565"/>
          <w:tblHeader/>
        </w:trPr>
        <w:tc>
          <w:tcPr>
            <w:tcW w:w="2191" w:type="dxa"/>
            <w:shd w:val="clear" w:color="auto" w:fill="548DD4"/>
          </w:tcPr>
          <w:p w14:paraId="280A4C5F" w14:textId="695D0723" w:rsidR="00D97AD6" w:rsidRPr="00A87202" w:rsidRDefault="00D97AD6" w:rsidP="00D97AD6">
            <w:pPr>
              <w:spacing w:before="120" w:after="120" w:line="360" w:lineRule="auto"/>
              <w:jc w:val="both"/>
              <w:rPr>
                <w:rFonts w:asciiTheme="majorHAnsi" w:hAnsiTheme="majorHAnsi" w:cs="Tahoma"/>
                <w:b/>
                <w:color w:val="FFFFFF" w:themeColor="background1"/>
                <w:sz w:val="20"/>
                <w:szCs w:val="20"/>
              </w:rPr>
            </w:pPr>
            <w:r>
              <w:rPr>
                <w:rFonts w:asciiTheme="majorHAnsi" w:hAnsiTheme="majorHAnsi" w:cs="Tahoma"/>
                <w:b/>
                <w:color w:val="FFFFFF" w:themeColor="background1"/>
                <w:sz w:val="20"/>
                <w:szCs w:val="20"/>
              </w:rPr>
              <w:t>UC – 7</w:t>
            </w:r>
          </w:p>
        </w:tc>
        <w:tc>
          <w:tcPr>
            <w:tcW w:w="7030" w:type="dxa"/>
            <w:shd w:val="clear" w:color="auto" w:fill="548DD4"/>
          </w:tcPr>
          <w:p w14:paraId="2E209CB3" w14:textId="46EAE827" w:rsidR="00D97AD6" w:rsidRPr="00A87202" w:rsidRDefault="00D97AD6" w:rsidP="00D97AD6">
            <w:pPr>
              <w:spacing w:before="120" w:after="120" w:line="360" w:lineRule="auto"/>
              <w:jc w:val="both"/>
              <w:rPr>
                <w:rFonts w:asciiTheme="majorHAnsi" w:hAnsiTheme="majorHAnsi" w:cs="Tahoma"/>
                <w:b/>
                <w:color w:val="FFFFFF" w:themeColor="background1"/>
                <w:sz w:val="20"/>
                <w:szCs w:val="20"/>
              </w:rPr>
            </w:pPr>
            <w:r>
              <w:rPr>
                <w:rFonts w:asciiTheme="majorHAnsi" w:hAnsiTheme="majorHAnsi" w:cs="Tahoma"/>
                <w:b/>
                <w:color w:val="FFFFFF" w:themeColor="background1"/>
                <w:sz w:val="20"/>
                <w:szCs w:val="20"/>
              </w:rPr>
              <w:t xml:space="preserve">Customer </w:t>
            </w:r>
            <w:r w:rsidR="008B20D7">
              <w:rPr>
                <w:rFonts w:asciiTheme="majorHAnsi" w:hAnsiTheme="majorHAnsi" w:cs="Tahoma"/>
                <w:b/>
                <w:color w:val="FFFFFF" w:themeColor="background1"/>
                <w:sz w:val="20"/>
                <w:szCs w:val="20"/>
              </w:rPr>
              <w:t>Login</w:t>
            </w:r>
          </w:p>
        </w:tc>
      </w:tr>
      <w:tr w:rsidR="00D97AD6" w:rsidRPr="00CF185D" w14:paraId="1A37053B" w14:textId="77777777" w:rsidTr="00935E50">
        <w:trPr>
          <w:trHeight w:val="4623"/>
        </w:trPr>
        <w:tc>
          <w:tcPr>
            <w:tcW w:w="2191" w:type="dxa"/>
          </w:tcPr>
          <w:p w14:paraId="06D57D24" w14:textId="61004EC9" w:rsidR="00D97AD6" w:rsidRPr="00DF4889" w:rsidRDefault="00D97AD6" w:rsidP="00D97AD6">
            <w:pPr>
              <w:spacing w:before="120" w:after="120" w:line="360" w:lineRule="auto"/>
              <w:jc w:val="both"/>
              <w:rPr>
                <w:rFonts w:asciiTheme="majorHAnsi" w:hAnsiTheme="majorHAnsi"/>
                <w:sz w:val="20"/>
                <w:szCs w:val="20"/>
              </w:rPr>
            </w:pPr>
            <w:r w:rsidRPr="00DF4889">
              <w:rPr>
                <w:rFonts w:asciiTheme="majorHAnsi" w:hAnsiTheme="majorHAnsi"/>
                <w:sz w:val="20"/>
                <w:szCs w:val="20"/>
              </w:rPr>
              <w:t xml:space="preserve">This use case describes </w:t>
            </w:r>
            <w:r>
              <w:rPr>
                <w:rFonts w:asciiTheme="majorHAnsi" w:hAnsiTheme="majorHAnsi"/>
                <w:sz w:val="20"/>
                <w:szCs w:val="20"/>
              </w:rPr>
              <w:t xml:space="preserve">the possible </w:t>
            </w:r>
            <w:proofErr w:type="spellStart"/>
            <w:r>
              <w:rPr>
                <w:rFonts w:asciiTheme="majorHAnsi" w:hAnsiTheme="majorHAnsi"/>
                <w:sz w:val="20"/>
                <w:szCs w:val="20"/>
              </w:rPr>
              <w:t>forter</w:t>
            </w:r>
            <w:proofErr w:type="spellEnd"/>
            <w:r>
              <w:rPr>
                <w:rFonts w:asciiTheme="majorHAnsi" w:hAnsiTheme="majorHAnsi"/>
                <w:sz w:val="20"/>
                <w:szCs w:val="20"/>
              </w:rPr>
              <w:t xml:space="preserve"> response and decisions for account </w:t>
            </w:r>
            <w:r w:rsidR="008B20D7">
              <w:rPr>
                <w:rFonts w:asciiTheme="majorHAnsi" w:hAnsiTheme="majorHAnsi"/>
                <w:sz w:val="20"/>
                <w:szCs w:val="20"/>
              </w:rPr>
              <w:t>login event.</w:t>
            </w:r>
          </w:p>
        </w:tc>
        <w:tc>
          <w:tcPr>
            <w:tcW w:w="7030" w:type="dxa"/>
          </w:tcPr>
          <w:p w14:paraId="5A835FDE" w14:textId="5B8EED7E" w:rsidR="00D97AD6" w:rsidRDefault="00E02E3A" w:rsidP="00D97AD6">
            <w:pPr>
              <w:pStyle w:val="ListParagraph"/>
              <w:numPr>
                <w:ilvl w:val="0"/>
                <w:numId w:val="47"/>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A u</w:t>
            </w:r>
            <w:r w:rsidR="00D97AD6">
              <w:rPr>
                <w:rFonts w:asciiTheme="majorHAnsi" w:hAnsiTheme="majorHAnsi" w:cs="Tahoma"/>
                <w:color w:val="000000" w:themeColor="text1"/>
                <w:sz w:val="20"/>
                <w:szCs w:val="20"/>
              </w:rPr>
              <w:t>ser access</w:t>
            </w:r>
            <w:r>
              <w:rPr>
                <w:rFonts w:asciiTheme="majorHAnsi" w:hAnsiTheme="majorHAnsi" w:cs="Tahoma"/>
                <w:color w:val="000000" w:themeColor="text1"/>
                <w:sz w:val="20"/>
                <w:szCs w:val="20"/>
              </w:rPr>
              <w:t>es</w:t>
            </w:r>
            <w:r w:rsidR="00D97AD6">
              <w:rPr>
                <w:rFonts w:asciiTheme="majorHAnsi" w:hAnsiTheme="majorHAnsi" w:cs="Tahoma"/>
                <w:color w:val="000000" w:themeColor="text1"/>
                <w:sz w:val="20"/>
                <w:szCs w:val="20"/>
              </w:rPr>
              <w:t xml:space="preserve"> the Login page </w:t>
            </w:r>
            <w:r w:rsidR="00A92514">
              <w:rPr>
                <w:rFonts w:asciiTheme="majorHAnsi" w:hAnsiTheme="majorHAnsi" w:cs="Tahoma"/>
                <w:color w:val="000000" w:themeColor="text1"/>
                <w:sz w:val="20"/>
                <w:szCs w:val="20"/>
              </w:rPr>
              <w:t>and logs in.</w:t>
            </w:r>
          </w:p>
          <w:p w14:paraId="424853B5" w14:textId="5DE8EF69" w:rsidR="00D97AD6" w:rsidRDefault="00D97AD6" w:rsidP="00D97AD6">
            <w:pPr>
              <w:pStyle w:val="ListParagraph"/>
              <w:numPr>
                <w:ilvl w:val="0"/>
                <w:numId w:val="47"/>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Information is sent to </w:t>
            </w:r>
            <w:proofErr w:type="spellStart"/>
            <w:r>
              <w:rPr>
                <w:rFonts w:asciiTheme="majorHAnsi" w:hAnsiTheme="majorHAnsi" w:cs="Tahoma"/>
                <w:color w:val="000000" w:themeColor="text1"/>
                <w:sz w:val="20"/>
                <w:szCs w:val="20"/>
              </w:rPr>
              <w:t>Forter</w:t>
            </w:r>
            <w:proofErr w:type="spellEnd"/>
            <w:r w:rsidR="00A92514">
              <w:rPr>
                <w:rFonts w:asciiTheme="majorHAnsi" w:hAnsiTheme="majorHAnsi" w:cs="Tahoma"/>
                <w:color w:val="000000" w:themeColor="text1"/>
                <w:sz w:val="20"/>
                <w:szCs w:val="20"/>
              </w:rPr>
              <w:t>.</w:t>
            </w:r>
          </w:p>
          <w:p w14:paraId="0DAEDA31" w14:textId="6AD72C14" w:rsidR="00497B7C" w:rsidRDefault="00E02E3A" w:rsidP="00497B7C">
            <w:pPr>
              <w:pStyle w:val="ListParagraph"/>
              <w:numPr>
                <w:ilvl w:val="0"/>
                <w:numId w:val="47"/>
              </w:numPr>
              <w:autoSpaceDE w:val="0"/>
              <w:autoSpaceDN w:val="0"/>
              <w:adjustRightInd w:val="0"/>
              <w:spacing w:before="120" w:after="120" w:line="360" w:lineRule="auto"/>
              <w:jc w:val="both"/>
              <w:rPr>
                <w:rFonts w:asciiTheme="majorHAnsi" w:hAnsiTheme="majorHAnsi" w:cs="Tahoma"/>
                <w:color w:val="000000" w:themeColor="text1"/>
                <w:sz w:val="20"/>
                <w:szCs w:val="20"/>
              </w:rPr>
            </w:pPr>
            <w:proofErr w:type="spellStart"/>
            <w:r>
              <w:rPr>
                <w:rFonts w:asciiTheme="majorHAnsi" w:hAnsiTheme="majorHAnsi" w:cs="Tahoma"/>
                <w:color w:val="000000" w:themeColor="text1"/>
                <w:sz w:val="20"/>
                <w:szCs w:val="20"/>
              </w:rPr>
              <w:t>Forter’s</w:t>
            </w:r>
            <w:proofErr w:type="spellEnd"/>
            <w:r>
              <w:rPr>
                <w:rFonts w:asciiTheme="majorHAnsi" w:hAnsiTheme="majorHAnsi" w:cs="Tahoma"/>
                <w:color w:val="000000" w:themeColor="text1"/>
                <w:sz w:val="20"/>
                <w:szCs w:val="20"/>
              </w:rPr>
              <w:t xml:space="preserve"> r</w:t>
            </w:r>
            <w:r w:rsidR="00497B7C">
              <w:rPr>
                <w:rFonts w:asciiTheme="majorHAnsi" w:hAnsiTheme="majorHAnsi" w:cs="Tahoma"/>
                <w:color w:val="000000" w:themeColor="text1"/>
                <w:sz w:val="20"/>
                <w:szCs w:val="20"/>
              </w:rPr>
              <w:t xml:space="preserve">esponse has </w:t>
            </w:r>
            <w:r>
              <w:rPr>
                <w:rFonts w:asciiTheme="majorHAnsi" w:hAnsiTheme="majorHAnsi" w:cs="Tahoma"/>
                <w:color w:val="000000" w:themeColor="text1"/>
                <w:sz w:val="20"/>
                <w:szCs w:val="20"/>
              </w:rPr>
              <w:t xml:space="preserve">the </w:t>
            </w:r>
            <w:r w:rsidR="00497B7C">
              <w:rPr>
                <w:rFonts w:asciiTheme="majorHAnsi" w:hAnsiTheme="majorHAnsi" w:cs="Tahoma"/>
                <w:color w:val="000000" w:themeColor="text1"/>
                <w:sz w:val="20"/>
                <w:szCs w:val="20"/>
              </w:rPr>
              <w:t xml:space="preserve">attribute </w:t>
            </w:r>
            <w:proofErr w:type="spellStart"/>
            <w:r w:rsidR="00497B7C">
              <w:rPr>
                <w:rFonts w:asciiTheme="majorHAnsi" w:hAnsiTheme="majorHAnsi" w:cs="Tahoma"/>
                <w:color w:val="000000" w:themeColor="text1"/>
                <w:sz w:val="20"/>
                <w:szCs w:val="20"/>
              </w:rPr>
              <w:t>forterDecision</w:t>
            </w:r>
            <w:proofErr w:type="spellEnd"/>
            <w:r>
              <w:rPr>
                <w:rFonts w:asciiTheme="majorHAnsi" w:hAnsiTheme="majorHAnsi" w:cs="Tahoma"/>
                <w:color w:val="000000" w:themeColor="text1"/>
                <w:sz w:val="20"/>
                <w:szCs w:val="20"/>
              </w:rPr>
              <w:t xml:space="preserve"> with</w:t>
            </w:r>
            <w:r w:rsidR="00497B7C">
              <w:rPr>
                <w:rFonts w:asciiTheme="majorHAnsi" w:hAnsiTheme="majorHAnsi" w:cs="Tahoma"/>
                <w:color w:val="000000" w:themeColor="text1"/>
                <w:sz w:val="20"/>
                <w:szCs w:val="20"/>
              </w:rPr>
              <w:t xml:space="preserve"> possible values: APPROVED, DECLINED, NOT_REVIEWED, VERIFICATION_REQUIRED</w:t>
            </w:r>
          </w:p>
          <w:p w14:paraId="32C20099" w14:textId="38261BED" w:rsidR="00497B7C" w:rsidRDefault="00497B7C" w:rsidP="00497B7C">
            <w:pPr>
              <w:pStyle w:val="ListParagraph"/>
              <w:numPr>
                <w:ilvl w:val="0"/>
                <w:numId w:val="47"/>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Merchant can use this attribute to </w:t>
            </w:r>
            <w:proofErr w:type="gramStart"/>
            <w:r>
              <w:rPr>
                <w:rFonts w:asciiTheme="majorHAnsi" w:hAnsiTheme="majorHAnsi" w:cs="Tahoma"/>
                <w:color w:val="000000" w:themeColor="text1"/>
                <w:sz w:val="20"/>
                <w:szCs w:val="20"/>
              </w:rPr>
              <w:t>take action</w:t>
            </w:r>
            <w:proofErr w:type="gramEnd"/>
            <w:r>
              <w:rPr>
                <w:rFonts w:asciiTheme="majorHAnsi" w:hAnsiTheme="majorHAnsi" w:cs="Tahoma"/>
                <w:color w:val="000000" w:themeColor="text1"/>
                <w:sz w:val="20"/>
                <w:szCs w:val="20"/>
              </w:rPr>
              <w:t xml:space="preserve"> (It’s up to the merchant to decide what action he wants to take)</w:t>
            </w:r>
            <w:r w:rsidR="00A92514">
              <w:rPr>
                <w:rFonts w:asciiTheme="majorHAnsi" w:hAnsiTheme="majorHAnsi" w:cs="Tahoma"/>
                <w:color w:val="000000" w:themeColor="text1"/>
                <w:sz w:val="20"/>
                <w:szCs w:val="20"/>
              </w:rPr>
              <w:t>.</w:t>
            </w:r>
          </w:p>
          <w:p w14:paraId="558D0BF6" w14:textId="5BC2EC08" w:rsidR="008B20D7" w:rsidRDefault="008B20D7">
            <w:pPr>
              <w:pStyle w:val="ListParagraph"/>
              <w:numPr>
                <w:ilvl w:val="0"/>
                <w:numId w:val="47"/>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Custom code can be</w:t>
            </w:r>
            <w:r w:rsidR="002D2E98">
              <w:rPr>
                <w:rFonts w:asciiTheme="majorHAnsi" w:hAnsiTheme="majorHAnsi" w:cs="Tahoma"/>
                <w:color w:val="000000" w:themeColor="text1"/>
                <w:sz w:val="20"/>
                <w:szCs w:val="20"/>
              </w:rPr>
              <w:t xml:space="preserve"> </w:t>
            </w:r>
            <w:r w:rsidR="00E02E3A">
              <w:rPr>
                <w:rFonts w:asciiTheme="majorHAnsi" w:hAnsiTheme="majorHAnsi" w:cs="Tahoma"/>
                <w:color w:val="000000" w:themeColor="text1"/>
                <w:sz w:val="20"/>
                <w:szCs w:val="20"/>
              </w:rPr>
              <w:t>written</w:t>
            </w:r>
            <w:r w:rsidR="002D2E98">
              <w:rPr>
                <w:rFonts w:asciiTheme="majorHAnsi" w:hAnsiTheme="majorHAnsi" w:cs="Tahoma"/>
                <w:color w:val="000000" w:themeColor="text1"/>
                <w:sz w:val="20"/>
                <w:szCs w:val="20"/>
              </w:rPr>
              <w:t xml:space="preserve"> and</w:t>
            </w:r>
            <w:r>
              <w:rPr>
                <w:rFonts w:asciiTheme="majorHAnsi" w:hAnsiTheme="majorHAnsi" w:cs="Tahoma"/>
                <w:color w:val="000000" w:themeColor="text1"/>
                <w:sz w:val="20"/>
                <w:szCs w:val="20"/>
              </w:rPr>
              <w:t xml:space="preserve"> </w:t>
            </w:r>
            <w:r w:rsidR="00A92514">
              <w:rPr>
                <w:rFonts w:asciiTheme="majorHAnsi" w:hAnsiTheme="majorHAnsi" w:cs="Tahoma"/>
                <w:color w:val="000000" w:themeColor="text1"/>
                <w:sz w:val="20"/>
                <w:szCs w:val="20"/>
              </w:rPr>
              <w:t>executed</w:t>
            </w:r>
            <w:r>
              <w:rPr>
                <w:rFonts w:asciiTheme="majorHAnsi" w:hAnsiTheme="majorHAnsi" w:cs="Tahoma"/>
                <w:color w:val="000000" w:themeColor="text1"/>
                <w:sz w:val="20"/>
                <w:szCs w:val="20"/>
              </w:rPr>
              <w:t xml:space="preserve"> after the service response to do their desired action</w:t>
            </w:r>
            <w:r w:rsidR="00A92514">
              <w:rPr>
                <w:rFonts w:asciiTheme="majorHAnsi" w:hAnsiTheme="majorHAnsi" w:cs="Tahoma"/>
                <w:color w:val="000000" w:themeColor="text1"/>
                <w:sz w:val="20"/>
                <w:szCs w:val="20"/>
              </w:rPr>
              <w:t xml:space="preserve">, examples: </w:t>
            </w:r>
          </w:p>
          <w:p w14:paraId="2647DB2E" w14:textId="0F75407D" w:rsidR="00A92514" w:rsidRDefault="00A92514" w:rsidP="00935E50">
            <w:pPr>
              <w:pStyle w:val="ListParagraph"/>
              <w:numPr>
                <w:ilvl w:val="1"/>
                <w:numId w:val="47"/>
              </w:numPr>
              <w:autoSpaceDE w:val="0"/>
              <w:autoSpaceDN w:val="0"/>
              <w:adjustRightInd w:val="0"/>
              <w:spacing w:before="120" w:after="120" w:line="360" w:lineRule="auto"/>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In case of  “VERIFICATION_REQUIRED”, the merchant can use a MFA/OPT of their choice and send the result by </w:t>
            </w:r>
            <w:r w:rsidR="00E02E3A">
              <w:rPr>
                <w:rFonts w:asciiTheme="majorHAnsi" w:hAnsiTheme="majorHAnsi" w:cs="Tahoma"/>
                <w:color w:val="000000" w:themeColor="text1"/>
                <w:sz w:val="20"/>
                <w:szCs w:val="20"/>
              </w:rPr>
              <w:t xml:space="preserve">using </w:t>
            </w:r>
            <w:r>
              <w:rPr>
                <w:rFonts w:asciiTheme="majorHAnsi" w:hAnsiTheme="majorHAnsi" w:cs="Tahoma"/>
                <w:color w:val="000000" w:themeColor="text1"/>
                <w:sz w:val="20"/>
                <w:szCs w:val="20"/>
              </w:rPr>
              <w:t>the Authentication Attempt API, this is implemented</w:t>
            </w:r>
            <w:r w:rsidR="00E02E3A">
              <w:rPr>
                <w:rFonts w:asciiTheme="majorHAnsi" w:hAnsiTheme="majorHAnsi" w:cs="Tahoma"/>
                <w:color w:val="000000" w:themeColor="text1"/>
                <w:sz w:val="20"/>
                <w:szCs w:val="20"/>
              </w:rPr>
              <w:t xml:space="preserve"> in the cartridge’s code</w:t>
            </w:r>
            <w:r>
              <w:rPr>
                <w:rFonts w:asciiTheme="majorHAnsi" w:hAnsiTheme="majorHAnsi" w:cs="Tahoma"/>
                <w:color w:val="000000" w:themeColor="text1"/>
                <w:sz w:val="20"/>
                <w:szCs w:val="20"/>
              </w:rPr>
              <w:t xml:space="preserve"> but must be </w:t>
            </w:r>
            <w:r w:rsidR="00E02E3A">
              <w:rPr>
                <w:rFonts w:asciiTheme="majorHAnsi" w:hAnsiTheme="majorHAnsi" w:cs="Tahoma"/>
                <w:color w:val="000000" w:themeColor="text1"/>
                <w:sz w:val="20"/>
                <w:szCs w:val="20"/>
              </w:rPr>
              <w:t>customized</w:t>
            </w:r>
            <w:r>
              <w:rPr>
                <w:rFonts w:asciiTheme="majorHAnsi" w:hAnsiTheme="majorHAnsi" w:cs="Tahoma"/>
                <w:color w:val="000000" w:themeColor="text1"/>
                <w:sz w:val="20"/>
                <w:szCs w:val="20"/>
              </w:rPr>
              <w:t>, see page</w:t>
            </w:r>
            <w:r w:rsidR="002D2E98">
              <w:rPr>
                <w:rFonts w:asciiTheme="majorHAnsi" w:hAnsiTheme="majorHAnsi" w:cs="Tahoma"/>
                <w:color w:val="000000" w:themeColor="text1"/>
                <w:sz w:val="20"/>
                <w:szCs w:val="20"/>
              </w:rPr>
              <w:t xml:space="preserve">s 27 for </w:t>
            </w:r>
            <w:proofErr w:type="spellStart"/>
            <w:r w:rsidR="002D2E98">
              <w:rPr>
                <w:rFonts w:asciiTheme="majorHAnsi" w:hAnsiTheme="majorHAnsi" w:cs="Tahoma"/>
                <w:color w:val="000000" w:themeColor="text1"/>
                <w:sz w:val="20"/>
                <w:szCs w:val="20"/>
              </w:rPr>
              <w:t>SiteGenesis</w:t>
            </w:r>
            <w:proofErr w:type="spellEnd"/>
            <w:r w:rsidR="002D2E98">
              <w:rPr>
                <w:rFonts w:asciiTheme="majorHAnsi" w:hAnsiTheme="majorHAnsi" w:cs="Tahoma"/>
                <w:color w:val="000000" w:themeColor="text1"/>
                <w:sz w:val="20"/>
                <w:szCs w:val="20"/>
              </w:rPr>
              <w:t xml:space="preserve"> implementation and page 31 for SFRA implementation.</w:t>
            </w:r>
          </w:p>
          <w:p w14:paraId="248A4F72" w14:textId="2037C511" w:rsidR="00A92514" w:rsidRDefault="00A92514" w:rsidP="00A92514">
            <w:pPr>
              <w:pStyle w:val="ListParagraph"/>
              <w:numPr>
                <w:ilvl w:val="1"/>
                <w:numId w:val="47"/>
              </w:numPr>
              <w:autoSpaceDE w:val="0"/>
              <w:autoSpaceDN w:val="0"/>
              <w:adjustRightInd w:val="0"/>
              <w:spacing w:before="120" w:after="120" w:line="360" w:lineRule="auto"/>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In case of “DECLINED”, the merchant can decide to </w:t>
            </w:r>
            <w:r w:rsidR="00E02E3A">
              <w:rPr>
                <w:rFonts w:asciiTheme="majorHAnsi" w:hAnsiTheme="majorHAnsi" w:cs="Tahoma"/>
                <w:color w:val="000000" w:themeColor="text1"/>
                <w:sz w:val="20"/>
                <w:szCs w:val="20"/>
              </w:rPr>
              <w:t>deny the login from the</w:t>
            </w:r>
            <w:r>
              <w:rPr>
                <w:rFonts w:asciiTheme="majorHAnsi" w:hAnsiTheme="majorHAnsi" w:cs="Tahoma"/>
                <w:color w:val="000000" w:themeColor="text1"/>
                <w:sz w:val="20"/>
                <w:szCs w:val="20"/>
              </w:rPr>
              <w:t xml:space="preserve"> customer.</w:t>
            </w:r>
          </w:p>
          <w:p w14:paraId="545B9292" w14:textId="77777777" w:rsidR="00A92514" w:rsidRDefault="00A92514" w:rsidP="00A92514">
            <w:pPr>
              <w:pStyle w:val="ListParagraph"/>
              <w:numPr>
                <w:ilvl w:val="1"/>
                <w:numId w:val="47"/>
              </w:numPr>
              <w:autoSpaceDE w:val="0"/>
              <w:autoSpaceDN w:val="0"/>
              <w:adjustRightInd w:val="0"/>
              <w:spacing w:before="120" w:after="120" w:line="360" w:lineRule="auto"/>
              <w:rPr>
                <w:rFonts w:asciiTheme="majorHAnsi" w:hAnsiTheme="majorHAnsi" w:cs="Tahoma"/>
                <w:color w:val="000000" w:themeColor="text1"/>
                <w:sz w:val="20"/>
                <w:szCs w:val="20"/>
              </w:rPr>
            </w:pPr>
            <w:r>
              <w:rPr>
                <w:rFonts w:asciiTheme="majorHAnsi" w:hAnsiTheme="majorHAnsi" w:cs="Tahoma"/>
                <w:color w:val="000000" w:themeColor="text1"/>
                <w:sz w:val="20"/>
                <w:szCs w:val="20"/>
              </w:rPr>
              <w:t>In case of “NOT_REVIEWED”, the merchant can allow the login or review on their own.</w:t>
            </w:r>
          </w:p>
          <w:p w14:paraId="4A1F401E" w14:textId="77777777" w:rsidR="00A92514" w:rsidRDefault="00A92514" w:rsidP="00A92514">
            <w:pPr>
              <w:pStyle w:val="ListParagraph"/>
              <w:numPr>
                <w:ilvl w:val="1"/>
                <w:numId w:val="47"/>
              </w:numPr>
              <w:autoSpaceDE w:val="0"/>
              <w:autoSpaceDN w:val="0"/>
              <w:adjustRightInd w:val="0"/>
              <w:spacing w:before="120" w:after="120" w:line="360" w:lineRule="auto"/>
              <w:rPr>
                <w:rFonts w:asciiTheme="majorHAnsi" w:hAnsiTheme="majorHAnsi" w:cs="Tahoma"/>
                <w:color w:val="000000" w:themeColor="text1"/>
                <w:sz w:val="20"/>
                <w:szCs w:val="20"/>
              </w:rPr>
            </w:pPr>
            <w:r>
              <w:rPr>
                <w:rFonts w:asciiTheme="majorHAnsi" w:hAnsiTheme="majorHAnsi" w:cs="Tahoma"/>
                <w:color w:val="000000" w:themeColor="text1"/>
                <w:sz w:val="20"/>
                <w:szCs w:val="20"/>
              </w:rPr>
              <w:t>In case of “APPROVED”, the merchant can allow the login.</w:t>
            </w:r>
          </w:p>
          <w:p w14:paraId="6D817373" w14:textId="4488C67B" w:rsidR="00A92514" w:rsidRPr="00935E50" w:rsidRDefault="00A92514" w:rsidP="00935E50">
            <w:pPr>
              <w:pStyle w:val="ListParagraph"/>
              <w:autoSpaceDE w:val="0"/>
              <w:autoSpaceDN w:val="0"/>
              <w:adjustRightInd w:val="0"/>
              <w:spacing w:before="120" w:after="120" w:line="360" w:lineRule="auto"/>
              <w:ind w:left="1440"/>
              <w:rPr>
                <w:rFonts w:asciiTheme="majorHAnsi" w:hAnsiTheme="majorHAnsi" w:cs="Tahoma"/>
                <w:color w:val="000000" w:themeColor="text1"/>
                <w:sz w:val="20"/>
                <w:szCs w:val="20"/>
              </w:rPr>
            </w:pPr>
            <w:r>
              <w:rPr>
                <w:rFonts w:asciiTheme="majorHAnsi" w:hAnsiTheme="majorHAnsi" w:cs="Tahoma"/>
                <w:color w:val="000000" w:themeColor="text1"/>
                <w:sz w:val="20"/>
                <w:szCs w:val="20"/>
              </w:rPr>
              <w:br/>
            </w:r>
            <w:r>
              <w:rPr>
                <w:rFonts w:asciiTheme="majorHAnsi" w:hAnsiTheme="majorHAnsi" w:cs="Tahoma"/>
                <w:color w:val="000000" w:themeColor="text1"/>
                <w:sz w:val="20"/>
                <w:szCs w:val="20"/>
              </w:rPr>
              <w:br/>
            </w:r>
          </w:p>
        </w:tc>
      </w:tr>
    </w:tbl>
    <w:p w14:paraId="415A022C" w14:textId="048F11C6" w:rsidR="002D2E98" w:rsidRDefault="002D2E98" w:rsidP="001514FE">
      <w:pPr>
        <w:ind w:left="1080"/>
        <w:jc w:val="both"/>
        <w:rPr>
          <w:rFonts w:asciiTheme="majorHAnsi" w:hAnsiTheme="majorHAnsi"/>
          <w:color w:val="808080" w:themeColor="background1" w:themeShade="80"/>
          <w:sz w:val="18"/>
          <w:szCs w:val="18"/>
        </w:rPr>
      </w:pPr>
    </w:p>
    <w:p w14:paraId="7FA9812A" w14:textId="77777777" w:rsidR="002D2E98" w:rsidRDefault="002D2E98">
      <w:pPr>
        <w:rPr>
          <w:rFonts w:asciiTheme="majorHAnsi" w:hAnsiTheme="majorHAnsi"/>
          <w:color w:val="808080" w:themeColor="background1" w:themeShade="80"/>
          <w:sz w:val="18"/>
          <w:szCs w:val="18"/>
        </w:rPr>
      </w:pPr>
      <w:r>
        <w:rPr>
          <w:rFonts w:asciiTheme="majorHAnsi" w:hAnsiTheme="majorHAnsi"/>
          <w:color w:val="808080" w:themeColor="background1" w:themeShade="80"/>
          <w:sz w:val="18"/>
          <w:szCs w:val="18"/>
        </w:rPr>
        <w:br w:type="page"/>
      </w:r>
    </w:p>
    <w:p w14:paraId="71347590" w14:textId="77777777" w:rsidR="00C821E3" w:rsidRDefault="00C821E3" w:rsidP="001514FE">
      <w:pPr>
        <w:ind w:left="1080"/>
        <w:jc w:val="both"/>
        <w:rPr>
          <w:rFonts w:asciiTheme="majorHAnsi" w:hAnsiTheme="majorHAnsi"/>
          <w:color w:val="808080" w:themeColor="background1" w:themeShade="80"/>
          <w:sz w:val="18"/>
          <w:szCs w:val="18"/>
        </w:rPr>
      </w:pPr>
    </w:p>
    <w:tbl>
      <w:tblPr>
        <w:tblW w:w="9219"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90"/>
        <w:gridCol w:w="7029"/>
      </w:tblGrid>
      <w:tr w:rsidR="008B20D7" w:rsidRPr="00A87202" w14:paraId="71952DB1" w14:textId="77777777" w:rsidTr="00935E50">
        <w:trPr>
          <w:trHeight w:val="449"/>
          <w:tblHeader/>
        </w:trPr>
        <w:tc>
          <w:tcPr>
            <w:tcW w:w="2190" w:type="dxa"/>
            <w:shd w:val="clear" w:color="auto" w:fill="548DD4"/>
          </w:tcPr>
          <w:p w14:paraId="2E13134B" w14:textId="40C60DFA" w:rsidR="008B20D7" w:rsidRPr="00A87202" w:rsidRDefault="008B20D7" w:rsidP="00A92514">
            <w:pPr>
              <w:spacing w:before="120" w:after="120" w:line="360" w:lineRule="auto"/>
              <w:jc w:val="both"/>
              <w:rPr>
                <w:rFonts w:asciiTheme="majorHAnsi" w:hAnsiTheme="majorHAnsi" w:cs="Tahoma"/>
                <w:b/>
                <w:color w:val="FFFFFF" w:themeColor="background1"/>
                <w:sz w:val="20"/>
                <w:szCs w:val="20"/>
              </w:rPr>
            </w:pPr>
            <w:r>
              <w:rPr>
                <w:rFonts w:asciiTheme="majorHAnsi" w:hAnsiTheme="majorHAnsi" w:cs="Tahoma"/>
                <w:b/>
                <w:color w:val="FFFFFF" w:themeColor="background1"/>
                <w:sz w:val="20"/>
                <w:szCs w:val="20"/>
              </w:rPr>
              <w:t>UC – 8</w:t>
            </w:r>
          </w:p>
        </w:tc>
        <w:tc>
          <w:tcPr>
            <w:tcW w:w="7029" w:type="dxa"/>
            <w:shd w:val="clear" w:color="auto" w:fill="548DD4"/>
          </w:tcPr>
          <w:p w14:paraId="2CD7E5BC" w14:textId="0913047E" w:rsidR="008B20D7" w:rsidRPr="00A87202" w:rsidRDefault="008B20D7" w:rsidP="00A92514">
            <w:pPr>
              <w:spacing w:before="120" w:after="120" w:line="360" w:lineRule="auto"/>
              <w:jc w:val="both"/>
              <w:rPr>
                <w:rFonts w:asciiTheme="majorHAnsi" w:hAnsiTheme="majorHAnsi" w:cs="Tahoma"/>
                <w:b/>
                <w:color w:val="FFFFFF" w:themeColor="background1"/>
                <w:sz w:val="20"/>
                <w:szCs w:val="20"/>
              </w:rPr>
            </w:pPr>
            <w:r>
              <w:rPr>
                <w:rFonts w:asciiTheme="majorHAnsi" w:hAnsiTheme="majorHAnsi" w:cs="Tahoma"/>
                <w:b/>
                <w:color w:val="FFFFFF" w:themeColor="background1"/>
                <w:sz w:val="20"/>
                <w:szCs w:val="20"/>
              </w:rPr>
              <w:t>Customer updates profile, addresses and payment methods.</w:t>
            </w:r>
          </w:p>
        </w:tc>
      </w:tr>
      <w:tr w:rsidR="008B20D7" w:rsidRPr="00851D33" w14:paraId="667E9237" w14:textId="77777777" w:rsidTr="00935E50">
        <w:trPr>
          <w:trHeight w:val="3672"/>
        </w:trPr>
        <w:tc>
          <w:tcPr>
            <w:tcW w:w="2190" w:type="dxa"/>
          </w:tcPr>
          <w:p w14:paraId="0306DBB0" w14:textId="2D556020" w:rsidR="008B20D7" w:rsidRPr="00DF4889" w:rsidRDefault="008B20D7" w:rsidP="00A92514">
            <w:pPr>
              <w:spacing w:before="120" w:after="120" w:line="360" w:lineRule="auto"/>
              <w:jc w:val="both"/>
              <w:rPr>
                <w:rFonts w:asciiTheme="majorHAnsi" w:hAnsiTheme="majorHAnsi"/>
                <w:sz w:val="20"/>
                <w:szCs w:val="20"/>
              </w:rPr>
            </w:pPr>
            <w:r w:rsidRPr="00DF4889">
              <w:rPr>
                <w:rFonts w:asciiTheme="majorHAnsi" w:hAnsiTheme="majorHAnsi"/>
                <w:sz w:val="20"/>
                <w:szCs w:val="20"/>
              </w:rPr>
              <w:t xml:space="preserve">This use case describes </w:t>
            </w:r>
            <w:r>
              <w:rPr>
                <w:rFonts w:asciiTheme="majorHAnsi" w:hAnsiTheme="majorHAnsi"/>
                <w:sz w:val="20"/>
                <w:szCs w:val="20"/>
              </w:rPr>
              <w:t xml:space="preserve">the possible </w:t>
            </w:r>
            <w:proofErr w:type="spellStart"/>
            <w:r>
              <w:rPr>
                <w:rFonts w:asciiTheme="majorHAnsi" w:hAnsiTheme="majorHAnsi"/>
                <w:sz w:val="20"/>
                <w:szCs w:val="20"/>
              </w:rPr>
              <w:t>forter</w:t>
            </w:r>
            <w:proofErr w:type="spellEnd"/>
            <w:r>
              <w:rPr>
                <w:rFonts w:asciiTheme="majorHAnsi" w:hAnsiTheme="majorHAnsi"/>
                <w:sz w:val="20"/>
                <w:szCs w:val="20"/>
              </w:rPr>
              <w:t xml:space="preserve"> response and decisions for account events, profile update, addresses and payment methods.</w:t>
            </w:r>
          </w:p>
        </w:tc>
        <w:tc>
          <w:tcPr>
            <w:tcW w:w="7029" w:type="dxa"/>
          </w:tcPr>
          <w:p w14:paraId="39269022" w14:textId="168FE5DC" w:rsidR="008B20D7" w:rsidRDefault="00E02E3A" w:rsidP="002D2E98">
            <w:pPr>
              <w:pStyle w:val="ListParagraph"/>
              <w:numPr>
                <w:ilvl w:val="0"/>
                <w:numId w:val="48"/>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A u</w:t>
            </w:r>
            <w:r w:rsidR="008B20D7">
              <w:rPr>
                <w:rFonts w:asciiTheme="majorHAnsi" w:hAnsiTheme="majorHAnsi" w:cs="Tahoma"/>
                <w:color w:val="000000" w:themeColor="text1"/>
                <w:sz w:val="20"/>
                <w:szCs w:val="20"/>
              </w:rPr>
              <w:t>ser access</w:t>
            </w:r>
            <w:r>
              <w:rPr>
                <w:rFonts w:asciiTheme="majorHAnsi" w:hAnsiTheme="majorHAnsi" w:cs="Tahoma"/>
                <w:color w:val="000000" w:themeColor="text1"/>
                <w:sz w:val="20"/>
                <w:szCs w:val="20"/>
              </w:rPr>
              <w:t>es</w:t>
            </w:r>
            <w:r w:rsidR="008B20D7">
              <w:rPr>
                <w:rFonts w:asciiTheme="majorHAnsi" w:hAnsiTheme="majorHAnsi" w:cs="Tahoma"/>
                <w:color w:val="000000" w:themeColor="text1"/>
                <w:sz w:val="20"/>
                <w:szCs w:val="20"/>
              </w:rPr>
              <w:t xml:space="preserve"> their profile.</w:t>
            </w:r>
          </w:p>
          <w:p w14:paraId="75752D45" w14:textId="2971E3BE" w:rsidR="008B20D7" w:rsidRDefault="008B20D7" w:rsidP="002D2E98">
            <w:pPr>
              <w:pStyle w:val="ListParagraph"/>
              <w:numPr>
                <w:ilvl w:val="0"/>
                <w:numId w:val="48"/>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User tries to update their profile</w:t>
            </w:r>
            <w:r w:rsidR="00E02E3A">
              <w:rPr>
                <w:rFonts w:asciiTheme="majorHAnsi" w:hAnsiTheme="majorHAnsi" w:cs="Tahoma"/>
                <w:color w:val="000000" w:themeColor="text1"/>
                <w:sz w:val="20"/>
                <w:szCs w:val="20"/>
              </w:rPr>
              <w:t xml:space="preserve">, </w:t>
            </w:r>
            <w:r>
              <w:rPr>
                <w:rFonts w:asciiTheme="majorHAnsi" w:hAnsiTheme="majorHAnsi" w:cs="Tahoma"/>
                <w:color w:val="000000" w:themeColor="text1"/>
                <w:sz w:val="20"/>
                <w:szCs w:val="20"/>
              </w:rPr>
              <w:t>address or payment method.</w:t>
            </w:r>
          </w:p>
          <w:p w14:paraId="17742DBE" w14:textId="77777777" w:rsidR="008B20D7" w:rsidRDefault="008B20D7" w:rsidP="002D2E98">
            <w:pPr>
              <w:pStyle w:val="ListParagraph"/>
              <w:numPr>
                <w:ilvl w:val="0"/>
                <w:numId w:val="48"/>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Information is sent to </w:t>
            </w:r>
            <w:proofErr w:type="spellStart"/>
            <w:r>
              <w:rPr>
                <w:rFonts w:asciiTheme="majorHAnsi" w:hAnsiTheme="majorHAnsi" w:cs="Tahoma"/>
                <w:color w:val="000000" w:themeColor="text1"/>
                <w:sz w:val="20"/>
                <w:szCs w:val="20"/>
              </w:rPr>
              <w:t>Forter</w:t>
            </w:r>
            <w:proofErr w:type="spellEnd"/>
          </w:p>
          <w:p w14:paraId="5F0B7DC8" w14:textId="1500703F" w:rsidR="008B20D7" w:rsidRDefault="00E02E3A" w:rsidP="002D2E98">
            <w:pPr>
              <w:pStyle w:val="ListParagraph"/>
              <w:numPr>
                <w:ilvl w:val="0"/>
                <w:numId w:val="48"/>
              </w:numPr>
              <w:autoSpaceDE w:val="0"/>
              <w:autoSpaceDN w:val="0"/>
              <w:adjustRightInd w:val="0"/>
              <w:spacing w:before="120" w:after="120" w:line="360" w:lineRule="auto"/>
              <w:jc w:val="both"/>
              <w:rPr>
                <w:rFonts w:asciiTheme="majorHAnsi" w:hAnsiTheme="majorHAnsi" w:cs="Tahoma"/>
                <w:color w:val="000000" w:themeColor="text1"/>
                <w:sz w:val="20"/>
                <w:szCs w:val="20"/>
              </w:rPr>
            </w:pPr>
            <w:proofErr w:type="spellStart"/>
            <w:r>
              <w:rPr>
                <w:rFonts w:asciiTheme="majorHAnsi" w:hAnsiTheme="majorHAnsi" w:cs="Tahoma"/>
                <w:color w:val="000000" w:themeColor="text1"/>
                <w:sz w:val="20"/>
                <w:szCs w:val="20"/>
              </w:rPr>
              <w:t>Forter’s</w:t>
            </w:r>
            <w:proofErr w:type="spellEnd"/>
            <w:r>
              <w:rPr>
                <w:rFonts w:asciiTheme="majorHAnsi" w:hAnsiTheme="majorHAnsi" w:cs="Tahoma"/>
                <w:color w:val="000000" w:themeColor="text1"/>
                <w:sz w:val="20"/>
                <w:szCs w:val="20"/>
              </w:rPr>
              <w:t xml:space="preserve"> r</w:t>
            </w:r>
            <w:r w:rsidR="008B20D7">
              <w:rPr>
                <w:rFonts w:asciiTheme="majorHAnsi" w:hAnsiTheme="majorHAnsi" w:cs="Tahoma"/>
                <w:color w:val="000000" w:themeColor="text1"/>
                <w:sz w:val="20"/>
                <w:szCs w:val="20"/>
              </w:rPr>
              <w:t xml:space="preserve">esponse has </w:t>
            </w:r>
            <w:r>
              <w:rPr>
                <w:rFonts w:asciiTheme="majorHAnsi" w:hAnsiTheme="majorHAnsi" w:cs="Tahoma"/>
                <w:color w:val="000000" w:themeColor="text1"/>
                <w:sz w:val="20"/>
                <w:szCs w:val="20"/>
              </w:rPr>
              <w:t xml:space="preserve">the </w:t>
            </w:r>
            <w:r w:rsidR="008B20D7">
              <w:rPr>
                <w:rFonts w:asciiTheme="majorHAnsi" w:hAnsiTheme="majorHAnsi" w:cs="Tahoma"/>
                <w:color w:val="000000" w:themeColor="text1"/>
                <w:sz w:val="20"/>
                <w:szCs w:val="20"/>
              </w:rPr>
              <w:t xml:space="preserve">attribute </w:t>
            </w:r>
            <w:proofErr w:type="spellStart"/>
            <w:r w:rsidR="008B20D7">
              <w:rPr>
                <w:rFonts w:asciiTheme="majorHAnsi" w:hAnsiTheme="majorHAnsi" w:cs="Tahoma"/>
                <w:color w:val="000000" w:themeColor="text1"/>
                <w:sz w:val="20"/>
                <w:szCs w:val="20"/>
              </w:rPr>
              <w:t>forterDecision</w:t>
            </w:r>
            <w:proofErr w:type="spellEnd"/>
            <w:r>
              <w:rPr>
                <w:rFonts w:asciiTheme="majorHAnsi" w:hAnsiTheme="majorHAnsi" w:cs="Tahoma"/>
                <w:color w:val="000000" w:themeColor="text1"/>
                <w:sz w:val="20"/>
                <w:szCs w:val="20"/>
              </w:rPr>
              <w:t xml:space="preserve"> with</w:t>
            </w:r>
            <w:r w:rsidR="008B20D7">
              <w:rPr>
                <w:rFonts w:asciiTheme="majorHAnsi" w:hAnsiTheme="majorHAnsi" w:cs="Tahoma"/>
                <w:color w:val="000000" w:themeColor="text1"/>
                <w:sz w:val="20"/>
                <w:szCs w:val="20"/>
              </w:rPr>
              <w:t xml:space="preserve"> possible values: APPROVED, DECLINED, NOT_REVIEWED, VERIFICATION_REQUIRED</w:t>
            </w:r>
          </w:p>
          <w:p w14:paraId="1F0473F0" w14:textId="77777777" w:rsidR="008B20D7" w:rsidRDefault="008B20D7" w:rsidP="002D2E98">
            <w:pPr>
              <w:pStyle w:val="ListParagraph"/>
              <w:numPr>
                <w:ilvl w:val="0"/>
                <w:numId w:val="48"/>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Merchant can use this attribute to take action (It’s up to the merchant to decide what action he wants to take)</w:t>
            </w:r>
          </w:p>
          <w:p w14:paraId="5CF23B74" w14:textId="4CDEED77" w:rsidR="008B20D7" w:rsidRDefault="008B20D7" w:rsidP="002D2E98">
            <w:pPr>
              <w:pStyle w:val="ListParagraph"/>
              <w:numPr>
                <w:ilvl w:val="0"/>
                <w:numId w:val="48"/>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Custom code can be </w:t>
            </w:r>
            <w:r w:rsidR="00E02E3A">
              <w:rPr>
                <w:rFonts w:asciiTheme="majorHAnsi" w:hAnsiTheme="majorHAnsi" w:cs="Tahoma"/>
                <w:color w:val="000000" w:themeColor="text1"/>
                <w:sz w:val="20"/>
                <w:szCs w:val="20"/>
              </w:rPr>
              <w:t>written</w:t>
            </w:r>
            <w:r w:rsidR="002D2E98">
              <w:rPr>
                <w:rFonts w:asciiTheme="majorHAnsi" w:hAnsiTheme="majorHAnsi" w:cs="Tahoma"/>
                <w:color w:val="000000" w:themeColor="text1"/>
                <w:sz w:val="20"/>
                <w:szCs w:val="20"/>
              </w:rPr>
              <w:t xml:space="preserve"> and executed</w:t>
            </w:r>
            <w:r>
              <w:rPr>
                <w:rFonts w:asciiTheme="majorHAnsi" w:hAnsiTheme="majorHAnsi" w:cs="Tahoma"/>
                <w:color w:val="000000" w:themeColor="text1"/>
                <w:sz w:val="20"/>
                <w:szCs w:val="20"/>
              </w:rPr>
              <w:t xml:space="preserve"> after the service response to do their desired action</w:t>
            </w:r>
            <w:r w:rsidR="002D2E98">
              <w:rPr>
                <w:rFonts w:asciiTheme="majorHAnsi" w:hAnsiTheme="majorHAnsi" w:cs="Tahoma"/>
                <w:color w:val="000000" w:themeColor="text1"/>
                <w:sz w:val="20"/>
                <w:szCs w:val="20"/>
              </w:rPr>
              <w:t>, examples.</w:t>
            </w:r>
          </w:p>
          <w:p w14:paraId="53DFB744" w14:textId="21F3FD58" w:rsidR="002D2E98" w:rsidRDefault="002D2E98" w:rsidP="002D2E98">
            <w:pPr>
              <w:pStyle w:val="ListParagraph"/>
              <w:numPr>
                <w:ilvl w:val="1"/>
                <w:numId w:val="48"/>
              </w:numPr>
              <w:autoSpaceDE w:val="0"/>
              <w:autoSpaceDN w:val="0"/>
              <w:adjustRightInd w:val="0"/>
              <w:spacing w:before="120" w:after="120" w:line="360" w:lineRule="auto"/>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In case of  “VERIFICATION_REQUIRED”, </w:t>
            </w:r>
            <w:r w:rsidR="00E02E3A">
              <w:rPr>
                <w:rFonts w:asciiTheme="majorHAnsi" w:hAnsiTheme="majorHAnsi" w:cs="Tahoma"/>
                <w:color w:val="000000" w:themeColor="text1"/>
                <w:sz w:val="20"/>
                <w:szCs w:val="20"/>
              </w:rPr>
              <w:t xml:space="preserve">it is recommended </w:t>
            </w:r>
            <w:r>
              <w:rPr>
                <w:rFonts w:asciiTheme="majorHAnsi" w:hAnsiTheme="majorHAnsi" w:cs="Tahoma"/>
                <w:color w:val="000000" w:themeColor="text1"/>
                <w:sz w:val="20"/>
                <w:szCs w:val="20"/>
              </w:rPr>
              <w:t xml:space="preserve">the merchant </w:t>
            </w:r>
            <w:r w:rsidR="00E02E3A">
              <w:rPr>
                <w:rFonts w:asciiTheme="majorHAnsi" w:hAnsiTheme="majorHAnsi" w:cs="Tahoma"/>
                <w:color w:val="000000" w:themeColor="text1"/>
                <w:sz w:val="20"/>
                <w:szCs w:val="20"/>
              </w:rPr>
              <w:t>verifies</w:t>
            </w:r>
            <w:r>
              <w:rPr>
                <w:rFonts w:asciiTheme="majorHAnsi" w:hAnsiTheme="majorHAnsi" w:cs="Tahoma"/>
                <w:color w:val="000000" w:themeColor="text1"/>
                <w:sz w:val="20"/>
                <w:szCs w:val="20"/>
              </w:rPr>
              <w:t xml:space="preserve"> the customer</w:t>
            </w:r>
            <w:r w:rsidR="00E02E3A">
              <w:rPr>
                <w:rFonts w:asciiTheme="majorHAnsi" w:hAnsiTheme="majorHAnsi" w:cs="Tahoma"/>
                <w:color w:val="000000" w:themeColor="text1"/>
                <w:sz w:val="20"/>
                <w:szCs w:val="20"/>
              </w:rPr>
              <w:t>’s</w:t>
            </w:r>
            <w:r>
              <w:rPr>
                <w:rFonts w:asciiTheme="majorHAnsi" w:hAnsiTheme="majorHAnsi" w:cs="Tahoma"/>
                <w:color w:val="000000" w:themeColor="text1"/>
                <w:sz w:val="20"/>
                <w:szCs w:val="20"/>
              </w:rPr>
              <w:t xml:space="preserve"> identity </w:t>
            </w:r>
            <w:r w:rsidR="00E02E3A">
              <w:rPr>
                <w:rFonts w:asciiTheme="majorHAnsi" w:hAnsiTheme="majorHAnsi" w:cs="Tahoma"/>
                <w:color w:val="000000" w:themeColor="text1"/>
                <w:sz w:val="20"/>
                <w:szCs w:val="20"/>
              </w:rPr>
              <w:t xml:space="preserve">first, </w:t>
            </w:r>
            <w:r>
              <w:rPr>
                <w:rFonts w:asciiTheme="majorHAnsi" w:hAnsiTheme="majorHAnsi" w:cs="Tahoma"/>
                <w:color w:val="000000" w:themeColor="text1"/>
                <w:sz w:val="20"/>
                <w:szCs w:val="20"/>
              </w:rPr>
              <w:t>to allow the changes</w:t>
            </w:r>
            <w:r w:rsidR="00E02E3A">
              <w:rPr>
                <w:rFonts w:asciiTheme="majorHAnsi" w:hAnsiTheme="majorHAnsi" w:cs="Tahoma"/>
                <w:color w:val="000000" w:themeColor="text1"/>
                <w:sz w:val="20"/>
                <w:szCs w:val="20"/>
              </w:rPr>
              <w:t xml:space="preserve">, and then update </w:t>
            </w:r>
            <w:proofErr w:type="spellStart"/>
            <w:r w:rsidR="00E02E3A">
              <w:rPr>
                <w:rFonts w:asciiTheme="majorHAnsi" w:hAnsiTheme="majorHAnsi" w:cs="Tahoma"/>
                <w:color w:val="000000" w:themeColor="text1"/>
                <w:sz w:val="20"/>
                <w:szCs w:val="20"/>
              </w:rPr>
              <w:t>Forter</w:t>
            </w:r>
            <w:proofErr w:type="spellEnd"/>
            <w:r w:rsidR="00E02E3A">
              <w:rPr>
                <w:rFonts w:asciiTheme="majorHAnsi" w:hAnsiTheme="majorHAnsi" w:cs="Tahoma"/>
                <w:color w:val="000000" w:themeColor="text1"/>
                <w:sz w:val="20"/>
                <w:szCs w:val="20"/>
              </w:rPr>
              <w:t xml:space="preserve"> on the verification results</w:t>
            </w:r>
          </w:p>
          <w:p w14:paraId="48869BA5" w14:textId="4D1016AB" w:rsidR="002D2E98" w:rsidRDefault="002D2E98" w:rsidP="002D2E98">
            <w:pPr>
              <w:pStyle w:val="ListParagraph"/>
              <w:numPr>
                <w:ilvl w:val="1"/>
                <w:numId w:val="48"/>
              </w:numPr>
              <w:autoSpaceDE w:val="0"/>
              <w:autoSpaceDN w:val="0"/>
              <w:adjustRightInd w:val="0"/>
              <w:spacing w:before="120" w:after="120" w:line="360" w:lineRule="auto"/>
              <w:rPr>
                <w:rFonts w:asciiTheme="majorHAnsi" w:hAnsiTheme="majorHAnsi" w:cs="Tahoma"/>
                <w:color w:val="000000" w:themeColor="text1"/>
                <w:sz w:val="20"/>
                <w:szCs w:val="20"/>
              </w:rPr>
            </w:pPr>
            <w:r>
              <w:rPr>
                <w:rFonts w:asciiTheme="majorHAnsi" w:hAnsiTheme="majorHAnsi" w:cs="Tahoma"/>
                <w:color w:val="000000" w:themeColor="text1"/>
                <w:sz w:val="20"/>
                <w:szCs w:val="20"/>
              </w:rPr>
              <w:t>In case of “DECLINED”, the merchant can decide to throw an error to the customer.</w:t>
            </w:r>
          </w:p>
          <w:p w14:paraId="6F0DF104" w14:textId="2629937F" w:rsidR="002D2E98" w:rsidRDefault="002D2E98" w:rsidP="002D2E98">
            <w:pPr>
              <w:pStyle w:val="ListParagraph"/>
              <w:numPr>
                <w:ilvl w:val="1"/>
                <w:numId w:val="48"/>
              </w:numPr>
              <w:autoSpaceDE w:val="0"/>
              <w:autoSpaceDN w:val="0"/>
              <w:adjustRightInd w:val="0"/>
              <w:spacing w:before="120" w:after="120" w:line="360" w:lineRule="auto"/>
              <w:rPr>
                <w:rFonts w:asciiTheme="majorHAnsi" w:hAnsiTheme="majorHAnsi" w:cs="Tahoma"/>
                <w:color w:val="000000" w:themeColor="text1"/>
                <w:sz w:val="20"/>
                <w:szCs w:val="20"/>
              </w:rPr>
            </w:pPr>
            <w:r>
              <w:rPr>
                <w:rFonts w:asciiTheme="majorHAnsi" w:hAnsiTheme="majorHAnsi" w:cs="Tahoma"/>
                <w:color w:val="000000" w:themeColor="text1"/>
                <w:sz w:val="20"/>
                <w:szCs w:val="20"/>
              </w:rPr>
              <w:t>In case of “NOT_REVIEWED”, the merchant can allow the changes or review it on their own.</w:t>
            </w:r>
          </w:p>
          <w:p w14:paraId="04E40BC3" w14:textId="5D688379" w:rsidR="002D2E98" w:rsidRDefault="002D2E98" w:rsidP="002D2E98">
            <w:pPr>
              <w:pStyle w:val="ListParagraph"/>
              <w:numPr>
                <w:ilvl w:val="1"/>
                <w:numId w:val="48"/>
              </w:numPr>
              <w:autoSpaceDE w:val="0"/>
              <w:autoSpaceDN w:val="0"/>
              <w:adjustRightInd w:val="0"/>
              <w:spacing w:before="120" w:after="120" w:line="360" w:lineRule="auto"/>
              <w:rPr>
                <w:rFonts w:asciiTheme="majorHAnsi" w:hAnsiTheme="majorHAnsi" w:cs="Tahoma"/>
                <w:color w:val="000000" w:themeColor="text1"/>
                <w:sz w:val="20"/>
                <w:szCs w:val="20"/>
              </w:rPr>
            </w:pPr>
            <w:r>
              <w:rPr>
                <w:rFonts w:asciiTheme="majorHAnsi" w:hAnsiTheme="majorHAnsi" w:cs="Tahoma"/>
                <w:color w:val="000000" w:themeColor="text1"/>
                <w:sz w:val="20"/>
                <w:szCs w:val="20"/>
              </w:rPr>
              <w:t>In case of “APPROVED”, the merchant can allow the changes.</w:t>
            </w:r>
          </w:p>
          <w:p w14:paraId="339B43A3" w14:textId="4781E31A" w:rsidR="002D2E98" w:rsidRPr="00935E50" w:rsidRDefault="002D2E98" w:rsidP="00935E50">
            <w:pPr>
              <w:autoSpaceDE w:val="0"/>
              <w:autoSpaceDN w:val="0"/>
              <w:adjustRightInd w:val="0"/>
              <w:spacing w:before="120" w:after="120" w:line="360" w:lineRule="auto"/>
              <w:jc w:val="both"/>
              <w:rPr>
                <w:rFonts w:asciiTheme="majorHAnsi" w:hAnsiTheme="majorHAnsi" w:cs="Tahoma"/>
                <w:color w:val="000000" w:themeColor="text1"/>
                <w:sz w:val="20"/>
                <w:szCs w:val="20"/>
              </w:rPr>
            </w:pPr>
          </w:p>
        </w:tc>
      </w:tr>
    </w:tbl>
    <w:p w14:paraId="6F862ED1" w14:textId="1E925740" w:rsidR="00D97AD6" w:rsidRDefault="00D97AD6" w:rsidP="001514FE">
      <w:pPr>
        <w:ind w:left="1080"/>
        <w:jc w:val="both"/>
        <w:rPr>
          <w:rFonts w:asciiTheme="majorHAnsi" w:hAnsiTheme="majorHAnsi"/>
          <w:color w:val="808080" w:themeColor="background1" w:themeShade="80"/>
          <w:sz w:val="18"/>
          <w:szCs w:val="18"/>
        </w:rPr>
      </w:pPr>
    </w:p>
    <w:p w14:paraId="6F29EA38" w14:textId="77777777" w:rsidR="00D97AD6" w:rsidRDefault="00D97AD6" w:rsidP="001514FE">
      <w:pPr>
        <w:ind w:left="1080"/>
        <w:jc w:val="both"/>
        <w:rPr>
          <w:rFonts w:asciiTheme="majorHAnsi" w:hAnsiTheme="majorHAnsi"/>
          <w:color w:val="808080" w:themeColor="background1" w:themeShade="80"/>
          <w:sz w:val="18"/>
          <w:szCs w:val="18"/>
        </w:rPr>
      </w:pPr>
    </w:p>
    <w:p w14:paraId="23EAD2C1" w14:textId="13BDD0DB" w:rsidR="00F50449" w:rsidRDefault="006955B4" w:rsidP="000A569E">
      <w:pPr>
        <w:pStyle w:val="Heading2"/>
        <w:jc w:val="both"/>
        <w:rPr>
          <w:rFonts w:asciiTheme="majorHAnsi" w:hAnsiTheme="majorHAnsi"/>
        </w:rPr>
      </w:pPr>
      <w:bookmarkStart w:id="11" w:name="_Toc22201467"/>
      <w:bookmarkEnd w:id="8"/>
      <w:bookmarkEnd w:id="9"/>
      <w:bookmarkEnd w:id="10"/>
      <w:r w:rsidRPr="005F7DBE">
        <w:rPr>
          <w:rFonts w:asciiTheme="majorHAnsi" w:hAnsiTheme="majorHAnsi"/>
        </w:rPr>
        <w:t>Limitations</w:t>
      </w:r>
      <w:r w:rsidR="000A569E">
        <w:rPr>
          <w:rFonts w:asciiTheme="majorHAnsi" w:hAnsiTheme="majorHAnsi"/>
        </w:rPr>
        <w:t xml:space="preserve"> and</w:t>
      </w:r>
      <w:r w:rsidRPr="005F7DBE">
        <w:rPr>
          <w:rFonts w:asciiTheme="majorHAnsi" w:hAnsiTheme="majorHAnsi"/>
        </w:rPr>
        <w:t xml:space="preserve"> Constraints</w:t>
      </w:r>
      <w:bookmarkEnd w:id="11"/>
    </w:p>
    <w:p w14:paraId="5767D819" w14:textId="20DA9671" w:rsidR="003E7E5E" w:rsidRDefault="00E90C17" w:rsidP="000A569E">
      <w:pPr>
        <w:spacing w:before="120" w:after="120" w:line="360" w:lineRule="auto"/>
        <w:ind w:left="357"/>
        <w:rPr>
          <w:rFonts w:asciiTheme="majorHAnsi" w:hAnsiTheme="majorHAnsi"/>
          <w:sz w:val="20"/>
          <w:szCs w:val="20"/>
        </w:rPr>
      </w:pPr>
      <w:r w:rsidRPr="00F50531">
        <w:rPr>
          <w:rFonts w:asciiTheme="majorHAnsi" w:hAnsiTheme="majorHAnsi"/>
          <w:sz w:val="20"/>
          <w:szCs w:val="20"/>
        </w:rPr>
        <w:t xml:space="preserve">In order to make use of the </w:t>
      </w:r>
      <w:proofErr w:type="spellStart"/>
      <w:r w:rsidRPr="00F50531">
        <w:rPr>
          <w:rFonts w:asciiTheme="majorHAnsi" w:hAnsiTheme="majorHAnsi"/>
          <w:sz w:val="20"/>
          <w:szCs w:val="20"/>
        </w:rPr>
        <w:t>Forter</w:t>
      </w:r>
      <w:proofErr w:type="spellEnd"/>
      <w:r w:rsidRPr="00F50531">
        <w:rPr>
          <w:rFonts w:asciiTheme="majorHAnsi" w:hAnsiTheme="majorHAnsi"/>
          <w:sz w:val="20"/>
          <w:szCs w:val="20"/>
        </w:rPr>
        <w:t xml:space="preserve"> </w:t>
      </w:r>
      <w:r w:rsidR="00F50531" w:rsidRPr="00F50531">
        <w:rPr>
          <w:rFonts w:asciiTheme="majorHAnsi" w:hAnsiTheme="majorHAnsi"/>
          <w:sz w:val="20"/>
          <w:szCs w:val="20"/>
        </w:rPr>
        <w:t xml:space="preserve">cartridge, merchants </w:t>
      </w:r>
      <w:r w:rsidR="000A569E">
        <w:rPr>
          <w:rFonts w:asciiTheme="majorHAnsi" w:hAnsiTheme="majorHAnsi"/>
          <w:sz w:val="20"/>
          <w:szCs w:val="20"/>
        </w:rPr>
        <w:t>must</w:t>
      </w:r>
      <w:r w:rsidR="00F50531" w:rsidRPr="00F50531">
        <w:rPr>
          <w:rFonts w:asciiTheme="majorHAnsi" w:hAnsiTheme="majorHAnsi"/>
          <w:sz w:val="20"/>
          <w:szCs w:val="20"/>
        </w:rPr>
        <w:t xml:space="preserve"> have</w:t>
      </w:r>
      <w:r w:rsidR="000A569E">
        <w:rPr>
          <w:rFonts w:asciiTheme="majorHAnsi" w:hAnsiTheme="majorHAnsi"/>
          <w:sz w:val="20"/>
          <w:szCs w:val="20"/>
        </w:rPr>
        <w:t xml:space="preserve"> a </w:t>
      </w:r>
      <w:proofErr w:type="spellStart"/>
      <w:r w:rsidR="000A569E">
        <w:rPr>
          <w:rFonts w:asciiTheme="majorHAnsi" w:hAnsiTheme="majorHAnsi"/>
          <w:sz w:val="20"/>
          <w:szCs w:val="20"/>
        </w:rPr>
        <w:t>Forter</w:t>
      </w:r>
      <w:proofErr w:type="spellEnd"/>
      <w:r w:rsidR="000A569E">
        <w:rPr>
          <w:rFonts w:asciiTheme="majorHAnsi" w:hAnsiTheme="majorHAnsi"/>
          <w:sz w:val="20"/>
          <w:szCs w:val="20"/>
        </w:rPr>
        <w:t xml:space="preserve"> account. Implementing the cartridge successfully will require the relevant</w:t>
      </w:r>
      <w:r w:rsidR="00F50531" w:rsidRPr="00F50531">
        <w:rPr>
          <w:rFonts w:asciiTheme="majorHAnsi" w:hAnsiTheme="majorHAnsi"/>
          <w:sz w:val="20"/>
          <w:szCs w:val="20"/>
        </w:rPr>
        <w:t xml:space="preserve"> API credentials.</w:t>
      </w:r>
      <w:r w:rsidR="00151AD1">
        <w:rPr>
          <w:rFonts w:asciiTheme="majorHAnsi" w:hAnsiTheme="majorHAnsi"/>
          <w:sz w:val="20"/>
          <w:szCs w:val="20"/>
        </w:rPr>
        <w:t xml:space="preserve"> </w:t>
      </w:r>
    </w:p>
    <w:p w14:paraId="69A2ADC5" w14:textId="77777777" w:rsidR="001E6C8E" w:rsidRPr="00151AD1" w:rsidRDefault="001E6C8E" w:rsidP="000A569E">
      <w:pPr>
        <w:spacing w:before="120" w:after="120" w:line="360" w:lineRule="auto"/>
        <w:ind w:left="357"/>
        <w:rPr>
          <w:rFonts w:asciiTheme="majorHAnsi" w:hAnsiTheme="majorHAnsi"/>
          <w:color w:val="FF0000"/>
          <w:sz w:val="20"/>
          <w:szCs w:val="20"/>
        </w:rPr>
      </w:pPr>
    </w:p>
    <w:p w14:paraId="45DA2D3E" w14:textId="77777777" w:rsidR="00F638C7" w:rsidRDefault="003E7E5E" w:rsidP="001514FE">
      <w:pPr>
        <w:pStyle w:val="Heading2"/>
        <w:jc w:val="both"/>
        <w:rPr>
          <w:rFonts w:asciiTheme="majorHAnsi" w:hAnsiTheme="majorHAnsi"/>
        </w:rPr>
      </w:pPr>
      <w:bookmarkStart w:id="12" w:name="_Toc22201468"/>
      <w:bookmarkStart w:id="13" w:name="_Hlk91679451"/>
      <w:bookmarkStart w:id="14" w:name="_Toc78862413"/>
      <w:bookmarkStart w:id="15" w:name="_Toc245264334"/>
      <w:bookmarkStart w:id="16" w:name="_Toc279703420"/>
      <w:bookmarkStart w:id="17" w:name="_Toc279703513"/>
      <w:bookmarkEnd w:id="5"/>
      <w:r w:rsidRPr="005F7DBE">
        <w:rPr>
          <w:rFonts w:asciiTheme="majorHAnsi" w:hAnsiTheme="majorHAnsi"/>
        </w:rPr>
        <w:t>Compatibility</w:t>
      </w:r>
      <w:bookmarkEnd w:id="12"/>
    </w:p>
    <w:bookmarkEnd w:id="13"/>
    <w:p w14:paraId="513F1EB2" w14:textId="77777777" w:rsidR="00AD7720" w:rsidRPr="00AD7720" w:rsidRDefault="00AD7720" w:rsidP="00AD7720">
      <w:pPr>
        <w:pStyle w:val="NoSpacing"/>
      </w:pPr>
    </w:p>
    <w:p w14:paraId="1C61A925" w14:textId="6AFF541B" w:rsidR="001E6C8E" w:rsidRDefault="000A569E" w:rsidP="008A0BBC">
      <w:pPr>
        <w:pStyle w:val="Standard1"/>
        <w:spacing w:before="120"/>
        <w:ind w:left="357"/>
        <w:jc w:val="both"/>
        <w:rPr>
          <w:rFonts w:asciiTheme="majorHAnsi" w:hAnsiTheme="majorHAnsi"/>
        </w:rPr>
      </w:pPr>
      <w:r>
        <w:rPr>
          <w:rFonts w:asciiTheme="majorHAnsi" w:hAnsiTheme="majorHAnsi"/>
        </w:rPr>
        <w:t xml:space="preserve">The </w:t>
      </w:r>
      <w:proofErr w:type="spellStart"/>
      <w:r w:rsidR="007839CB" w:rsidRPr="007C123C">
        <w:rPr>
          <w:rFonts w:asciiTheme="majorHAnsi" w:hAnsiTheme="majorHAnsi"/>
        </w:rPr>
        <w:t>Forter</w:t>
      </w:r>
      <w:proofErr w:type="spellEnd"/>
      <w:r w:rsidR="007839CB" w:rsidRPr="007C123C">
        <w:rPr>
          <w:rFonts w:asciiTheme="majorHAnsi" w:hAnsiTheme="majorHAnsi"/>
        </w:rPr>
        <w:t xml:space="preserve"> integration cartridge </w:t>
      </w:r>
      <w:r w:rsidR="00B62F7D">
        <w:rPr>
          <w:rFonts w:asciiTheme="majorHAnsi" w:hAnsiTheme="majorHAnsi"/>
        </w:rPr>
        <w:t xml:space="preserve">was certified </w:t>
      </w:r>
      <w:r w:rsidR="007839CB" w:rsidRPr="007C123C">
        <w:rPr>
          <w:rFonts w:asciiTheme="majorHAnsi" w:hAnsiTheme="majorHAnsi"/>
        </w:rPr>
        <w:t xml:space="preserve">with the latest </w:t>
      </w:r>
      <w:r>
        <w:rPr>
          <w:rFonts w:asciiTheme="majorHAnsi" w:hAnsiTheme="majorHAnsi"/>
        </w:rPr>
        <w:t>version of</w:t>
      </w:r>
      <w:r w:rsidR="006478AD">
        <w:rPr>
          <w:rFonts w:asciiTheme="majorHAnsi" w:hAnsiTheme="majorHAnsi"/>
        </w:rPr>
        <w:t xml:space="preserve"> Salesforce Commerce Cloud</w:t>
      </w:r>
      <w:r w:rsidR="00B62F7D">
        <w:rPr>
          <w:rFonts w:asciiTheme="majorHAnsi" w:hAnsiTheme="majorHAnsi"/>
        </w:rPr>
        <w:t xml:space="preserve"> (currently API version </w:t>
      </w:r>
      <w:r w:rsidR="007D02AE">
        <w:rPr>
          <w:rFonts w:asciiTheme="majorHAnsi" w:hAnsiTheme="majorHAnsi"/>
        </w:rPr>
        <w:t>21</w:t>
      </w:r>
      <w:r w:rsidR="00B62F7D">
        <w:rPr>
          <w:rFonts w:asciiTheme="majorHAnsi" w:hAnsiTheme="majorHAnsi"/>
        </w:rPr>
        <w:t>.</w:t>
      </w:r>
      <w:r w:rsidR="007D02AE">
        <w:rPr>
          <w:rFonts w:asciiTheme="majorHAnsi" w:hAnsiTheme="majorHAnsi"/>
        </w:rPr>
        <w:t>20</w:t>
      </w:r>
      <w:r w:rsidR="0005271D">
        <w:rPr>
          <w:rFonts w:asciiTheme="majorHAnsi" w:hAnsiTheme="majorHAnsi"/>
        </w:rPr>
        <w:t xml:space="preserve">, </w:t>
      </w:r>
      <w:r w:rsidR="00B62F7D">
        <w:rPr>
          <w:rFonts w:asciiTheme="majorHAnsi" w:hAnsiTheme="majorHAnsi"/>
        </w:rPr>
        <w:t xml:space="preserve">Site </w:t>
      </w:r>
      <w:r w:rsidR="004E5EA5">
        <w:rPr>
          <w:rFonts w:asciiTheme="majorHAnsi" w:hAnsiTheme="majorHAnsi"/>
        </w:rPr>
        <w:t>G</w:t>
      </w:r>
      <w:r w:rsidR="00B62F7D">
        <w:rPr>
          <w:rFonts w:asciiTheme="majorHAnsi" w:hAnsiTheme="majorHAnsi"/>
        </w:rPr>
        <w:t>enesis version 10</w:t>
      </w:r>
      <w:r w:rsidR="00DA6EF2">
        <w:rPr>
          <w:rFonts w:asciiTheme="majorHAnsi" w:hAnsiTheme="majorHAnsi"/>
        </w:rPr>
        <w:t>5</w:t>
      </w:r>
      <w:r w:rsidR="00B62F7D">
        <w:rPr>
          <w:rFonts w:asciiTheme="majorHAnsi" w:hAnsiTheme="majorHAnsi"/>
        </w:rPr>
        <w:t>.</w:t>
      </w:r>
      <w:r w:rsidR="007D02AE">
        <w:rPr>
          <w:rFonts w:asciiTheme="majorHAnsi" w:hAnsiTheme="majorHAnsi"/>
        </w:rPr>
        <w:t>2</w:t>
      </w:r>
      <w:r w:rsidR="00B62F7D">
        <w:rPr>
          <w:rFonts w:asciiTheme="majorHAnsi" w:hAnsiTheme="majorHAnsi"/>
        </w:rPr>
        <w:t>.</w:t>
      </w:r>
      <w:r w:rsidR="00DA6EF2">
        <w:rPr>
          <w:rFonts w:asciiTheme="majorHAnsi" w:hAnsiTheme="majorHAnsi"/>
        </w:rPr>
        <w:t>0</w:t>
      </w:r>
      <w:r w:rsidR="0005271D">
        <w:rPr>
          <w:rFonts w:asciiTheme="majorHAnsi" w:hAnsiTheme="majorHAnsi"/>
        </w:rPr>
        <w:t xml:space="preserve"> and </w:t>
      </w:r>
      <w:r w:rsidR="00AA62DD">
        <w:rPr>
          <w:rFonts w:asciiTheme="majorHAnsi" w:hAnsiTheme="majorHAnsi"/>
        </w:rPr>
        <w:t>SFRA</w:t>
      </w:r>
      <w:r w:rsidR="0005271D">
        <w:rPr>
          <w:rFonts w:asciiTheme="majorHAnsi" w:hAnsiTheme="majorHAnsi"/>
        </w:rPr>
        <w:t xml:space="preserve"> version </w:t>
      </w:r>
      <w:r w:rsidR="00DA6EF2">
        <w:rPr>
          <w:rFonts w:asciiTheme="majorHAnsi" w:hAnsiTheme="majorHAnsi"/>
        </w:rPr>
        <w:t>5</w:t>
      </w:r>
      <w:r w:rsidR="0005271D">
        <w:rPr>
          <w:rFonts w:asciiTheme="majorHAnsi" w:hAnsiTheme="majorHAnsi"/>
        </w:rPr>
        <w:t>.</w:t>
      </w:r>
      <w:r w:rsidR="007D02AE">
        <w:rPr>
          <w:rFonts w:asciiTheme="majorHAnsi" w:hAnsiTheme="majorHAnsi"/>
        </w:rPr>
        <w:t>3</w:t>
      </w:r>
      <w:r w:rsidR="0005271D">
        <w:rPr>
          <w:rFonts w:asciiTheme="majorHAnsi" w:hAnsiTheme="majorHAnsi"/>
        </w:rPr>
        <w:t>.</w:t>
      </w:r>
      <w:r w:rsidR="007D02AE">
        <w:rPr>
          <w:rFonts w:asciiTheme="majorHAnsi" w:hAnsiTheme="majorHAnsi"/>
        </w:rPr>
        <w:t>0</w:t>
      </w:r>
      <w:r w:rsidR="00AD7720">
        <w:rPr>
          <w:rFonts w:asciiTheme="majorHAnsi" w:hAnsiTheme="majorHAnsi"/>
        </w:rPr>
        <w:t>)</w:t>
      </w:r>
      <w:r>
        <w:rPr>
          <w:rFonts w:asciiTheme="majorHAnsi" w:hAnsiTheme="majorHAnsi"/>
        </w:rPr>
        <w:t>.</w:t>
      </w:r>
      <w:r w:rsidR="00B62F7D">
        <w:rPr>
          <w:rFonts w:asciiTheme="majorHAnsi" w:hAnsiTheme="majorHAnsi"/>
        </w:rPr>
        <w:t xml:space="preserve"> It is typically backward compatible with older versions since</w:t>
      </w:r>
      <w:r w:rsidR="00B62F7D" w:rsidRPr="00B62F7D">
        <w:rPr>
          <w:rFonts w:asciiTheme="majorHAnsi" w:hAnsiTheme="majorHAnsi"/>
        </w:rPr>
        <w:t xml:space="preserve"> it uses common and stable methods </w:t>
      </w:r>
      <w:r w:rsidR="00B62F7D">
        <w:rPr>
          <w:rFonts w:asciiTheme="majorHAnsi" w:hAnsiTheme="majorHAnsi"/>
        </w:rPr>
        <w:t xml:space="preserve">accessing </w:t>
      </w:r>
      <w:r w:rsidR="00B62F7D" w:rsidRPr="00B62F7D">
        <w:rPr>
          <w:rFonts w:asciiTheme="majorHAnsi" w:hAnsiTheme="majorHAnsi"/>
        </w:rPr>
        <w:t>the Customer</w:t>
      </w:r>
      <w:r w:rsidR="00B62F7D">
        <w:rPr>
          <w:rFonts w:asciiTheme="majorHAnsi" w:hAnsiTheme="majorHAnsi"/>
        </w:rPr>
        <w:t xml:space="preserve">, </w:t>
      </w:r>
      <w:r w:rsidR="00B62F7D" w:rsidRPr="00B62F7D">
        <w:rPr>
          <w:rFonts w:asciiTheme="majorHAnsi" w:hAnsiTheme="majorHAnsi"/>
        </w:rPr>
        <w:t>Order</w:t>
      </w:r>
      <w:r w:rsidR="00B62F7D">
        <w:rPr>
          <w:rFonts w:asciiTheme="majorHAnsi" w:hAnsiTheme="majorHAnsi"/>
        </w:rPr>
        <w:t xml:space="preserve"> and Payment</w:t>
      </w:r>
      <w:r w:rsidR="00B62F7D" w:rsidRPr="00B62F7D">
        <w:rPr>
          <w:rFonts w:asciiTheme="majorHAnsi" w:hAnsiTheme="majorHAnsi"/>
        </w:rPr>
        <w:t xml:space="preserve"> system objects.</w:t>
      </w:r>
      <w:r w:rsidR="00B52E26" w:rsidRPr="00B52E26">
        <w:rPr>
          <w:rFonts w:asciiTheme="majorHAnsi" w:hAnsiTheme="majorHAnsi"/>
        </w:rPr>
        <w:t xml:space="preserve"> Pipelines installations are uncertified and at</w:t>
      </w:r>
      <w:r w:rsidR="00430FA6">
        <w:rPr>
          <w:rFonts w:asciiTheme="majorHAnsi" w:hAnsiTheme="majorHAnsi"/>
        </w:rPr>
        <w:t xml:space="preserve"> </w:t>
      </w:r>
      <w:r w:rsidR="00B52E26" w:rsidRPr="00B52E26">
        <w:rPr>
          <w:rFonts w:asciiTheme="majorHAnsi" w:hAnsiTheme="majorHAnsi"/>
        </w:rPr>
        <w:t>your</w:t>
      </w:r>
      <w:r w:rsidR="00430FA6">
        <w:rPr>
          <w:rFonts w:asciiTheme="majorHAnsi" w:hAnsiTheme="majorHAnsi"/>
        </w:rPr>
        <w:t xml:space="preserve"> </w:t>
      </w:r>
      <w:r w:rsidR="00B52E26" w:rsidRPr="00B52E26">
        <w:rPr>
          <w:rFonts w:asciiTheme="majorHAnsi" w:hAnsiTheme="majorHAnsi"/>
        </w:rPr>
        <w:t>own</w:t>
      </w:r>
      <w:r w:rsidR="00430FA6">
        <w:rPr>
          <w:rFonts w:asciiTheme="majorHAnsi" w:hAnsiTheme="majorHAnsi"/>
        </w:rPr>
        <w:t xml:space="preserve"> </w:t>
      </w:r>
      <w:r w:rsidR="00B52E26" w:rsidRPr="00B52E26">
        <w:rPr>
          <w:rFonts w:asciiTheme="majorHAnsi" w:hAnsiTheme="majorHAnsi"/>
        </w:rPr>
        <w:t>risk.</w:t>
      </w:r>
    </w:p>
    <w:p w14:paraId="4E9A7E14" w14:textId="4A5529D0" w:rsidR="007B0F69" w:rsidRPr="007B0F69" w:rsidRDefault="007B0F69" w:rsidP="008A0BBC">
      <w:pPr>
        <w:pStyle w:val="Standard1"/>
        <w:spacing w:before="120"/>
        <w:ind w:left="357"/>
        <w:jc w:val="both"/>
        <w:rPr>
          <w:rFonts w:asciiTheme="majorHAnsi" w:hAnsiTheme="majorHAnsi"/>
        </w:rPr>
      </w:pPr>
      <w:r>
        <w:rPr>
          <w:rFonts w:asciiTheme="majorHAnsi" w:hAnsiTheme="majorHAnsi"/>
        </w:rPr>
        <w:t xml:space="preserve">The cartridge was validated with the out-of-the-box locales on both </w:t>
      </w:r>
      <w:proofErr w:type="spellStart"/>
      <w:r>
        <w:rPr>
          <w:rFonts w:asciiTheme="majorHAnsi" w:hAnsiTheme="majorHAnsi"/>
          <w:i/>
        </w:rPr>
        <w:t>RefArch</w:t>
      </w:r>
      <w:proofErr w:type="spellEnd"/>
      <w:r>
        <w:rPr>
          <w:rFonts w:asciiTheme="majorHAnsi" w:hAnsiTheme="majorHAnsi"/>
        </w:rPr>
        <w:t xml:space="preserve"> and </w:t>
      </w:r>
      <w:proofErr w:type="spellStart"/>
      <w:r>
        <w:rPr>
          <w:rFonts w:asciiTheme="majorHAnsi" w:hAnsiTheme="majorHAnsi"/>
          <w:i/>
        </w:rPr>
        <w:t>RefArchGlobal</w:t>
      </w:r>
      <w:proofErr w:type="spellEnd"/>
      <w:r>
        <w:rPr>
          <w:rFonts w:asciiTheme="majorHAnsi" w:hAnsiTheme="majorHAnsi"/>
        </w:rPr>
        <w:t xml:space="preserve"> sites</w:t>
      </w:r>
      <w:r w:rsidR="00665E6C">
        <w:rPr>
          <w:rFonts w:asciiTheme="majorHAnsi" w:hAnsiTheme="majorHAnsi"/>
        </w:rPr>
        <w:t xml:space="preserve"> with default locale </w:t>
      </w:r>
      <w:proofErr w:type="spellStart"/>
      <w:r w:rsidR="00665E6C">
        <w:rPr>
          <w:rFonts w:asciiTheme="majorHAnsi" w:hAnsiTheme="majorHAnsi"/>
        </w:rPr>
        <w:t>en_US</w:t>
      </w:r>
      <w:proofErr w:type="spellEnd"/>
      <w:r w:rsidR="00665E6C">
        <w:rPr>
          <w:rFonts w:asciiTheme="majorHAnsi" w:hAnsiTheme="majorHAnsi"/>
        </w:rPr>
        <w:t xml:space="preserve"> but can be used with any locale</w:t>
      </w:r>
      <w:r>
        <w:rPr>
          <w:rFonts w:asciiTheme="majorHAnsi" w:hAnsiTheme="majorHAnsi"/>
        </w:rPr>
        <w:t>.</w:t>
      </w:r>
    </w:p>
    <w:p w14:paraId="60E4C012" w14:textId="77777777" w:rsidR="007B0F69" w:rsidRPr="00B52E26" w:rsidRDefault="007B0F69" w:rsidP="008A0BBC">
      <w:pPr>
        <w:pStyle w:val="Standard1"/>
        <w:spacing w:before="120"/>
        <w:ind w:left="357"/>
        <w:jc w:val="both"/>
        <w:rPr>
          <w:rFonts w:asciiTheme="majorHAnsi" w:hAnsiTheme="majorHAnsi"/>
        </w:rPr>
      </w:pPr>
    </w:p>
    <w:p w14:paraId="3C966CD8" w14:textId="54A8F24B" w:rsidR="0001177F" w:rsidRPr="005F7DBE" w:rsidRDefault="003E7E5E" w:rsidP="008A0BBC">
      <w:pPr>
        <w:pStyle w:val="Heading2"/>
        <w:jc w:val="both"/>
        <w:rPr>
          <w:rFonts w:asciiTheme="majorHAnsi" w:hAnsiTheme="majorHAnsi"/>
        </w:rPr>
      </w:pPr>
      <w:bookmarkStart w:id="18" w:name="_Toc22201469"/>
      <w:bookmarkStart w:id="19" w:name="_Toc78862414"/>
      <w:bookmarkEnd w:id="14"/>
      <w:bookmarkEnd w:id="15"/>
      <w:bookmarkEnd w:id="16"/>
      <w:bookmarkEnd w:id="17"/>
      <w:r w:rsidRPr="005F7DBE">
        <w:rPr>
          <w:rFonts w:asciiTheme="majorHAnsi" w:hAnsiTheme="majorHAnsi"/>
        </w:rPr>
        <w:lastRenderedPageBreak/>
        <w:t>Privacy, Payment</w:t>
      </w:r>
      <w:bookmarkEnd w:id="18"/>
    </w:p>
    <w:p w14:paraId="04123BB1" w14:textId="3D42C0C3" w:rsidR="00F50531" w:rsidRDefault="00A210AC" w:rsidP="008A0BBC">
      <w:pPr>
        <w:pStyle w:val="Standard1"/>
        <w:numPr>
          <w:ilvl w:val="0"/>
          <w:numId w:val="21"/>
        </w:numPr>
        <w:spacing w:before="120"/>
        <w:ind w:hanging="720"/>
        <w:jc w:val="both"/>
        <w:rPr>
          <w:rFonts w:asciiTheme="majorHAnsi" w:hAnsiTheme="majorHAnsi"/>
        </w:rPr>
      </w:pPr>
      <w:proofErr w:type="spellStart"/>
      <w:r w:rsidRPr="007C123C">
        <w:rPr>
          <w:rFonts w:asciiTheme="majorHAnsi" w:hAnsiTheme="majorHAnsi"/>
        </w:rPr>
        <w:t>Forter</w:t>
      </w:r>
      <w:r w:rsidR="000A569E">
        <w:rPr>
          <w:rFonts w:asciiTheme="majorHAnsi" w:hAnsiTheme="majorHAnsi"/>
        </w:rPr>
        <w:t>’s</w:t>
      </w:r>
      <w:proofErr w:type="spellEnd"/>
      <w:r w:rsidRPr="007C123C">
        <w:rPr>
          <w:rFonts w:asciiTheme="majorHAnsi" w:hAnsiTheme="majorHAnsi"/>
        </w:rPr>
        <w:t xml:space="preserve"> order validation call should be executed between payment authorization and payment capture</w:t>
      </w:r>
      <w:r w:rsidR="006B0A42" w:rsidRPr="007C123C">
        <w:rPr>
          <w:rFonts w:asciiTheme="majorHAnsi" w:hAnsiTheme="majorHAnsi"/>
        </w:rPr>
        <w:t>.</w:t>
      </w:r>
      <w:bookmarkStart w:id="20" w:name="_Toc245264342"/>
      <w:bookmarkStart w:id="21" w:name="_Toc279703429"/>
      <w:bookmarkStart w:id="22" w:name="_Toc279703522"/>
      <w:r w:rsidRPr="007C123C">
        <w:rPr>
          <w:rFonts w:asciiTheme="majorHAnsi" w:hAnsiTheme="majorHAnsi"/>
        </w:rPr>
        <w:t xml:space="preserve"> </w:t>
      </w:r>
      <w:r w:rsidR="000A569E">
        <w:rPr>
          <w:rFonts w:asciiTheme="majorHAnsi" w:hAnsiTheme="majorHAnsi"/>
        </w:rPr>
        <w:t>This positioning is important, because the</w:t>
      </w:r>
      <w:r w:rsidRPr="007C123C">
        <w:rPr>
          <w:rFonts w:asciiTheme="majorHAnsi" w:hAnsiTheme="majorHAnsi"/>
        </w:rPr>
        <w:t xml:space="preserve"> request to </w:t>
      </w:r>
      <w:proofErr w:type="spellStart"/>
      <w:r w:rsidRPr="007C123C">
        <w:rPr>
          <w:rFonts w:asciiTheme="majorHAnsi" w:hAnsiTheme="majorHAnsi"/>
        </w:rPr>
        <w:t>Forter</w:t>
      </w:r>
      <w:proofErr w:type="spellEnd"/>
      <w:r w:rsidRPr="007C123C">
        <w:rPr>
          <w:rFonts w:asciiTheme="majorHAnsi" w:hAnsiTheme="majorHAnsi"/>
        </w:rPr>
        <w:t xml:space="preserve"> uses the authorization response data. Based on the configuration, the payment capture </w:t>
      </w:r>
      <w:r w:rsidR="000A569E">
        <w:rPr>
          <w:rFonts w:asciiTheme="majorHAnsi" w:hAnsiTheme="majorHAnsi"/>
        </w:rPr>
        <w:t xml:space="preserve">either </w:t>
      </w:r>
      <w:r w:rsidRPr="007C123C">
        <w:rPr>
          <w:rFonts w:asciiTheme="majorHAnsi" w:hAnsiTheme="majorHAnsi"/>
        </w:rPr>
        <w:t xml:space="preserve">can or cannot be executed if </w:t>
      </w:r>
      <w:proofErr w:type="spellStart"/>
      <w:r w:rsidRPr="007C123C">
        <w:rPr>
          <w:rFonts w:asciiTheme="majorHAnsi" w:hAnsiTheme="majorHAnsi"/>
        </w:rPr>
        <w:t>Forter</w:t>
      </w:r>
      <w:proofErr w:type="spellEnd"/>
      <w:r w:rsidRPr="007C123C">
        <w:rPr>
          <w:rFonts w:asciiTheme="majorHAnsi" w:hAnsiTheme="majorHAnsi"/>
        </w:rPr>
        <w:t xml:space="preserve"> </w:t>
      </w:r>
      <w:r w:rsidR="000A569E">
        <w:rPr>
          <w:rFonts w:asciiTheme="majorHAnsi" w:hAnsiTheme="majorHAnsi"/>
        </w:rPr>
        <w:t>returns a “decline” decision.</w:t>
      </w:r>
    </w:p>
    <w:p w14:paraId="0011BA34" w14:textId="210B9E9F" w:rsidR="004C0079" w:rsidRDefault="00AD7720" w:rsidP="008A0BBC">
      <w:pPr>
        <w:pStyle w:val="Standard1"/>
        <w:numPr>
          <w:ilvl w:val="0"/>
          <w:numId w:val="21"/>
        </w:numPr>
        <w:spacing w:before="120"/>
        <w:ind w:hanging="720"/>
        <w:jc w:val="both"/>
        <w:rPr>
          <w:rFonts w:asciiTheme="majorHAnsi" w:hAnsiTheme="majorHAnsi"/>
        </w:rPr>
      </w:pPr>
      <w:r w:rsidRPr="00F50531">
        <w:rPr>
          <w:rFonts w:asciiTheme="majorHAnsi" w:hAnsiTheme="majorHAnsi"/>
        </w:rPr>
        <w:t xml:space="preserve">When the </w:t>
      </w:r>
      <w:r w:rsidRPr="00F50531">
        <w:rPr>
          <w:rFonts w:asciiTheme="majorHAnsi" w:hAnsiTheme="majorHAnsi"/>
          <w:b/>
          <w:i/>
        </w:rPr>
        <w:t xml:space="preserve">Auto-invoice when transaction is approved </w:t>
      </w:r>
      <w:r w:rsidRPr="00F50531">
        <w:rPr>
          <w:rFonts w:asciiTheme="majorHAnsi" w:hAnsiTheme="majorHAnsi"/>
        </w:rPr>
        <w:t>option is checked the payment capture will be executed</w:t>
      </w:r>
      <w:bookmarkEnd w:id="20"/>
      <w:bookmarkEnd w:id="21"/>
      <w:bookmarkEnd w:id="22"/>
      <w:r w:rsidR="00774423">
        <w:rPr>
          <w:rFonts w:asciiTheme="majorHAnsi" w:hAnsiTheme="majorHAnsi"/>
        </w:rPr>
        <w:t xml:space="preserve"> on approval.</w:t>
      </w:r>
    </w:p>
    <w:p w14:paraId="0CA3E75D" w14:textId="6E185686" w:rsidR="00774423" w:rsidRDefault="00774423" w:rsidP="008A0BBC">
      <w:pPr>
        <w:pStyle w:val="Standard1"/>
        <w:numPr>
          <w:ilvl w:val="0"/>
          <w:numId w:val="21"/>
        </w:numPr>
        <w:spacing w:before="120"/>
        <w:ind w:hanging="720"/>
        <w:jc w:val="both"/>
        <w:rPr>
          <w:rFonts w:asciiTheme="majorHAnsi" w:hAnsiTheme="majorHAnsi"/>
        </w:rPr>
      </w:pPr>
      <w:r>
        <w:rPr>
          <w:rFonts w:asciiTheme="majorHAnsi" w:hAnsiTheme="majorHAnsi"/>
        </w:rPr>
        <w:t xml:space="preserve">When a decline response is received, the action taken regarding voiding the payment depends on the merchant’s chosen configuration setting. </w:t>
      </w:r>
      <w:r w:rsidR="00241DA0">
        <w:rPr>
          <w:rFonts w:asciiTheme="majorHAnsi" w:hAnsiTheme="majorHAnsi"/>
        </w:rPr>
        <w:t xml:space="preserve">The merchant can opt to void </w:t>
      </w:r>
      <w:r>
        <w:rPr>
          <w:rFonts w:asciiTheme="majorHAnsi" w:hAnsiTheme="majorHAnsi"/>
        </w:rPr>
        <w:t>the payment</w:t>
      </w:r>
      <w:r w:rsidR="00241DA0">
        <w:rPr>
          <w:rFonts w:asciiTheme="majorHAnsi" w:hAnsiTheme="majorHAnsi"/>
        </w:rPr>
        <w:t xml:space="preserve"> manually or automatically, either</w:t>
      </w:r>
      <w:r>
        <w:rPr>
          <w:rFonts w:asciiTheme="majorHAnsi" w:hAnsiTheme="majorHAnsi"/>
        </w:rPr>
        <w:t xml:space="preserve"> </w:t>
      </w:r>
      <w:r w:rsidR="00241DA0">
        <w:rPr>
          <w:rFonts w:asciiTheme="majorHAnsi" w:hAnsiTheme="majorHAnsi"/>
        </w:rPr>
        <w:t>immediately</w:t>
      </w:r>
      <w:r>
        <w:rPr>
          <w:rFonts w:asciiTheme="majorHAnsi" w:hAnsiTheme="majorHAnsi"/>
        </w:rPr>
        <w:t>.</w:t>
      </w:r>
    </w:p>
    <w:p w14:paraId="2DA3E155" w14:textId="06EF9323" w:rsidR="00151AD1" w:rsidRDefault="00774423" w:rsidP="008A0BBC">
      <w:pPr>
        <w:pStyle w:val="Standard1"/>
        <w:numPr>
          <w:ilvl w:val="0"/>
          <w:numId w:val="21"/>
        </w:numPr>
        <w:spacing w:before="120"/>
        <w:ind w:hanging="720"/>
        <w:jc w:val="both"/>
        <w:rPr>
          <w:rFonts w:asciiTheme="majorHAnsi" w:hAnsiTheme="majorHAnsi"/>
        </w:rPr>
      </w:pPr>
      <w:proofErr w:type="spellStart"/>
      <w:r w:rsidRPr="00774423">
        <w:rPr>
          <w:rFonts w:asciiTheme="majorHAnsi" w:hAnsiTheme="majorHAnsi"/>
        </w:rPr>
        <w:t>Forter</w:t>
      </w:r>
      <w:proofErr w:type="spellEnd"/>
      <w:r w:rsidRPr="00774423">
        <w:rPr>
          <w:rFonts w:asciiTheme="majorHAnsi" w:hAnsiTheme="majorHAnsi"/>
        </w:rPr>
        <w:t xml:space="preserve"> complies with and exceeds the requirements of PCI DSS standard level 1, and </w:t>
      </w:r>
      <w:proofErr w:type="spellStart"/>
      <w:r w:rsidRPr="00774423">
        <w:rPr>
          <w:rFonts w:asciiTheme="majorHAnsi" w:hAnsiTheme="majorHAnsi"/>
        </w:rPr>
        <w:t>Forter</w:t>
      </w:r>
      <w:proofErr w:type="spellEnd"/>
      <w:r w:rsidRPr="00774423">
        <w:rPr>
          <w:rFonts w:asciiTheme="majorHAnsi" w:hAnsiTheme="majorHAnsi"/>
        </w:rPr>
        <w:t xml:space="preserve"> is PCI Level 1 Certified. Please note that </w:t>
      </w:r>
      <w:proofErr w:type="spellStart"/>
      <w:r w:rsidRPr="00774423">
        <w:rPr>
          <w:rFonts w:asciiTheme="majorHAnsi" w:hAnsiTheme="majorHAnsi"/>
        </w:rPr>
        <w:t>Forter</w:t>
      </w:r>
      <w:proofErr w:type="spellEnd"/>
      <w:r w:rsidRPr="00774423">
        <w:rPr>
          <w:rFonts w:asciiTheme="majorHAnsi" w:hAnsiTheme="majorHAnsi"/>
        </w:rPr>
        <w:t xml:space="preserve"> does not collect full PAN and that </w:t>
      </w:r>
      <w:proofErr w:type="spellStart"/>
      <w:r w:rsidRPr="00774423">
        <w:rPr>
          <w:rFonts w:asciiTheme="majorHAnsi" w:hAnsiTheme="majorHAnsi"/>
        </w:rPr>
        <w:t>Forter</w:t>
      </w:r>
      <w:proofErr w:type="spellEnd"/>
      <w:r w:rsidRPr="00774423">
        <w:rPr>
          <w:rFonts w:asciiTheme="majorHAnsi" w:hAnsiTheme="majorHAnsi"/>
        </w:rPr>
        <w:t xml:space="preserve"> is committed to the appropriate protection of the parts of Cardholders’ Data that it collects; this is achieved by a thorough hardening of the full Cardholders’ Data Environment (CDE).</w:t>
      </w:r>
    </w:p>
    <w:p w14:paraId="4321098C" w14:textId="177C3B13" w:rsidR="00276903" w:rsidRPr="005F7DBE" w:rsidRDefault="00360ABD" w:rsidP="001514FE">
      <w:pPr>
        <w:pStyle w:val="Heading1"/>
        <w:jc w:val="both"/>
      </w:pPr>
      <w:bookmarkStart w:id="23" w:name="_Toc22201470"/>
      <w:r>
        <w:t>I</w:t>
      </w:r>
      <w:r w:rsidR="00D92B9B" w:rsidRPr="005F7DBE">
        <w:t>mplementation Guide</w:t>
      </w:r>
      <w:bookmarkEnd w:id="23"/>
    </w:p>
    <w:p w14:paraId="65782397" w14:textId="77777777" w:rsidR="00125094" w:rsidRPr="005F7DBE" w:rsidRDefault="00125094" w:rsidP="001514FE">
      <w:pPr>
        <w:jc w:val="both"/>
        <w:rPr>
          <w:rFonts w:asciiTheme="majorHAnsi" w:hAnsiTheme="majorHAnsi"/>
        </w:rPr>
      </w:pPr>
    </w:p>
    <w:p w14:paraId="4CFA3644" w14:textId="77777777" w:rsidR="00AB44D8" w:rsidRPr="005F7DBE" w:rsidRDefault="00686B3C" w:rsidP="001514FE">
      <w:pPr>
        <w:pStyle w:val="Heading2"/>
        <w:jc w:val="both"/>
        <w:rPr>
          <w:rFonts w:asciiTheme="majorHAnsi" w:hAnsiTheme="majorHAnsi"/>
        </w:rPr>
      </w:pPr>
      <w:bookmarkStart w:id="24" w:name="_Toc22201471"/>
      <w:r w:rsidRPr="005F7DBE">
        <w:rPr>
          <w:rFonts w:asciiTheme="majorHAnsi" w:hAnsiTheme="majorHAnsi"/>
        </w:rPr>
        <w:t>Setup</w:t>
      </w:r>
      <w:bookmarkEnd w:id="24"/>
    </w:p>
    <w:p w14:paraId="3600A373" w14:textId="77777777" w:rsidR="000709D5" w:rsidRPr="001C2BAA" w:rsidRDefault="00567EEB" w:rsidP="002772FE">
      <w:pPr>
        <w:pStyle w:val="Standard1"/>
        <w:spacing w:before="120"/>
        <w:ind w:left="810"/>
        <w:jc w:val="both"/>
        <w:rPr>
          <w:rFonts w:asciiTheme="majorHAnsi" w:hAnsiTheme="majorHAnsi"/>
        </w:rPr>
      </w:pPr>
      <w:r w:rsidRPr="001C2BAA">
        <w:rPr>
          <w:rFonts w:asciiTheme="majorHAnsi" w:hAnsiTheme="majorHAnsi"/>
        </w:rPr>
        <w:t>The following cartridges ha</w:t>
      </w:r>
      <w:r w:rsidR="004C0079" w:rsidRPr="001C2BAA">
        <w:rPr>
          <w:rFonts w:asciiTheme="majorHAnsi" w:hAnsiTheme="majorHAnsi"/>
        </w:rPr>
        <w:t>ve</w:t>
      </w:r>
      <w:r w:rsidRPr="001C2BAA">
        <w:rPr>
          <w:rFonts w:asciiTheme="majorHAnsi" w:hAnsiTheme="majorHAnsi"/>
        </w:rPr>
        <w:t xml:space="preserve"> been added:</w:t>
      </w:r>
    </w:p>
    <w:p w14:paraId="518B36F6" w14:textId="2E95344F" w:rsidR="001C2BAA" w:rsidRDefault="00567EEB" w:rsidP="002772FE">
      <w:pPr>
        <w:pStyle w:val="ListParagraph"/>
        <w:numPr>
          <w:ilvl w:val="0"/>
          <w:numId w:val="14"/>
        </w:numPr>
        <w:spacing w:after="120"/>
        <w:ind w:left="810" w:firstLine="0"/>
        <w:jc w:val="both"/>
        <w:rPr>
          <w:rFonts w:asciiTheme="majorHAnsi" w:hAnsiTheme="majorHAnsi"/>
          <w:sz w:val="20"/>
          <w:szCs w:val="20"/>
        </w:rPr>
      </w:pPr>
      <w:proofErr w:type="spellStart"/>
      <w:r w:rsidRPr="001C2BAA">
        <w:rPr>
          <w:rFonts w:asciiTheme="majorHAnsi" w:hAnsiTheme="majorHAnsi"/>
          <w:sz w:val="20"/>
          <w:szCs w:val="20"/>
        </w:rPr>
        <w:t>int_forter</w:t>
      </w:r>
      <w:proofErr w:type="spellEnd"/>
      <w:r w:rsidRPr="001C2BAA">
        <w:rPr>
          <w:rFonts w:asciiTheme="majorHAnsi" w:hAnsiTheme="majorHAnsi"/>
          <w:sz w:val="20"/>
          <w:szCs w:val="20"/>
        </w:rPr>
        <w:t xml:space="preserve"> </w:t>
      </w:r>
    </w:p>
    <w:p w14:paraId="78874DE9" w14:textId="281B56A2" w:rsidR="00CB3849" w:rsidRPr="001C2BAA" w:rsidRDefault="00CB3849" w:rsidP="002772FE">
      <w:pPr>
        <w:pStyle w:val="ListParagraph"/>
        <w:numPr>
          <w:ilvl w:val="0"/>
          <w:numId w:val="14"/>
        </w:numPr>
        <w:spacing w:after="120"/>
        <w:ind w:left="810" w:firstLine="0"/>
        <w:jc w:val="both"/>
        <w:rPr>
          <w:rFonts w:asciiTheme="majorHAnsi" w:hAnsiTheme="majorHAnsi"/>
          <w:sz w:val="20"/>
          <w:szCs w:val="20"/>
        </w:rPr>
      </w:pPr>
      <w:proofErr w:type="spellStart"/>
      <w:r>
        <w:rPr>
          <w:rFonts w:asciiTheme="majorHAnsi" w:hAnsiTheme="majorHAnsi"/>
          <w:sz w:val="20"/>
          <w:szCs w:val="20"/>
        </w:rPr>
        <w:t>int_forter_</w:t>
      </w:r>
      <w:r w:rsidR="004A7D6F">
        <w:rPr>
          <w:rFonts w:asciiTheme="majorHAnsi" w:hAnsiTheme="majorHAnsi"/>
          <w:sz w:val="20"/>
          <w:szCs w:val="20"/>
        </w:rPr>
        <w:t>s</w:t>
      </w:r>
      <w:r>
        <w:rPr>
          <w:rFonts w:asciiTheme="majorHAnsi" w:hAnsiTheme="majorHAnsi"/>
          <w:sz w:val="20"/>
          <w:szCs w:val="20"/>
        </w:rPr>
        <w:t>fra</w:t>
      </w:r>
      <w:proofErr w:type="spellEnd"/>
    </w:p>
    <w:p w14:paraId="33DF1264" w14:textId="76830FBA" w:rsidR="00B36189" w:rsidRPr="0087478B" w:rsidRDefault="00567EEB" w:rsidP="002772FE">
      <w:pPr>
        <w:pStyle w:val="ListParagraph"/>
        <w:numPr>
          <w:ilvl w:val="0"/>
          <w:numId w:val="14"/>
        </w:numPr>
        <w:spacing w:after="120"/>
        <w:ind w:left="810" w:firstLine="0"/>
        <w:jc w:val="both"/>
        <w:rPr>
          <w:rFonts w:asciiTheme="majorHAnsi" w:hAnsiTheme="majorHAnsi"/>
          <w:sz w:val="20"/>
          <w:szCs w:val="20"/>
        </w:rPr>
      </w:pPr>
      <w:proofErr w:type="spellStart"/>
      <w:r w:rsidRPr="001C2BAA">
        <w:rPr>
          <w:rFonts w:asciiTheme="majorHAnsi" w:hAnsiTheme="majorHAnsi"/>
          <w:sz w:val="20"/>
          <w:szCs w:val="20"/>
        </w:rPr>
        <w:t>bm_forter</w:t>
      </w:r>
      <w:proofErr w:type="spellEnd"/>
      <w:r w:rsidRPr="001C2BAA">
        <w:rPr>
          <w:rFonts w:asciiTheme="majorHAnsi" w:hAnsiTheme="majorHAnsi"/>
          <w:sz w:val="20"/>
          <w:szCs w:val="20"/>
        </w:rPr>
        <w:t xml:space="preserve"> </w:t>
      </w:r>
    </w:p>
    <w:p w14:paraId="16D4A017" w14:textId="77777777" w:rsidR="00380C71" w:rsidRPr="005F7DBE" w:rsidRDefault="00242885" w:rsidP="001514FE">
      <w:pPr>
        <w:pStyle w:val="Heading2"/>
        <w:jc w:val="both"/>
        <w:rPr>
          <w:rFonts w:asciiTheme="majorHAnsi" w:hAnsiTheme="majorHAnsi"/>
        </w:rPr>
      </w:pPr>
      <w:bookmarkStart w:id="25" w:name="_Toc22201472"/>
      <w:r w:rsidRPr="005F7DBE">
        <w:rPr>
          <w:rFonts w:asciiTheme="majorHAnsi" w:hAnsiTheme="majorHAnsi"/>
        </w:rPr>
        <w:t>Configuration</w:t>
      </w:r>
      <w:bookmarkEnd w:id="25"/>
    </w:p>
    <w:p w14:paraId="760E4C1F" w14:textId="77777777" w:rsidR="00E90C17" w:rsidRDefault="00B12CF5" w:rsidP="00267245">
      <w:pPr>
        <w:pStyle w:val="Heading3"/>
        <w:ind w:left="1843"/>
        <w:jc w:val="both"/>
        <w:rPr>
          <w:rFonts w:asciiTheme="majorHAnsi" w:hAnsiTheme="majorHAnsi"/>
        </w:rPr>
      </w:pPr>
      <w:bookmarkStart w:id="26" w:name="_Toc22201473"/>
      <w:r w:rsidRPr="005F7DBE">
        <w:rPr>
          <w:rFonts w:asciiTheme="majorHAnsi" w:hAnsiTheme="majorHAnsi"/>
        </w:rPr>
        <w:t>Setup</w:t>
      </w:r>
      <w:bookmarkEnd w:id="26"/>
    </w:p>
    <w:p w14:paraId="3160A049" w14:textId="0A5227B7" w:rsidR="00051373" w:rsidRPr="004C0192" w:rsidRDefault="00AD7243" w:rsidP="00BA1870">
      <w:pPr>
        <w:pStyle w:val="BodyText"/>
        <w:spacing w:before="240" w:after="0"/>
        <w:ind w:left="720"/>
        <w:rPr>
          <w:rFonts w:asciiTheme="minorHAnsi" w:hAnsiTheme="minorHAnsi"/>
        </w:rPr>
      </w:pPr>
      <w:r>
        <w:rPr>
          <w:rFonts w:asciiTheme="minorHAnsi" w:hAnsiTheme="minorHAnsi"/>
        </w:rPr>
        <w:t xml:space="preserve">Importing the </w:t>
      </w:r>
      <w:proofErr w:type="spellStart"/>
      <w:r>
        <w:rPr>
          <w:rFonts w:asciiTheme="minorHAnsi" w:hAnsiTheme="minorHAnsi"/>
        </w:rPr>
        <w:t>Forter</w:t>
      </w:r>
      <w:proofErr w:type="spellEnd"/>
      <w:r>
        <w:rPr>
          <w:rFonts w:asciiTheme="minorHAnsi" w:hAnsiTheme="minorHAnsi"/>
        </w:rPr>
        <w:t xml:space="preserve"> cartridge</w:t>
      </w:r>
      <w:r w:rsidR="002772FE">
        <w:rPr>
          <w:rFonts w:asciiTheme="minorHAnsi" w:hAnsiTheme="minorHAnsi"/>
        </w:rPr>
        <w:t>s</w:t>
      </w:r>
      <w:r>
        <w:rPr>
          <w:rFonts w:asciiTheme="minorHAnsi" w:hAnsiTheme="minorHAnsi"/>
        </w:rPr>
        <w:t xml:space="preserve"> is simple. </w:t>
      </w:r>
      <w:r w:rsidR="00051373" w:rsidRPr="004C0192">
        <w:rPr>
          <w:rFonts w:asciiTheme="minorHAnsi" w:hAnsiTheme="minorHAnsi"/>
        </w:rPr>
        <w:t xml:space="preserve">Follow </w:t>
      </w:r>
      <w:r>
        <w:rPr>
          <w:rFonts w:asciiTheme="minorHAnsi" w:hAnsiTheme="minorHAnsi"/>
        </w:rPr>
        <w:t>the</w:t>
      </w:r>
      <w:r w:rsidR="00051373" w:rsidRPr="004C0192">
        <w:rPr>
          <w:rFonts w:asciiTheme="minorHAnsi" w:hAnsiTheme="minorHAnsi"/>
        </w:rPr>
        <w:t xml:space="preserve"> steps</w:t>
      </w:r>
      <w:r>
        <w:rPr>
          <w:rFonts w:asciiTheme="minorHAnsi" w:hAnsiTheme="minorHAnsi"/>
        </w:rPr>
        <w:t xml:space="preserve"> below</w:t>
      </w:r>
      <w:r w:rsidR="00051373" w:rsidRPr="004C0192">
        <w:rPr>
          <w:rFonts w:asciiTheme="minorHAnsi" w:hAnsiTheme="minorHAnsi"/>
        </w:rPr>
        <w:t xml:space="preserve"> in order to import the cartridge</w:t>
      </w:r>
      <w:r w:rsidR="002772FE">
        <w:rPr>
          <w:rFonts w:asciiTheme="minorHAnsi" w:hAnsiTheme="minorHAnsi"/>
        </w:rPr>
        <w:t>s</w:t>
      </w:r>
      <w:r w:rsidR="00051373" w:rsidRPr="004C0192">
        <w:rPr>
          <w:rFonts w:asciiTheme="minorHAnsi" w:hAnsiTheme="minorHAnsi"/>
        </w:rPr>
        <w:t>:</w:t>
      </w:r>
    </w:p>
    <w:p w14:paraId="62F1D7ED" w14:textId="6EC7363E" w:rsidR="00051373" w:rsidRPr="008A261A" w:rsidRDefault="00051373" w:rsidP="008A261A">
      <w:pPr>
        <w:pStyle w:val="ListParagraph"/>
        <w:numPr>
          <w:ilvl w:val="0"/>
          <w:numId w:val="36"/>
        </w:numPr>
        <w:spacing w:after="0" w:line="360" w:lineRule="auto"/>
        <w:rPr>
          <w:rStyle w:val="SubtleEmphasis"/>
          <w:rFonts w:cs="Tahoma"/>
          <w:i w:val="0"/>
          <w:sz w:val="20"/>
          <w:szCs w:val="20"/>
          <w:lang w:val="en-GB"/>
        </w:rPr>
      </w:pPr>
      <w:r w:rsidRPr="008A261A">
        <w:rPr>
          <w:rStyle w:val="SubtleEmphasis"/>
          <w:rFonts w:cs="Tahoma"/>
          <w:i w:val="0"/>
          <w:sz w:val="20"/>
          <w:szCs w:val="20"/>
          <w:lang w:val="en-GB"/>
        </w:rPr>
        <w:t>Select the connec</w:t>
      </w:r>
      <w:r w:rsidR="008A261A">
        <w:rPr>
          <w:rStyle w:val="SubtleEmphasis"/>
          <w:rFonts w:cs="Tahoma"/>
          <w:i w:val="0"/>
          <w:sz w:val="20"/>
          <w:szCs w:val="20"/>
          <w:lang w:val="en-GB"/>
        </w:rPr>
        <w:t>tion to the DW server -&gt; Import</w:t>
      </w:r>
    </w:p>
    <w:p w14:paraId="1AE52302" w14:textId="088B9FE4" w:rsidR="00051373" w:rsidRDefault="00051373" w:rsidP="00BA1870">
      <w:pPr>
        <w:jc w:val="center"/>
      </w:pPr>
      <w:r>
        <w:rPr>
          <w:noProof/>
          <w:lang w:bidi="ar-SA"/>
        </w:rPr>
        <w:drawing>
          <wp:inline distT="0" distB="0" distL="0" distR="0" wp14:anchorId="3150A2D1" wp14:editId="564BA5A8">
            <wp:extent cx="3286125" cy="2314575"/>
            <wp:effectExtent l="19050" t="19050" r="28575" b="28575"/>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86125" cy="2314575"/>
                    </a:xfrm>
                    <a:prstGeom prst="rect">
                      <a:avLst/>
                    </a:prstGeom>
                    <a:ln>
                      <a:solidFill>
                        <a:schemeClr val="tx1"/>
                      </a:solidFill>
                    </a:ln>
                  </pic:spPr>
                </pic:pic>
              </a:graphicData>
            </a:graphic>
          </wp:inline>
        </w:drawing>
      </w:r>
    </w:p>
    <w:p w14:paraId="244D9B3A" w14:textId="147FE79E" w:rsidR="00051373" w:rsidRPr="008A261A" w:rsidRDefault="00051373" w:rsidP="008A261A">
      <w:pPr>
        <w:pStyle w:val="ListParagraph"/>
        <w:numPr>
          <w:ilvl w:val="0"/>
          <w:numId w:val="36"/>
        </w:numPr>
        <w:rPr>
          <w:rStyle w:val="SubtleEmphasis"/>
          <w:rFonts w:cs="Tahoma"/>
          <w:i w:val="0"/>
          <w:sz w:val="20"/>
          <w:szCs w:val="20"/>
          <w:lang w:val="en-GB"/>
        </w:rPr>
      </w:pPr>
      <w:r w:rsidRPr="008A261A">
        <w:rPr>
          <w:rStyle w:val="SubtleEmphasis"/>
          <w:rFonts w:cs="Tahoma"/>
          <w:i w:val="0"/>
          <w:sz w:val="20"/>
          <w:szCs w:val="20"/>
          <w:lang w:val="en-GB"/>
        </w:rPr>
        <w:lastRenderedPageBreak/>
        <w:t>Select</w:t>
      </w:r>
      <w:r w:rsidR="00AD7243" w:rsidRPr="008A261A">
        <w:rPr>
          <w:rStyle w:val="SubtleEmphasis"/>
          <w:rFonts w:cs="Tahoma"/>
          <w:i w:val="0"/>
          <w:sz w:val="20"/>
          <w:szCs w:val="20"/>
          <w:lang w:val="en-GB"/>
        </w:rPr>
        <w:t xml:space="preserve"> the</w:t>
      </w:r>
      <w:r w:rsidRPr="008A261A">
        <w:rPr>
          <w:rStyle w:val="SubtleEmphasis"/>
          <w:rFonts w:cs="Tahoma"/>
          <w:i w:val="0"/>
          <w:sz w:val="20"/>
          <w:szCs w:val="20"/>
          <w:lang w:val="en-GB"/>
        </w:rPr>
        <w:t xml:space="preserve"> “Existing</w:t>
      </w:r>
      <w:r w:rsidR="008A261A">
        <w:rPr>
          <w:rStyle w:val="SubtleEmphasis"/>
          <w:rFonts w:cs="Tahoma"/>
          <w:i w:val="0"/>
          <w:sz w:val="20"/>
          <w:szCs w:val="20"/>
          <w:lang w:val="en-GB"/>
        </w:rPr>
        <w:t xml:space="preserve"> Project into Workspace” option</w:t>
      </w:r>
    </w:p>
    <w:p w14:paraId="7545B0CB" w14:textId="2678B921" w:rsidR="00051373" w:rsidRDefault="00051373" w:rsidP="00E22EC0">
      <w:pPr>
        <w:jc w:val="center"/>
      </w:pPr>
      <w:r>
        <w:rPr>
          <w:noProof/>
          <w:lang w:bidi="ar-SA"/>
        </w:rPr>
        <w:drawing>
          <wp:inline distT="0" distB="0" distL="0" distR="0" wp14:anchorId="6D06EF57" wp14:editId="605B11DE">
            <wp:extent cx="3733800" cy="3648075"/>
            <wp:effectExtent l="19050" t="19050" r="19050" b="28575"/>
            <wp:docPr id="38" name="Picture 3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3733800" cy="3648075"/>
                    </a:xfrm>
                    <a:prstGeom prst="rect">
                      <a:avLst/>
                    </a:prstGeom>
                    <a:ln>
                      <a:solidFill>
                        <a:schemeClr val="tx1"/>
                      </a:solidFill>
                    </a:ln>
                  </pic:spPr>
                </pic:pic>
              </a:graphicData>
            </a:graphic>
          </wp:inline>
        </w:drawing>
      </w:r>
    </w:p>
    <w:p w14:paraId="21C4DAD0" w14:textId="403A3867" w:rsidR="00051373" w:rsidRPr="008A261A" w:rsidRDefault="00051373" w:rsidP="008A261A">
      <w:pPr>
        <w:pStyle w:val="ListParagraph"/>
        <w:numPr>
          <w:ilvl w:val="0"/>
          <w:numId w:val="36"/>
        </w:numPr>
        <w:spacing w:after="0" w:line="360" w:lineRule="auto"/>
        <w:rPr>
          <w:rStyle w:val="SubtleEmphasis"/>
          <w:rFonts w:cs="Tahoma"/>
          <w:i w:val="0"/>
          <w:sz w:val="20"/>
          <w:szCs w:val="20"/>
          <w:lang w:val="en-GB"/>
        </w:rPr>
      </w:pPr>
      <w:r w:rsidRPr="008A261A">
        <w:rPr>
          <w:rStyle w:val="SubtleEmphasis"/>
          <w:rFonts w:cs="Tahoma"/>
          <w:i w:val="0"/>
          <w:sz w:val="20"/>
          <w:szCs w:val="20"/>
          <w:lang w:val="en-GB"/>
        </w:rPr>
        <w:t xml:space="preserve">Import Projects -&gt; Select archive file (or “root directory”) if you have already unzipped </w:t>
      </w:r>
      <w:r w:rsidR="00AD7243" w:rsidRPr="008A261A">
        <w:rPr>
          <w:rStyle w:val="SubtleEmphasis"/>
          <w:rFonts w:cs="Tahoma"/>
          <w:i w:val="0"/>
          <w:sz w:val="20"/>
          <w:szCs w:val="20"/>
          <w:lang w:val="en-GB"/>
        </w:rPr>
        <w:t xml:space="preserve">the </w:t>
      </w:r>
      <w:r w:rsidR="008A261A">
        <w:rPr>
          <w:rStyle w:val="SubtleEmphasis"/>
          <w:rFonts w:cs="Tahoma"/>
          <w:i w:val="0"/>
          <w:sz w:val="20"/>
          <w:szCs w:val="20"/>
          <w:lang w:val="en-GB"/>
        </w:rPr>
        <w:t>cartridge</w:t>
      </w:r>
    </w:p>
    <w:p w14:paraId="1D7CB87A" w14:textId="0062E5C8" w:rsidR="00EF75D0" w:rsidRDefault="00051373" w:rsidP="00E22EC0">
      <w:pPr>
        <w:jc w:val="center"/>
      </w:pPr>
      <w:r>
        <w:rPr>
          <w:noProof/>
          <w:lang w:bidi="ar-SA"/>
        </w:rPr>
        <w:drawing>
          <wp:inline distT="0" distB="0" distL="0" distR="0" wp14:anchorId="16228F46" wp14:editId="39C1F183">
            <wp:extent cx="3067050" cy="3552825"/>
            <wp:effectExtent l="19050" t="19050" r="19050" b="28575"/>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3067050" cy="3552825"/>
                    </a:xfrm>
                    <a:prstGeom prst="rect">
                      <a:avLst/>
                    </a:prstGeom>
                    <a:ln>
                      <a:solidFill>
                        <a:schemeClr val="tx1"/>
                      </a:solidFill>
                    </a:ln>
                  </pic:spPr>
                </pic:pic>
              </a:graphicData>
            </a:graphic>
          </wp:inline>
        </w:drawing>
      </w:r>
    </w:p>
    <w:p w14:paraId="6D15E55F" w14:textId="77777777" w:rsidR="00E22EC0" w:rsidRDefault="00E22EC0" w:rsidP="00E22EC0">
      <w:pPr>
        <w:jc w:val="center"/>
      </w:pPr>
    </w:p>
    <w:p w14:paraId="7C0D64CC" w14:textId="77777777" w:rsidR="00E22EC0" w:rsidRDefault="00E22EC0" w:rsidP="00E22EC0">
      <w:pPr>
        <w:jc w:val="center"/>
      </w:pPr>
    </w:p>
    <w:p w14:paraId="28E0D4EE" w14:textId="77777777" w:rsidR="00E22EC0" w:rsidRDefault="00E22EC0" w:rsidP="00E22EC0">
      <w:pPr>
        <w:jc w:val="center"/>
      </w:pPr>
    </w:p>
    <w:p w14:paraId="1CD0B7B1" w14:textId="5A8B9844" w:rsidR="00051373" w:rsidRPr="008A261A" w:rsidRDefault="00051373" w:rsidP="008A261A">
      <w:pPr>
        <w:pStyle w:val="ListParagraph"/>
        <w:numPr>
          <w:ilvl w:val="0"/>
          <w:numId w:val="36"/>
        </w:numPr>
        <w:spacing w:after="0" w:line="360" w:lineRule="auto"/>
        <w:rPr>
          <w:rStyle w:val="SubtleEmphasis"/>
          <w:rFonts w:cs="Tahoma"/>
          <w:i w:val="0"/>
          <w:sz w:val="20"/>
          <w:szCs w:val="20"/>
          <w:lang w:val="en-GB"/>
        </w:rPr>
      </w:pPr>
      <w:r w:rsidRPr="008A261A">
        <w:rPr>
          <w:rStyle w:val="SubtleEmphasis"/>
          <w:rFonts w:cs="Tahoma"/>
          <w:i w:val="0"/>
          <w:sz w:val="20"/>
          <w:szCs w:val="20"/>
          <w:lang w:val="en-GB"/>
        </w:rPr>
        <w:lastRenderedPageBreak/>
        <w:t>Select the archive from your local sou</w:t>
      </w:r>
      <w:r w:rsidR="008A261A">
        <w:rPr>
          <w:rStyle w:val="SubtleEmphasis"/>
          <w:rFonts w:cs="Tahoma"/>
          <w:i w:val="0"/>
          <w:sz w:val="20"/>
          <w:szCs w:val="20"/>
          <w:lang w:val="en-GB"/>
        </w:rPr>
        <w:t>rce (or the unzipped cartridge)</w:t>
      </w:r>
    </w:p>
    <w:p w14:paraId="1E28DAAF" w14:textId="54557AD0" w:rsidR="00051373" w:rsidRDefault="00051373" w:rsidP="00E22EC0">
      <w:pPr>
        <w:spacing w:after="0" w:line="360" w:lineRule="auto"/>
        <w:jc w:val="center"/>
        <w:rPr>
          <w:rStyle w:val="SubtleEmphasis"/>
          <w:rFonts w:cs="Tahoma"/>
          <w:i w:val="0"/>
          <w:sz w:val="20"/>
          <w:szCs w:val="20"/>
          <w:lang w:val="en-GB"/>
        </w:rPr>
      </w:pPr>
      <w:r>
        <w:rPr>
          <w:rStyle w:val="SubtleEmphasis"/>
          <w:rFonts w:cs="Tahoma"/>
          <w:i w:val="0"/>
          <w:noProof/>
          <w:sz w:val="20"/>
          <w:szCs w:val="20"/>
          <w:lang w:bidi="ar-SA"/>
        </w:rPr>
        <w:drawing>
          <wp:inline distT="0" distB="0" distL="0" distR="0" wp14:anchorId="5DDF13E6" wp14:editId="126B4EFD">
            <wp:extent cx="3053916" cy="3829050"/>
            <wp:effectExtent l="19050" t="19050" r="1333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9262" cy="3873368"/>
                    </a:xfrm>
                    <a:prstGeom prst="rect">
                      <a:avLst/>
                    </a:prstGeom>
                    <a:noFill/>
                    <a:ln>
                      <a:solidFill>
                        <a:schemeClr val="tx1"/>
                      </a:solidFill>
                    </a:ln>
                  </pic:spPr>
                </pic:pic>
              </a:graphicData>
            </a:graphic>
          </wp:inline>
        </w:drawing>
      </w:r>
    </w:p>
    <w:p w14:paraId="568E77B9" w14:textId="77777777" w:rsidR="008E4F20" w:rsidRDefault="008E4F20" w:rsidP="00051373">
      <w:pPr>
        <w:spacing w:after="0" w:line="360" w:lineRule="auto"/>
        <w:rPr>
          <w:rStyle w:val="SubtleEmphasis"/>
          <w:rFonts w:cs="Tahoma"/>
          <w:i w:val="0"/>
          <w:sz w:val="20"/>
          <w:szCs w:val="20"/>
          <w:lang w:val="en-GB"/>
        </w:rPr>
      </w:pPr>
    </w:p>
    <w:p w14:paraId="4C72F480" w14:textId="2E9E9F56" w:rsidR="00051373" w:rsidRPr="008A261A" w:rsidRDefault="00051373" w:rsidP="008A261A">
      <w:pPr>
        <w:pStyle w:val="ListParagraph"/>
        <w:numPr>
          <w:ilvl w:val="0"/>
          <w:numId w:val="36"/>
        </w:numPr>
        <w:spacing w:after="0" w:line="360" w:lineRule="auto"/>
        <w:rPr>
          <w:rStyle w:val="SubtleEmphasis"/>
          <w:rFonts w:cs="Tahoma"/>
          <w:i w:val="0"/>
          <w:sz w:val="20"/>
          <w:szCs w:val="20"/>
          <w:lang w:val="en-GB"/>
        </w:rPr>
      </w:pPr>
      <w:r w:rsidRPr="008A261A">
        <w:rPr>
          <w:rStyle w:val="SubtleEmphasis"/>
          <w:rFonts w:cs="Tahoma"/>
          <w:i w:val="0"/>
          <w:sz w:val="20"/>
          <w:szCs w:val="20"/>
          <w:lang w:val="en-GB"/>
        </w:rPr>
        <w:t>Select all,</w:t>
      </w:r>
      <w:r w:rsidR="00AD7243" w:rsidRPr="008A261A">
        <w:rPr>
          <w:rStyle w:val="SubtleEmphasis"/>
          <w:rFonts w:cs="Tahoma"/>
          <w:i w:val="0"/>
          <w:sz w:val="20"/>
          <w:szCs w:val="20"/>
          <w:lang w:val="en-GB"/>
        </w:rPr>
        <w:t xml:space="preserve"> </w:t>
      </w:r>
      <w:r w:rsidRPr="008A261A">
        <w:rPr>
          <w:rStyle w:val="SubtleEmphasis"/>
          <w:rFonts w:cs="Tahoma"/>
          <w:i w:val="0"/>
          <w:sz w:val="20"/>
          <w:szCs w:val="20"/>
          <w:lang w:val="en-GB"/>
        </w:rPr>
        <w:t xml:space="preserve">click Finish </w:t>
      </w:r>
      <w:r w:rsidR="00EA7463">
        <w:rPr>
          <w:rStyle w:val="SubtleEmphasis"/>
          <w:rFonts w:cs="Tahoma"/>
          <w:i w:val="0"/>
          <w:sz w:val="20"/>
          <w:szCs w:val="20"/>
          <w:lang w:val="en-GB"/>
        </w:rPr>
        <w:t xml:space="preserve">and </w:t>
      </w:r>
      <w:r w:rsidR="008A261A">
        <w:rPr>
          <w:rStyle w:val="SubtleEmphasis"/>
          <w:rFonts w:cs="Tahoma"/>
          <w:i w:val="0"/>
          <w:sz w:val="20"/>
          <w:szCs w:val="20"/>
          <w:lang w:val="en-GB"/>
        </w:rPr>
        <w:t>then</w:t>
      </w:r>
      <w:r w:rsidR="00EA7463">
        <w:rPr>
          <w:rStyle w:val="SubtleEmphasis"/>
          <w:rFonts w:cs="Tahoma"/>
          <w:i w:val="0"/>
          <w:sz w:val="20"/>
          <w:szCs w:val="20"/>
          <w:lang w:val="en-GB"/>
        </w:rPr>
        <w:t xml:space="preserve"> click</w:t>
      </w:r>
      <w:r w:rsidRPr="008A261A">
        <w:rPr>
          <w:rStyle w:val="SubtleEmphasis"/>
          <w:rFonts w:cs="Tahoma"/>
          <w:i w:val="0"/>
          <w:sz w:val="20"/>
          <w:szCs w:val="20"/>
          <w:lang w:val="en-GB"/>
        </w:rPr>
        <w:t xml:space="preserve"> Yes in order to complete the import and link the cartridge to the DW server.</w:t>
      </w:r>
    </w:p>
    <w:p w14:paraId="029D6115" w14:textId="3A99C912" w:rsidR="00F01739" w:rsidRDefault="00C67F04" w:rsidP="00267245">
      <w:pPr>
        <w:pStyle w:val="Heading3"/>
        <w:ind w:left="1843"/>
        <w:jc w:val="both"/>
        <w:rPr>
          <w:rFonts w:asciiTheme="majorHAnsi" w:hAnsiTheme="majorHAnsi"/>
        </w:rPr>
      </w:pPr>
      <w:bookmarkStart w:id="27" w:name="_Toc22201474"/>
      <w:r>
        <w:rPr>
          <w:rFonts w:asciiTheme="majorHAnsi" w:hAnsiTheme="majorHAnsi"/>
        </w:rPr>
        <w:t>Me</w:t>
      </w:r>
      <w:r w:rsidR="00F01739" w:rsidRPr="005F7DBE">
        <w:rPr>
          <w:rFonts w:asciiTheme="majorHAnsi" w:hAnsiTheme="majorHAnsi"/>
        </w:rPr>
        <w:t>tadata import</w:t>
      </w:r>
      <w:bookmarkEnd w:id="27"/>
    </w:p>
    <w:p w14:paraId="54BDE64E" w14:textId="56A47E28" w:rsidR="00EF75D0" w:rsidRDefault="00551C6F" w:rsidP="00551C6F">
      <w:pPr>
        <w:pStyle w:val="Standard1"/>
        <w:spacing w:before="120"/>
        <w:ind w:left="357"/>
        <w:jc w:val="both"/>
        <w:rPr>
          <w:rFonts w:asciiTheme="majorHAnsi" w:hAnsiTheme="majorHAnsi"/>
        </w:rPr>
      </w:pPr>
      <w:r>
        <w:rPr>
          <w:rFonts w:asciiTheme="majorHAnsi" w:hAnsiTheme="majorHAnsi"/>
        </w:rPr>
        <w:t>In the Metadata folder you will find a zip</w:t>
      </w:r>
      <w:r w:rsidR="00EA7463">
        <w:rPr>
          <w:rFonts w:asciiTheme="majorHAnsi" w:hAnsiTheme="majorHAnsi"/>
        </w:rPr>
        <w:t xml:space="preserve"> file</w:t>
      </w:r>
      <w:r>
        <w:rPr>
          <w:rFonts w:asciiTheme="majorHAnsi" w:hAnsiTheme="majorHAnsi"/>
        </w:rPr>
        <w:t xml:space="preserve"> called ‘</w:t>
      </w:r>
      <w:proofErr w:type="spellStart"/>
      <w:r>
        <w:rPr>
          <w:rFonts w:asciiTheme="majorHAnsi" w:hAnsiTheme="majorHAnsi"/>
        </w:rPr>
        <w:t>site_template</w:t>
      </w:r>
      <w:proofErr w:type="spellEnd"/>
      <w:r>
        <w:rPr>
          <w:rFonts w:asciiTheme="majorHAnsi" w:hAnsiTheme="majorHAnsi"/>
        </w:rPr>
        <w:t xml:space="preserve">’. </w:t>
      </w:r>
    </w:p>
    <w:p w14:paraId="541BB34C" w14:textId="73F3F4A6" w:rsidR="00551C6F" w:rsidRDefault="00551C6F" w:rsidP="00551C6F">
      <w:pPr>
        <w:pStyle w:val="Standard1"/>
        <w:spacing w:before="120"/>
        <w:ind w:left="357"/>
        <w:jc w:val="both"/>
        <w:rPr>
          <w:rFonts w:asciiTheme="majorHAnsi" w:hAnsiTheme="majorHAnsi"/>
        </w:rPr>
      </w:pPr>
      <w:bookmarkStart w:id="28" w:name="OLE_LINK2"/>
      <w:bookmarkStart w:id="29" w:name="OLE_LINK3"/>
      <w:r>
        <w:rPr>
          <w:rFonts w:asciiTheme="majorHAnsi" w:hAnsiTheme="majorHAnsi"/>
        </w:rPr>
        <w:t>Go to Administration &gt; Site development &gt; Site Import &amp; Export</w:t>
      </w:r>
      <w:r w:rsidR="00C70510">
        <w:rPr>
          <w:rFonts w:asciiTheme="majorHAnsi" w:hAnsiTheme="majorHAnsi"/>
        </w:rPr>
        <w:t xml:space="preserve"> and</w:t>
      </w:r>
      <w:r>
        <w:rPr>
          <w:rFonts w:asciiTheme="majorHAnsi" w:hAnsiTheme="majorHAnsi"/>
        </w:rPr>
        <w:t xml:space="preserve"> upload the zip</w:t>
      </w:r>
      <w:r w:rsidR="00EA7463">
        <w:rPr>
          <w:rFonts w:asciiTheme="majorHAnsi" w:hAnsiTheme="majorHAnsi"/>
        </w:rPr>
        <w:t xml:space="preserve"> file.</w:t>
      </w:r>
    </w:p>
    <w:p w14:paraId="7F88AF4D" w14:textId="77777777" w:rsidR="008B45AD" w:rsidRDefault="008B45AD" w:rsidP="00551C6F">
      <w:pPr>
        <w:pStyle w:val="Standard1"/>
        <w:spacing w:before="120"/>
        <w:ind w:left="357"/>
        <w:jc w:val="both"/>
        <w:rPr>
          <w:rFonts w:asciiTheme="majorHAnsi" w:hAnsiTheme="majorHAnsi"/>
        </w:rPr>
      </w:pPr>
    </w:p>
    <w:bookmarkEnd w:id="28"/>
    <w:bookmarkEnd w:id="29"/>
    <w:p w14:paraId="41EB2191" w14:textId="1599A2F2" w:rsidR="00551C6F" w:rsidRDefault="00551C6F" w:rsidP="00551C6F">
      <w:pPr>
        <w:pStyle w:val="Standard1"/>
        <w:spacing w:before="120"/>
        <w:ind w:left="357"/>
        <w:jc w:val="both"/>
        <w:rPr>
          <w:rFonts w:asciiTheme="majorHAnsi" w:hAnsiTheme="majorHAnsi"/>
        </w:rPr>
      </w:pPr>
      <w:r>
        <w:rPr>
          <w:rFonts w:asciiTheme="majorHAnsi" w:hAnsiTheme="majorHAnsi"/>
          <w:noProof/>
          <w:lang w:bidi="ar-SA"/>
        </w:rPr>
        <w:drawing>
          <wp:inline distT="0" distB="0" distL="0" distR="0" wp14:anchorId="420CE073" wp14:editId="46CF1BD3">
            <wp:extent cx="6188710" cy="1485900"/>
            <wp:effectExtent l="19050" t="19050" r="2159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port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8710" cy="1485900"/>
                    </a:xfrm>
                    <a:prstGeom prst="rect">
                      <a:avLst/>
                    </a:prstGeom>
                    <a:ln>
                      <a:solidFill>
                        <a:schemeClr val="tx1"/>
                      </a:solidFill>
                    </a:ln>
                  </pic:spPr>
                </pic:pic>
              </a:graphicData>
            </a:graphic>
          </wp:inline>
        </w:drawing>
      </w:r>
    </w:p>
    <w:p w14:paraId="3941F65F" w14:textId="44BD79B1" w:rsidR="008A0BBC" w:rsidRDefault="00DD45E4" w:rsidP="00551C6F">
      <w:pPr>
        <w:pStyle w:val="Standard1"/>
        <w:spacing w:before="120"/>
        <w:ind w:left="357"/>
        <w:jc w:val="both"/>
        <w:rPr>
          <w:rFonts w:asciiTheme="majorHAnsi" w:hAnsiTheme="majorHAnsi"/>
        </w:rPr>
      </w:pPr>
      <w:r>
        <w:rPr>
          <w:rFonts w:asciiTheme="majorHAnsi" w:hAnsiTheme="majorHAnsi"/>
          <w:b/>
          <w:bCs/>
        </w:rPr>
        <w:br w:type="page"/>
      </w:r>
    </w:p>
    <w:p w14:paraId="119C5B60" w14:textId="0741F5D8" w:rsidR="00551C6F" w:rsidRDefault="00FF1259" w:rsidP="00551C6F">
      <w:pPr>
        <w:pStyle w:val="Standard1"/>
        <w:spacing w:before="120"/>
        <w:ind w:left="357"/>
        <w:jc w:val="both"/>
        <w:rPr>
          <w:rFonts w:asciiTheme="majorHAnsi" w:hAnsiTheme="majorHAnsi"/>
        </w:rPr>
      </w:pPr>
      <w:r>
        <w:rPr>
          <w:rFonts w:asciiTheme="majorHAnsi" w:hAnsiTheme="majorHAnsi"/>
        </w:rPr>
        <w:lastRenderedPageBreak/>
        <w:t xml:space="preserve">Select </w:t>
      </w:r>
      <w:r w:rsidR="00EA7463">
        <w:rPr>
          <w:rFonts w:asciiTheme="majorHAnsi" w:hAnsiTheme="majorHAnsi"/>
        </w:rPr>
        <w:t>the zip you uploaded, click on I</w:t>
      </w:r>
      <w:r>
        <w:rPr>
          <w:rFonts w:asciiTheme="majorHAnsi" w:hAnsiTheme="majorHAnsi"/>
        </w:rPr>
        <w:t>mport then on the ok button</w:t>
      </w:r>
    </w:p>
    <w:p w14:paraId="74739808" w14:textId="77777777" w:rsidR="00551C6F" w:rsidRDefault="00FF1259" w:rsidP="007D16CB">
      <w:pPr>
        <w:pStyle w:val="Standard1"/>
        <w:spacing w:before="120"/>
        <w:ind w:left="357"/>
        <w:jc w:val="both"/>
        <w:rPr>
          <w:rFonts w:asciiTheme="majorHAnsi" w:hAnsiTheme="majorHAnsi"/>
        </w:rPr>
      </w:pPr>
      <w:r>
        <w:rPr>
          <w:rFonts w:asciiTheme="majorHAnsi" w:hAnsiTheme="majorHAnsi"/>
          <w:noProof/>
          <w:lang w:bidi="ar-SA"/>
        </w:rPr>
        <w:drawing>
          <wp:inline distT="0" distB="0" distL="0" distR="0" wp14:anchorId="13BC9E27" wp14:editId="7B996546">
            <wp:extent cx="6188710" cy="1514475"/>
            <wp:effectExtent l="19050" t="19050" r="2159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port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8710" cy="1514475"/>
                    </a:xfrm>
                    <a:prstGeom prst="rect">
                      <a:avLst/>
                    </a:prstGeom>
                    <a:ln>
                      <a:solidFill>
                        <a:schemeClr val="tx1"/>
                      </a:solidFill>
                    </a:ln>
                  </pic:spPr>
                </pic:pic>
              </a:graphicData>
            </a:graphic>
          </wp:inline>
        </w:drawing>
      </w:r>
    </w:p>
    <w:p w14:paraId="1D19C65A" w14:textId="77777777" w:rsidR="00662AEE" w:rsidRPr="00551C6F" w:rsidRDefault="00662AEE" w:rsidP="007D16CB">
      <w:pPr>
        <w:pStyle w:val="Standard1"/>
        <w:spacing w:before="120"/>
        <w:ind w:left="357"/>
        <w:jc w:val="both"/>
        <w:rPr>
          <w:rFonts w:asciiTheme="majorHAnsi" w:hAnsiTheme="majorHAnsi"/>
        </w:rPr>
      </w:pPr>
    </w:p>
    <w:p w14:paraId="6687835F" w14:textId="77777777" w:rsidR="00F32087" w:rsidRDefault="00F32087" w:rsidP="00267245">
      <w:pPr>
        <w:pStyle w:val="Heading3"/>
        <w:ind w:left="1843"/>
        <w:jc w:val="both"/>
        <w:rPr>
          <w:rFonts w:asciiTheme="majorHAnsi" w:hAnsiTheme="majorHAnsi"/>
        </w:rPr>
      </w:pPr>
      <w:bookmarkStart w:id="30" w:name="_Toc22201475"/>
      <w:r w:rsidRPr="005F7DBE">
        <w:rPr>
          <w:rFonts w:asciiTheme="majorHAnsi" w:hAnsiTheme="majorHAnsi"/>
        </w:rPr>
        <w:t>Cartridge paths</w:t>
      </w:r>
      <w:bookmarkEnd w:id="30"/>
    </w:p>
    <w:p w14:paraId="75DE5914" w14:textId="3A04E910" w:rsidR="00662AEE" w:rsidRDefault="00D657CF" w:rsidP="008A0BBC">
      <w:pPr>
        <w:pStyle w:val="Standard1"/>
        <w:spacing w:before="120"/>
        <w:ind w:left="357"/>
        <w:rPr>
          <w:rFonts w:asciiTheme="majorHAnsi" w:hAnsiTheme="majorHAnsi"/>
        </w:rPr>
      </w:pPr>
      <w:bookmarkStart w:id="31" w:name="OLE_LINK1"/>
      <w:r>
        <w:rPr>
          <w:rFonts w:asciiTheme="majorHAnsi" w:hAnsiTheme="majorHAnsi"/>
        </w:rPr>
        <w:t>Go to Administration &gt; Sites &gt; Manage Sites and choose your site. C</w:t>
      </w:r>
      <w:r w:rsidR="003A502C">
        <w:rPr>
          <w:rFonts w:asciiTheme="majorHAnsi" w:hAnsiTheme="majorHAnsi"/>
        </w:rPr>
        <w:t xml:space="preserve">lick on the Settings tab, </w:t>
      </w:r>
      <w:r>
        <w:rPr>
          <w:rFonts w:asciiTheme="majorHAnsi" w:hAnsiTheme="majorHAnsi"/>
        </w:rPr>
        <w:t>add in the cartrid</w:t>
      </w:r>
      <w:r w:rsidR="00A505B7">
        <w:rPr>
          <w:rFonts w:asciiTheme="majorHAnsi" w:hAnsiTheme="majorHAnsi"/>
        </w:rPr>
        <w:t xml:space="preserve">ge path </w:t>
      </w:r>
      <w:proofErr w:type="spellStart"/>
      <w:r w:rsidR="00DD5D5A">
        <w:rPr>
          <w:rFonts w:asciiTheme="majorHAnsi" w:hAnsiTheme="majorHAnsi"/>
        </w:rPr>
        <w:t>int_forter</w:t>
      </w:r>
      <w:proofErr w:type="spellEnd"/>
      <w:r w:rsidR="003A502C">
        <w:rPr>
          <w:rFonts w:asciiTheme="majorHAnsi" w:hAnsiTheme="majorHAnsi"/>
        </w:rPr>
        <w:t xml:space="preserve"> then click Apply</w:t>
      </w:r>
      <w:bookmarkEnd w:id="31"/>
      <w:r w:rsidR="009822DA">
        <w:rPr>
          <w:rFonts w:asciiTheme="majorHAnsi" w:hAnsiTheme="majorHAnsi"/>
        </w:rPr>
        <w:t xml:space="preserve">. </w:t>
      </w:r>
    </w:p>
    <w:p w14:paraId="14BCEEC1" w14:textId="6A984295" w:rsidR="00F943FA" w:rsidRDefault="00F943FA" w:rsidP="008A0BBC">
      <w:pPr>
        <w:pStyle w:val="Standard1"/>
        <w:spacing w:before="120"/>
        <w:ind w:left="357"/>
      </w:pPr>
      <w:r>
        <w:rPr>
          <w:noProof/>
          <w:lang w:bidi="ar-SA"/>
        </w:rPr>
        <w:drawing>
          <wp:inline distT="0" distB="0" distL="0" distR="0" wp14:anchorId="1992C139" wp14:editId="2C8866D7">
            <wp:extent cx="5717924" cy="2319602"/>
            <wp:effectExtent l="19050" t="19050" r="16510" b="241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272" cy="2321366"/>
                    </a:xfrm>
                    <a:prstGeom prst="rect">
                      <a:avLst/>
                    </a:prstGeom>
                    <a:noFill/>
                    <a:ln>
                      <a:solidFill>
                        <a:schemeClr val="accent1"/>
                      </a:solidFill>
                    </a:ln>
                  </pic:spPr>
                </pic:pic>
              </a:graphicData>
            </a:graphic>
          </wp:inline>
        </w:drawing>
      </w:r>
    </w:p>
    <w:p w14:paraId="341B382F" w14:textId="77777777" w:rsidR="00194004" w:rsidRDefault="00194004" w:rsidP="008A0BBC">
      <w:pPr>
        <w:pStyle w:val="Standard1"/>
        <w:spacing w:before="120"/>
        <w:ind w:left="357"/>
        <w:rPr>
          <w:rFonts w:asciiTheme="majorHAnsi" w:hAnsiTheme="majorHAnsi"/>
        </w:rPr>
      </w:pPr>
    </w:p>
    <w:p w14:paraId="66BC365D" w14:textId="5D9B4409" w:rsidR="00662AEE" w:rsidRDefault="00194004" w:rsidP="008A0BBC">
      <w:pPr>
        <w:pStyle w:val="Standard1"/>
        <w:spacing w:before="120"/>
        <w:ind w:left="357"/>
        <w:rPr>
          <w:rFonts w:asciiTheme="majorHAnsi" w:hAnsiTheme="majorHAnsi"/>
        </w:rPr>
      </w:pPr>
      <w:r>
        <w:rPr>
          <w:rFonts w:asciiTheme="majorHAnsi" w:hAnsiTheme="majorHAnsi"/>
        </w:rPr>
        <w:t xml:space="preserve">Add in the cartridge path </w:t>
      </w:r>
      <w:proofErr w:type="spellStart"/>
      <w:r>
        <w:rPr>
          <w:rFonts w:asciiTheme="majorHAnsi" w:hAnsiTheme="majorHAnsi"/>
        </w:rPr>
        <w:t>int_forter_</w:t>
      </w:r>
      <w:r w:rsidR="005318E0">
        <w:rPr>
          <w:rFonts w:asciiTheme="majorHAnsi" w:hAnsiTheme="majorHAnsi"/>
        </w:rPr>
        <w:t>s</w:t>
      </w:r>
      <w:r>
        <w:rPr>
          <w:rFonts w:asciiTheme="majorHAnsi" w:hAnsiTheme="majorHAnsi"/>
        </w:rPr>
        <w:t>fra</w:t>
      </w:r>
      <w:proofErr w:type="spellEnd"/>
      <w:r>
        <w:rPr>
          <w:rFonts w:asciiTheme="majorHAnsi" w:hAnsiTheme="majorHAnsi"/>
        </w:rPr>
        <w:t xml:space="preserve"> in case if site is </w:t>
      </w:r>
      <w:r w:rsidR="001733C4">
        <w:rPr>
          <w:rFonts w:asciiTheme="majorHAnsi" w:hAnsiTheme="majorHAnsi"/>
        </w:rPr>
        <w:t>S</w:t>
      </w:r>
      <w:r>
        <w:rPr>
          <w:rFonts w:asciiTheme="majorHAnsi" w:hAnsiTheme="majorHAnsi"/>
        </w:rPr>
        <w:t>FRA based.</w:t>
      </w:r>
    </w:p>
    <w:p w14:paraId="2B8BF620" w14:textId="5475D891" w:rsidR="00194004" w:rsidRDefault="004361CC" w:rsidP="00845EDD">
      <w:pPr>
        <w:pStyle w:val="Standard1"/>
        <w:spacing w:before="120"/>
        <w:ind w:left="357"/>
        <w:jc w:val="center"/>
      </w:pPr>
      <w:r>
        <w:rPr>
          <w:rFonts w:asciiTheme="majorHAnsi" w:hAnsiTheme="majorHAnsi"/>
          <w:noProof/>
          <w:lang w:bidi="ar-SA"/>
        </w:rPr>
        <w:drawing>
          <wp:inline distT="0" distB="0" distL="0" distR="0" wp14:anchorId="29D33324" wp14:editId="291B16C3">
            <wp:extent cx="6188710" cy="2311400"/>
            <wp:effectExtent l="19050" t="19050" r="2159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8710" cy="2311400"/>
                    </a:xfrm>
                    <a:prstGeom prst="rect">
                      <a:avLst/>
                    </a:prstGeom>
                    <a:noFill/>
                    <a:ln>
                      <a:solidFill>
                        <a:schemeClr val="tx1"/>
                      </a:solidFill>
                    </a:ln>
                  </pic:spPr>
                </pic:pic>
              </a:graphicData>
            </a:graphic>
          </wp:inline>
        </w:drawing>
      </w:r>
    </w:p>
    <w:p w14:paraId="1A9B8FB9" w14:textId="478EE6C7" w:rsidR="00811C7A" w:rsidRDefault="006A573B" w:rsidP="008A0BBC">
      <w:pPr>
        <w:pStyle w:val="Standard1"/>
        <w:spacing w:before="120"/>
        <w:ind w:left="357"/>
      </w:pPr>
      <w:r>
        <w:rPr>
          <w:rFonts w:asciiTheme="majorHAnsi" w:hAnsiTheme="majorHAnsi"/>
          <w:b/>
          <w:bCs/>
        </w:rPr>
        <w:br w:type="page"/>
      </w:r>
    </w:p>
    <w:p w14:paraId="1CA8AFCC" w14:textId="06133EAB" w:rsidR="00143431" w:rsidRDefault="00143431" w:rsidP="00143431">
      <w:pPr>
        <w:pStyle w:val="Standard1"/>
        <w:spacing w:before="120"/>
        <w:ind w:left="357"/>
        <w:jc w:val="both"/>
        <w:rPr>
          <w:rFonts w:asciiTheme="majorHAnsi" w:hAnsiTheme="majorHAnsi"/>
        </w:rPr>
      </w:pPr>
      <w:bookmarkStart w:id="32" w:name="OLE_LINK4"/>
      <w:r>
        <w:rPr>
          <w:rFonts w:asciiTheme="majorHAnsi" w:hAnsiTheme="majorHAnsi"/>
        </w:rPr>
        <w:lastRenderedPageBreak/>
        <w:t>Go to Administration &gt; Sites &gt; Manage Sites and click on Business Manager link</w:t>
      </w:r>
      <w:r w:rsidR="008C7FBF">
        <w:rPr>
          <w:rFonts w:asciiTheme="majorHAnsi" w:hAnsiTheme="majorHAnsi"/>
        </w:rPr>
        <w:t>.</w:t>
      </w:r>
    </w:p>
    <w:bookmarkEnd w:id="32"/>
    <w:p w14:paraId="75B64F35" w14:textId="44BE68B1" w:rsidR="001A5B8A" w:rsidRDefault="00DD5D5A" w:rsidP="00D33D4D">
      <w:pPr>
        <w:ind w:left="360"/>
        <w:jc w:val="center"/>
        <w:rPr>
          <w:rFonts w:asciiTheme="majorHAnsi" w:hAnsiTheme="majorHAnsi"/>
          <w:sz w:val="20"/>
          <w:szCs w:val="20"/>
        </w:rPr>
      </w:pPr>
      <w:r>
        <w:rPr>
          <w:rFonts w:asciiTheme="majorHAnsi" w:hAnsiTheme="majorHAnsi"/>
          <w:noProof/>
          <w:sz w:val="20"/>
          <w:szCs w:val="20"/>
          <w:lang w:bidi="ar-SA"/>
        </w:rPr>
        <w:drawing>
          <wp:inline distT="0" distB="0" distL="0" distR="0" wp14:anchorId="7373E737" wp14:editId="32DE79CA">
            <wp:extent cx="1971675" cy="1828800"/>
            <wp:effectExtent l="19050" t="19050" r="2857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te1.png"/>
                    <pic:cNvPicPr/>
                  </pic:nvPicPr>
                  <pic:blipFill>
                    <a:blip r:embed="rId24">
                      <a:extLst>
                        <a:ext uri="{28A0092B-C50C-407E-A947-70E740481C1C}">
                          <a14:useLocalDpi xmlns:a14="http://schemas.microsoft.com/office/drawing/2010/main" val="0"/>
                        </a:ext>
                      </a:extLst>
                    </a:blip>
                    <a:stretch>
                      <a:fillRect/>
                    </a:stretch>
                  </pic:blipFill>
                  <pic:spPr>
                    <a:xfrm>
                      <a:off x="0" y="0"/>
                      <a:ext cx="1982097" cy="1838467"/>
                    </a:xfrm>
                    <a:prstGeom prst="rect">
                      <a:avLst/>
                    </a:prstGeom>
                    <a:ln>
                      <a:solidFill>
                        <a:schemeClr val="tx1"/>
                      </a:solidFill>
                    </a:ln>
                  </pic:spPr>
                </pic:pic>
              </a:graphicData>
            </a:graphic>
          </wp:inline>
        </w:drawing>
      </w:r>
    </w:p>
    <w:p w14:paraId="60CF09FC" w14:textId="77777777" w:rsidR="00125A59" w:rsidRDefault="00125A59" w:rsidP="00DD5D5A">
      <w:pPr>
        <w:pStyle w:val="Standard1"/>
        <w:spacing w:before="120"/>
        <w:ind w:left="357"/>
        <w:jc w:val="both"/>
        <w:rPr>
          <w:rFonts w:asciiTheme="majorHAnsi" w:hAnsiTheme="majorHAnsi"/>
        </w:rPr>
      </w:pPr>
    </w:p>
    <w:p w14:paraId="20407895" w14:textId="123E231A" w:rsidR="00DD5D5A" w:rsidRDefault="00DD5D5A" w:rsidP="00DD5D5A">
      <w:pPr>
        <w:pStyle w:val="Standard1"/>
        <w:spacing w:before="120"/>
        <w:ind w:left="357"/>
        <w:jc w:val="both"/>
        <w:rPr>
          <w:rFonts w:asciiTheme="majorHAnsi" w:hAnsiTheme="majorHAnsi"/>
        </w:rPr>
      </w:pPr>
      <w:r>
        <w:rPr>
          <w:rFonts w:asciiTheme="majorHAnsi" w:hAnsiTheme="majorHAnsi"/>
        </w:rPr>
        <w:t xml:space="preserve">Add to the cartridge path </w:t>
      </w:r>
      <w:proofErr w:type="spellStart"/>
      <w:r>
        <w:rPr>
          <w:rFonts w:asciiTheme="majorHAnsi" w:hAnsiTheme="majorHAnsi"/>
        </w:rPr>
        <w:t>bm_forter</w:t>
      </w:r>
      <w:proofErr w:type="spellEnd"/>
      <w:r w:rsidR="00D33D4D">
        <w:rPr>
          <w:rFonts w:asciiTheme="majorHAnsi" w:hAnsiTheme="majorHAnsi"/>
        </w:rPr>
        <w:t xml:space="preserve"> then click Apply</w:t>
      </w:r>
      <w:r w:rsidR="00EA7463">
        <w:rPr>
          <w:rFonts w:asciiTheme="majorHAnsi" w:hAnsiTheme="majorHAnsi"/>
        </w:rPr>
        <w:t>.</w:t>
      </w:r>
      <w:r w:rsidR="00B33FC9" w:rsidRPr="00B33FC9">
        <w:rPr>
          <w:rFonts w:asciiTheme="majorHAnsi" w:hAnsiTheme="majorHAnsi"/>
          <w:noProof/>
          <w:lang w:bidi="ar-SA"/>
        </w:rPr>
        <w:t xml:space="preserve"> </w:t>
      </w:r>
    </w:p>
    <w:p w14:paraId="5B43CCE6" w14:textId="74D54727" w:rsidR="00B562C5" w:rsidRDefault="00B33FC9" w:rsidP="00B33FC9">
      <w:pPr>
        <w:ind w:left="360"/>
        <w:jc w:val="center"/>
        <w:rPr>
          <w:rFonts w:asciiTheme="majorHAnsi" w:hAnsiTheme="majorHAnsi"/>
          <w:sz w:val="20"/>
          <w:szCs w:val="20"/>
        </w:rPr>
      </w:pPr>
      <w:r>
        <w:rPr>
          <w:rFonts w:asciiTheme="majorHAnsi" w:hAnsiTheme="majorHAnsi"/>
          <w:noProof/>
          <w:lang w:bidi="ar-SA"/>
        </w:rPr>
        <w:drawing>
          <wp:inline distT="0" distB="0" distL="0" distR="0" wp14:anchorId="3517918A" wp14:editId="14522231">
            <wp:extent cx="3704737" cy="2114550"/>
            <wp:effectExtent l="19050" t="19050" r="10160" b="19050"/>
            <wp:docPr id="82" name="Picture 82" descr="C:\Users\Vovkin\Pictures\Screenpresso\2018-05-03_14h52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ovkin\Pictures\Screenpresso\2018-05-03_14h52_5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04737" cy="2114550"/>
                    </a:xfrm>
                    <a:prstGeom prst="rect">
                      <a:avLst/>
                    </a:prstGeom>
                    <a:noFill/>
                    <a:ln>
                      <a:solidFill>
                        <a:schemeClr val="tx1"/>
                      </a:solidFill>
                    </a:ln>
                  </pic:spPr>
                </pic:pic>
              </a:graphicData>
            </a:graphic>
          </wp:inline>
        </w:drawing>
      </w:r>
    </w:p>
    <w:p w14:paraId="531876AF" w14:textId="752652D2" w:rsidR="00B562C5" w:rsidRDefault="00EB499E" w:rsidP="00D33D4D">
      <w:pPr>
        <w:ind w:left="360"/>
        <w:rPr>
          <w:rFonts w:asciiTheme="majorHAnsi" w:hAnsiTheme="majorHAnsi"/>
          <w:sz w:val="20"/>
          <w:szCs w:val="20"/>
        </w:rPr>
      </w:pPr>
      <w:r>
        <w:rPr>
          <w:rFonts w:asciiTheme="majorHAnsi" w:hAnsiTheme="majorHAnsi"/>
          <w:b/>
          <w:bCs/>
          <w:sz w:val="20"/>
          <w:szCs w:val="20"/>
        </w:rPr>
        <w:br w:type="page"/>
      </w:r>
    </w:p>
    <w:p w14:paraId="750CFAFE" w14:textId="77777777" w:rsidR="00AC66E4" w:rsidRPr="005F7DBE" w:rsidRDefault="00AC66E4" w:rsidP="00267245">
      <w:pPr>
        <w:pStyle w:val="Heading3"/>
        <w:ind w:left="1843"/>
        <w:jc w:val="both"/>
        <w:rPr>
          <w:rFonts w:asciiTheme="majorHAnsi" w:hAnsiTheme="majorHAnsi"/>
        </w:rPr>
      </w:pPr>
      <w:bookmarkStart w:id="33" w:name="_Toc22201476"/>
      <w:proofErr w:type="spellStart"/>
      <w:r w:rsidRPr="005F7DBE">
        <w:rPr>
          <w:rFonts w:asciiTheme="majorHAnsi" w:hAnsiTheme="majorHAnsi"/>
        </w:rPr>
        <w:lastRenderedPageBreak/>
        <w:t>Forter</w:t>
      </w:r>
      <w:proofErr w:type="spellEnd"/>
      <w:r w:rsidRPr="005F7DBE">
        <w:rPr>
          <w:rFonts w:asciiTheme="majorHAnsi" w:hAnsiTheme="majorHAnsi"/>
        </w:rPr>
        <w:t xml:space="preserve"> custom site preferences</w:t>
      </w:r>
      <w:bookmarkEnd w:id="33"/>
    </w:p>
    <w:p w14:paraId="0E05CFE6" w14:textId="77777777" w:rsidR="007C123C" w:rsidRDefault="007C123C" w:rsidP="001C2BAA">
      <w:pPr>
        <w:pStyle w:val="ListParagraph"/>
        <w:ind w:left="773"/>
        <w:jc w:val="both"/>
        <w:rPr>
          <w:rFonts w:asciiTheme="majorHAnsi" w:hAnsiTheme="majorHAnsi"/>
          <w:sz w:val="20"/>
          <w:szCs w:val="20"/>
        </w:rPr>
      </w:pPr>
    </w:p>
    <w:p w14:paraId="79AA2BE9" w14:textId="638A0612" w:rsidR="008C0E4E" w:rsidRPr="00762A00" w:rsidRDefault="008C0E4E" w:rsidP="00AD7243">
      <w:pPr>
        <w:pStyle w:val="ListParagraph"/>
        <w:ind w:left="773"/>
        <w:jc w:val="both"/>
        <w:rPr>
          <w:rFonts w:asciiTheme="majorHAnsi" w:hAnsiTheme="majorHAnsi"/>
          <w:sz w:val="20"/>
          <w:szCs w:val="20"/>
        </w:rPr>
      </w:pPr>
      <w:r>
        <w:rPr>
          <w:rFonts w:asciiTheme="majorHAnsi" w:hAnsiTheme="majorHAnsi"/>
          <w:sz w:val="20"/>
          <w:szCs w:val="20"/>
        </w:rPr>
        <w:t xml:space="preserve">A Site Preferences page </w:t>
      </w:r>
      <w:r w:rsidR="00AD7243">
        <w:rPr>
          <w:rFonts w:asciiTheme="majorHAnsi" w:hAnsiTheme="majorHAnsi"/>
          <w:sz w:val="20"/>
          <w:szCs w:val="20"/>
        </w:rPr>
        <w:t>is</w:t>
      </w:r>
      <w:r>
        <w:rPr>
          <w:rFonts w:asciiTheme="majorHAnsi" w:hAnsiTheme="majorHAnsi"/>
          <w:sz w:val="20"/>
          <w:szCs w:val="20"/>
        </w:rPr>
        <w:t xml:space="preserve"> added in Business Manager to give merchant the </w:t>
      </w:r>
      <w:r w:rsidR="00AD7243">
        <w:rPr>
          <w:rFonts w:asciiTheme="majorHAnsi" w:hAnsiTheme="majorHAnsi"/>
          <w:sz w:val="20"/>
          <w:szCs w:val="20"/>
        </w:rPr>
        <w:t>ability</w:t>
      </w:r>
      <w:r>
        <w:rPr>
          <w:rFonts w:asciiTheme="majorHAnsi" w:hAnsiTheme="majorHAnsi"/>
          <w:sz w:val="20"/>
          <w:szCs w:val="20"/>
        </w:rPr>
        <w:t xml:space="preserve"> to configure the </w:t>
      </w:r>
      <w:proofErr w:type="spellStart"/>
      <w:r>
        <w:rPr>
          <w:rFonts w:asciiTheme="majorHAnsi" w:hAnsiTheme="majorHAnsi"/>
          <w:sz w:val="20"/>
          <w:szCs w:val="20"/>
        </w:rPr>
        <w:t>Forter</w:t>
      </w:r>
      <w:proofErr w:type="spellEnd"/>
      <w:r>
        <w:rPr>
          <w:rFonts w:asciiTheme="majorHAnsi" w:hAnsiTheme="majorHAnsi"/>
          <w:sz w:val="20"/>
          <w:szCs w:val="20"/>
        </w:rPr>
        <w:t xml:space="preserve"> </w:t>
      </w:r>
      <w:r w:rsidR="00AD7243">
        <w:rPr>
          <w:rFonts w:asciiTheme="majorHAnsi" w:hAnsiTheme="majorHAnsi"/>
          <w:sz w:val="20"/>
          <w:szCs w:val="20"/>
        </w:rPr>
        <w:t xml:space="preserve">cartridge </w:t>
      </w:r>
      <w:r>
        <w:rPr>
          <w:rFonts w:asciiTheme="majorHAnsi" w:hAnsiTheme="majorHAnsi"/>
          <w:sz w:val="20"/>
          <w:szCs w:val="20"/>
        </w:rPr>
        <w:t xml:space="preserve">settings. This page can be accessed in Site Preferences &gt; Custom Preferences &gt; </w:t>
      </w:r>
      <w:proofErr w:type="spellStart"/>
      <w:r>
        <w:rPr>
          <w:rFonts w:asciiTheme="majorHAnsi" w:hAnsiTheme="majorHAnsi"/>
          <w:sz w:val="20"/>
          <w:szCs w:val="20"/>
        </w:rPr>
        <w:t>Forter</w:t>
      </w:r>
      <w:proofErr w:type="spellEnd"/>
      <w:r>
        <w:rPr>
          <w:rFonts w:asciiTheme="majorHAnsi" w:hAnsiTheme="majorHAnsi"/>
          <w:sz w:val="20"/>
          <w:szCs w:val="20"/>
        </w:rPr>
        <w:t>:</w:t>
      </w:r>
    </w:p>
    <w:p w14:paraId="3779BBA6" w14:textId="77777777" w:rsidR="005C3EC9" w:rsidRPr="001C2BAA" w:rsidRDefault="005C3EC9" w:rsidP="001C2BAA">
      <w:pPr>
        <w:pStyle w:val="ListParagraph"/>
        <w:ind w:left="773"/>
        <w:jc w:val="both"/>
        <w:rPr>
          <w:rFonts w:asciiTheme="majorHAnsi" w:hAnsiTheme="majorHAnsi"/>
          <w:sz w:val="20"/>
          <w:szCs w:val="20"/>
        </w:rPr>
      </w:pPr>
    </w:p>
    <w:p w14:paraId="5420AF96" w14:textId="08F42DF9" w:rsidR="007C123C" w:rsidRPr="001C2BAA" w:rsidRDefault="00AC66E4" w:rsidP="00AD7243">
      <w:pPr>
        <w:pStyle w:val="ListParagraph"/>
        <w:numPr>
          <w:ilvl w:val="0"/>
          <w:numId w:val="14"/>
        </w:numPr>
        <w:jc w:val="both"/>
        <w:rPr>
          <w:rFonts w:asciiTheme="majorHAnsi" w:hAnsiTheme="majorHAnsi"/>
          <w:sz w:val="20"/>
          <w:szCs w:val="20"/>
        </w:rPr>
      </w:pPr>
      <w:proofErr w:type="spellStart"/>
      <w:r w:rsidRPr="005C3EC9">
        <w:rPr>
          <w:rFonts w:asciiTheme="majorHAnsi" w:hAnsiTheme="majorHAnsi"/>
          <w:b/>
          <w:sz w:val="20"/>
          <w:szCs w:val="20"/>
        </w:rPr>
        <w:t>Forter</w:t>
      </w:r>
      <w:proofErr w:type="spellEnd"/>
      <w:r w:rsidRPr="005C3EC9">
        <w:rPr>
          <w:rFonts w:asciiTheme="majorHAnsi" w:hAnsiTheme="majorHAnsi"/>
          <w:b/>
          <w:sz w:val="20"/>
          <w:szCs w:val="20"/>
        </w:rPr>
        <w:t xml:space="preserve"> enabled</w:t>
      </w:r>
      <w:r w:rsidRPr="001C2BAA">
        <w:rPr>
          <w:rFonts w:asciiTheme="majorHAnsi" w:hAnsiTheme="majorHAnsi"/>
          <w:sz w:val="20"/>
          <w:szCs w:val="20"/>
        </w:rPr>
        <w:t xml:space="preserve"> – </w:t>
      </w:r>
      <w:r w:rsidR="00AD7243">
        <w:rPr>
          <w:rFonts w:asciiTheme="majorHAnsi" w:hAnsiTheme="majorHAnsi"/>
          <w:sz w:val="20"/>
          <w:szCs w:val="20"/>
        </w:rPr>
        <w:t>I</w:t>
      </w:r>
      <w:r w:rsidRPr="007C123C">
        <w:rPr>
          <w:rFonts w:asciiTheme="majorHAnsi" w:hAnsiTheme="majorHAnsi"/>
          <w:sz w:val="20"/>
          <w:szCs w:val="20"/>
        </w:rPr>
        <w:t xml:space="preserve">ndicates </w:t>
      </w:r>
      <w:r w:rsidR="00AD7243">
        <w:rPr>
          <w:rFonts w:asciiTheme="majorHAnsi" w:hAnsiTheme="majorHAnsi"/>
          <w:sz w:val="20"/>
          <w:szCs w:val="20"/>
        </w:rPr>
        <w:t>whether the</w:t>
      </w:r>
      <w:r w:rsidRPr="007C123C">
        <w:rPr>
          <w:rFonts w:asciiTheme="majorHAnsi" w:hAnsiTheme="majorHAnsi"/>
          <w:sz w:val="20"/>
          <w:szCs w:val="20"/>
        </w:rPr>
        <w:t xml:space="preserve"> </w:t>
      </w:r>
      <w:proofErr w:type="spellStart"/>
      <w:r w:rsidRPr="007C123C">
        <w:rPr>
          <w:rFonts w:asciiTheme="majorHAnsi" w:hAnsiTheme="majorHAnsi"/>
          <w:sz w:val="20"/>
          <w:szCs w:val="20"/>
        </w:rPr>
        <w:t>Forter</w:t>
      </w:r>
      <w:proofErr w:type="spellEnd"/>
      <w:r w:rsidRPr="007C123C">
        <w:rPr>
          <w:rFonts w:asciiTheme="majorHAnsi" w:hAnsiTheme="majorHAnsi"/>
          <w:sz w:val="20"/>
          <w:szCs w:val="20"/>
        </w:rPr>
        <w:t xml:space="preserve"> code will be executed or not</w:t>
      </w:r>
      <w:r w:rsidR="00AD7243">
        <w:rPr>
          <w:rFonts w:asciiTheme="majorHAnsi" w:hAnsiTheme="majorHAnsi"/>
          <w:sz w:val="20"/>
          <w:szCs w:val="20"/>
        </w:rPr>
        <w:t>.</w:t>
      </w:r>
    </w:p>
    <w:p w14:paraId="04FCF6FF" w14:textId="6B4FC35B" w:rsidR="007C123C" w:rsidRPr="007C123C" w:rsidRDefault="00AC66E4" w:rsidP="00EA7463">
      <w:pPr>
        <w:pStyle w:val="ListParagraph"/>
        <w:numPr>
          <w:ilvl w:val="0"/>
          <w:numId w:val="14"/>
        </w:numPr>
        <w:jc w:val="both"/>
        <w:rPr>
          <w:rFonts w:asciiTheme="majorHAnsi" w:hAnsiTheme="majorHAnsi"/>
          <w:sz w:val="20"/>
          <w:szCs w:val="20"/>
        </w:rPr>
      </w:pPr>
      <w:r w:rsidRPr="001C3174">
        <w:rPr>
          <w:rFonts w:asciiTheme="majorHAnsi" w:hAnsiTheme="majorHAnsi"/>
          <w:b/>
          <w:sz w:val="20"/>
          <w:szCs w:val="20"/>
        </w:rPr>
        <w:t xml:space="preserve">Show </w:t>
      </w:r>
      <w:r w:rsidR="00C7026D">
        <w:rPr>
          <w:rFonts w:asciiTheme="majorHAnsi" w:hAnsiTheme="majorHAnsi"/>
          <w:b/>
          <w:sz w:val="20"/>
          <w:szCs w:val="20"/>
        </w:rPr>
        <w:t>customized message</w:t>
      </w:r>
      <w:r w:rsidRPr="001C3174">
        <w:rPr>
          <w:rFonts w:asciiTheme="majorHAnsi" w:hAnsiTheme="majorHAnsi"/>
          <w:b/>
          <w:sz w:val="20"/>
          <w:szCs w:val="20"/>
        </w:rPr>
        <w:t xml:space="preserve"> when </w:t>
      </w:r>
      <w:proofErr w:type="spellStart"/>
      <w:r w:rsidRPr="001C3174">
        <w:rPr>
          <w:rFonts w:asciiTheme="majorHAnsi" w:hAnsiTheme="majorHAnsi"/>
          <w:b/>
          <w:sz w:val="20"/>
          <w:szCs w:val="20"/>
        </w:rPr>
        <w:t>Forter</w:t>
      </w:r>
      <w:proofErr w:type="spellEnd"/>
      <w:r w:rsidRPr="001C3174">
        <w:rPr>
          <w:rFonts w:asciiTheme="majorHAnsi" w:hAnsiTheme="majorHAnsi"/>
          <w:b/>
          <w:sz w:val="20"/>
          <w:szCs w:val="20"/>
        </w:rPr>
        <w:t xml:space="preserve"> has returned a decline decisio</w:t>
      </w:r>
      <w:r w:rsidRPr="003F6C0B">
        <w:rPr>
          <w:rFonts w:asciiTheme="majorHAnsi" w:hAnsiTheme="majorHAnsi"/>
          <w:b/>
          <w:sz w:val="20"/>
          <w:szCs w:val="20"/>
        </w:rPr>
        <w:t>n</w:t>
      </w:r>
      <w:r w:rsidR="003F6C0B" w:rsidRPr="003F6C0B">
        <w:rPr>
          <w:rFonts w:asciiTheme="majorHAnsi" w:hAnsiTheme="majorHAnsi"/>
          <w:b/>
          <w:sz w:val="20"/>
          <w:szCs w:val="20"/>
        </w:rPr>
        <w:t xml:space="preserve"> and the order was cancelled</w:t>
      </w:r>
      <w:r w:rsidR="00C7026D">
        <w:rPr>
          <w:rFonts w:asciiTheme="majorHAnsi" w:hAnsiTheme="majorHAnsi"/>
          <w:b/>
          <w:sz w:val="20"/>
          <w:szCs w:val="20"/>
        </w:rPr>
        <w:t xml:space="preserve"> immediately</w:t>
      </w:r>
      <w:r w:rsidRPr="001C2BAA">
        <w:rPr>
          <w:rFonts w:asciiTheme="majorHAnsi" w:hAnsiTheme="majorHAnsi"/>
          <w:sz w:val="20"/>
          <w:szCs w:val="20"/>
        </w:rPr>
        <w:t xml:space="preserve"> – </w:t>
      </w:r>
      <w:r w:rsidR="00AD7243">
        <w:rPr>
          <w:rFonts w:asciiTheme="majorHAnsi" w:hAnsiTheme="majorHAnsi"/>
          <w:sz w:val="20"/>
          <w:szCs w:val="20"/>
        </w:rPr>
        <w:t>I</w:t>
      </w:r>
      <w:r w:rsidRPr="007C123C">
        <w:rPr>
          <w:rFonts w:asciiTheme="majorHAnsi" w:hAnsiTheme="majorHAnsi"/>
          <w:sz w:val="20"/>
          <w:szCs w:val="20"/>
        </w:rPr>
        <w:t xml:space="preserve">f enabled, </w:t>
      </w:r>
      <w:r w:rsidR="00AD7243">
        <w:rPr>
          <w:rFonts w:asciiTheme="majorHAnsi" w:hAnsiTheme="majorHAnsi"/>
          <w:sz w:val="20"/>
          <w:szCs w:val="20"/>
        </w:rPr>
        <w:t xml:space="preserve">this option means that a </w:t>
      </w:r>
      <w:r w:rsidRPr="007C123C">
        <w:rPr>
          <w:rFonts w:asciiTheme="majorHAnsi" w:hAnsiTheme="majorHAnsi"/>
          <w:sz w:val="20"/>
          <w:szCs w:val="20"/>
        </w:rPr>
        <w:t xml:space="preserve">decline page </w:t>
      </w:r>
      <w:r w:rsidR="00AD7243">
        <w:rPr>
          <w:rFonts w:asciiTheme="majorHAnsi" w:hAnsiTheme="majorHAnsi"/>
          <w:sz w:val="20"/>
          <w:szCs w:val="20"/>
        </w:rPr>
        <w:t xml:space="preserve">(with customizable message) </w:t>
      </w:r>
      <w:r w:rsidRPr="007C123C">
        <w:rPr>
          <w:rFonts w:asciiTheme="majorHAnsi" w:hAnsiTheme="majorHAnsi"/>
          <w:sz w:val="20"/>
          <w:szCs w:val="20"/>
        </w:rPr>
        <w:t xml:space="preserve">is shown </w:t>
      </w:r>
      <w:r w:rsidR="00AD7243">
        <w:rPr>
          <w:rFonts w:asciiTheme="majorHAnsi" w:hAnsiTheme="majorHAnsi"/>
          <w:sz w:val="20"/>
          <w:szCs w:val="20"/>
        </w:rPr>
        <w:t>in cases whe</w:t>
      </w:r>
      <w:r w:rsidR="00EA7463">
        <w:rPr>
          <w:rFonts w:asciiTheme="majorHAnsi" w:hAnsiTheme="majorHAnsi"/>
          <w:sz w:val="20"/>
          <w:szCs w:val="20"/>
        </w:rPr>
        <w:t>n</w:t>
      </w:r>
      <w:r w:rsidRPr="007C123C">
        <w:rPr>
          <w:rFonts w:asciiTheme="majorHAnsi" w:hAnsiTheme="majorHAnsi"/>
          <w:sz w:val="20"/>
          <w:szCs w:val="20"/>
        </w:rPr>
        <w:t xml:space="preserve"> </w:t>
      </w:r>
      <w:proofErr w:type="spellStart"/>
      <w:r w:rsidRPr="007C123C">
        <w:rPr>
          <w:rFonts w:asciiTheme="majorHAnsi" w:hAnsiTheme="majorHAnsi"/>
          <w:sz w:val="20"/>
          <w:szCs w:val="20"/>
        </w:rPr>
        <w:t>Forter</w:t>
      </w:r>
      <w:proofErr w:type="spellEnd"/>
      <w:r w:rsidRPr="007C123C">
        <w:rPr>
          <w:rFonts w:asciiTheme="majorHAnsi" w:hAnsiTheme="majorHAnsi"/>
          <w:sz w:val="20"/>
          <w:szCs w:val="20"/>
        </w:rPr>
        <w:t xml:space="preserve"> decline</w:t>
      </w:r>
      <w:r w:rsidR="00AD7243">
        <w:rPr>
          <w:rFonts w:asciiTheme="majorHAnsi" w:hAnsiTheme="majorHAnsi"/>
          <w:sz w:val="20"/>
          <w:szCs w:val="20"/>
        </w:rPr>
        <w:t>s the order.</w:t>
      </w:r>
      <w:r w:rsidR="009918BF">
        <w:rPr>
          <w:rFonts w:asciiTheme="majorHAnsi" w:hAnsiTheme="majorHAnsi"/>
          <w:sz w:val="20"/>
          <w:szCs w:val="20"/>
        </w:rPr>
        <w:t xml:space="preserve"> This setting </w:t>
      </w:r>
      <w:r w:rsidR="00EA7463">
        <w:rPr>
          <w:rFonts w:asciiTheme="majorHAnsi" w:hAnsiTheme="majorHAnsi"/>
          <w:sz w:val="20"/>
          <w:szCs w:val="20"/>
        </w:rPr>
        <w:t>is</w:t>
      </w:r>
      <w:r w:rsidR="009918BF">
        <w:rPr>
          <w:rFonts w:asciiTheme="majorHAnsi" w:hAnsiTheme="majorHAnsi"/>
          <w:sz w:val="20"/>
          <w:szCs w:val="20"/>
        </w:rPr>
        <w:t xml:space="preserve"> disabled if </w:t>
      </w:r>
      <w:r w:rsidR="00EA7463">
        <w:rPr>
          <w:rFonts w:asciiTheme="majorHAnsi" w:hAnsiTheme="majorHAnsi"/>
          <w:b/>
          <w:sz w:val="20"/>
          <w:szCs w:val="20"/>
        </w:rPr>
        <w:t>Cancel</w:t>
      </w:r>
      <w:r w:rsidR="00A43B7A">
        <w:rPr>
          <w:rFonts w:asciiTheme="majorHAnsi" w:hAnsiTheme="majorHAnsi"/>
          <w:b/>
          <w:sz w:val="20"/>
          <w:szCs w:val="20"/>
        </w:rPr>
        <w:t xml:space="preserve"> and void</w:t>
      </w:r>
      <w:r w:rsidR="00EA7463">
        <w:rPr>
          <w:rFonts w:asciiTheme="majorHAnsi" w:hAnsiTheme="majorHAnsi"/>
          <w:b/>
          <w:sz w:val="20"/>
          <w:szCs w:val="20"/>
        </w:rPr>
        <w:t xml:space="preserve"> order when transaction is </w:t>
      </w:r>
      <w:r w:rsidR="00EA7463" w:rsidRPr="009918BF">
        <w:rPr>
          <w:rFonts w:asciiTheme="majorHAnsi" w:hAnsiTheme="majorHAnsi"/>
          <w:b/>
          <w:sz w:val="20"/>
          <w:szCs w:val="20"/>
        </w:rPr>
        <w:t>declined</w:t>
      </w:r>
      <w:r w:rsidR="00EA7463">
        <w:rPr>
          <w:rFonts w:asciiTheme="majorHAnsi" w:hAnsiTheme="majorHAnsi"/>
          <w:b/>
          <w:sz w:val="20"/>
          <w:szCs w:val="20"/>
        </w:rPr>
        <w:t xml:space="preserve"> </w:t>
      </w:r>
      <w:r w:rsidR="00EA7463">
        <w:rPr>
          <w:rFonts w:asciiTheme="majorHAnsi" w:hAnsiTheme="majorHAnsi"/>
          <w:bCs/>
          <w:sz w:val="20"/>
          <w:szCs w:val="20"/>
        </w:rPr>
        <w:t>is disabled</w:t>
      </w:r>
      <w:r w:rsidR="00A43B7A">
        <w:rPr>
          <w:rFonts w:asciiTheme="majorHAnsi" w:hAnsiTheme="majorHAnsi"/>
          <w:bCs/>
          <w:sz w:val="20"/>
          <w:szCs w:val="20"/>
        </w:rPr>
        <w:t>.</w:t>
      </w:r>
    </w:p>
    <w:p w14:paraId="779C3E85" w14:textId="579B8FA7" w:rsidR="00AC66E4" w:rsidRPr="007C123C" w:rsidRDefault="00AC66E4" w:rsidP="00AD7243">
      <w:pPr>
        <w:pStyle w:val="ListParagraph"/>
        <w:numPr>
          <w:ilvl w:val="0"/>
          <w:numId w:val="14"/>
        </w:numPr>
        <w:jc w:val="both"/>
        <w:rPr>
          <w:rFonts w:asciiTheme="majorHAnsi" w:hAnsiTheme="majorHAnsi"/>
          <w:sz w:val="20"/>
          <w:szCs w:val="20"/>
        </w:rPr>
      </w:pPr>
      <w:r w:rsidRPr="001C3174">
        <w:rPr>
          <w:rFonts w:asciiTheme="majorHAnsi" w:hAnsiTheme="majorHAnsi"/>
          <w:b/>
          <w:sz w:val="20"/>
          <w:szCs w:val="20"/>
        </w:rPr>
        <w:t>Customized message</w:t>
      </w:r>
      <w:r w:rsidRPr="001C2BAA">
        <w:rPr>
          <w:rFonts w:asciiTheme="majorHAnsi" w:hAnsiTheme="majorHAnsi"/>
          <w:sz w:val="20"/>
          <w:szCs w:val="20"/>
        </w:rPr>
        <w:t xml:space="preserve"> – </w:t>
      </w:r>
      <w:r w:rsidR="00AD7243">
        <w:rPr>
          <w:rFonts w:asciiTheme="majorHAnsi" w:hAnsiTheme="majorHAnsi"/>
          <w:sz w:val="20"/>
          <w:szCs w:val="20"/>
        </w:rPr>
        <w:t>I</w:t>
      </w:r>
      <w:r w:rsidRPr="007C123C">
        <w:rPr>
          <w:rFonts w:asciiTheme="majorHAnsi" w:hAnsiTheme="majorHAnsi"/>
          <w:sz w:val="20"/>
          <w:szCs w:val="20"/>
        </w:rPr>
        <w:t xml:space="preserve">f </w:t>
      </w:r>
      <w:r w:rsidR="00AD7243">
        <w:rPr>
          <w:rFonts w:asciiTheme="majorHAnsi" w:hAnsiTheme="majorHAnsi"/>
          <w:sz w:val="20"/>
          <w:szCs w:val="20"/>
        </w:rPr>
        <w:t xml:space="preserve">a message is entered </w:t>
      </w:r>
      <w:r w:rsidRPr="007C123C">
        <w:rPr>
          <w:rFonts w:asciiTheme="majorHAnsi" w:hAnsiTheme="majorHAnsi"/>
          <w:sz w:val="20"/>
          <w:szCs w:val="20"/>
        </w:rPr>
        <w:t xml:space="preserve">and enabled, </w:t>
      </w:r>
      <w:r w:rsidR="00AD7243">
        <w:rPr>
          <w:rFonts w:asciiTheme="majorHAnsi" w:hAnsiTheme="majorHAnsi"/>
          <w:sz w:val="20"/>
          <w:szCs w:val="20"/>
        </w:rPr>
        <w:t>the message is shown on the decline</w:t>
      </w:r>
      <w:r w:rsidRPr="007C123C">
        <w:rPr>
          <w:rFonts w:asciiTheme="majorHAnsi" w:hAnsiTheme="majorHAnsi"/>
          <w:sz w:val="20"/>
          <w:szCs w:val="20"/>
        </w:rPr>
        <w:t xml:space="preserve"> page</w:t>
      </w:r>
      <w:r w:rsidR="00AD7243">
        <w:rPr>
          <w:rFonts w:asciiTheme="majorHAnsi" w:hAnsiTheme="majorHAnsi"/>
          <w:sz w:val="20"/>
          <w:szCs w:val="20"/>
        </w:rPr>
        <w:t>.</w:t>
      </w:r>
    </w:p>
    <w:p w14:paraId="401762C3" w14:textId="06683289" w:rsidR="00AC66E4" w:rsidRPr="007C123C" w:rsidRDefault="00AC66E4" w:rsidP="00AD7243">
      <w:pPr>
        <w:pStyle w:val="ListParagraph"/>
        <w:numPr>
          <w:ilvl w:val="0"/>
          <w:numId w:val="14"/>
        </w:numPr>
        <w:jc w:val="both"/>
        <w:rPr>
          <w:rFonts w:asciiTheme="majorHAnsi" w:hAnsiTheme="majorHAnsi"/>
          <w:sz w:val="20"/>
          <w:szCs w:val="20"/>
        </w:rPr>
      </w:pPr>
      <w:r w:rsidRPr="001C3174">
        <w:rPr>
          <w:rFonts w:asciiTheme="majorHAnsi" w:hAnsiTheme="majorHAnsi"/>
          <w:b/>
          <w:sz w:val="20"/>
          <w:szCs w:val="20"/>
        </w:rPr>
        <w:t>Auto-invoice when transaction is approved</w:t>
      </w:r>
      <w:r w:rsidRPr="001C2BAA">
        <w:rPr>
          <w:rFonts w:asciiTheme="majorHAnsi" w:hAnsiTheme="majorHAnsi"/>
          <w:sz w:val="20"/>
          <w:szCs w:val="20"/>
        </w:rPr>
        <w:t xml:space="preserve"> – </w:t>
      </w:r>
      <w:r w:rsidR="00AD7243">
        <w:rPr>
          <w:rFonts w:asciiTheme="majorHAnsi" w:hAnsiTheme="majorHAnsi"/>
          <w:sz w:val="20"/>
          <w:szCs w:val="20"/>
        </w:rPr>
        <w:t>I</w:t>
      </w:r>
      <w:r w:rsidRPr="007C123C">
        <w:rPr>
          <w:rFonts w:asciiTheme="majorHAnsi" w:hAnsiTheme="majorHAnsi"/>
          <w:sz w:val="20"/>
          <w:szCs w:val="20"/>
        </w:rPr>
        <w:t xml:space="preserve">f enabled, </w:t>
      </w:r>
      <w:r w:rsidR="00983EB9">
        <w:rPr>
          <w:rFonts w:asciiTheme="majorHAnsi" w:hAnsiTheme="majorHAnsi"/>
          <w:sz w:val="20"/>
          <w:szCs w:val="20"/>
        </w:rPr>
        <w:t xml:space="preserve">when an “approve” decision is returned </w:t>
      </w:r>
      <w:r w:rsidR="00931E8D">
        <w:rPr>
          <w:rFonts w:asciiTheme="majorHAnsi" w:hAnsiTheme="majorHAnsi"/>
          <w:sz w:val="20"/>
          <w:szCs w:val="20"/>
        </w:rPr>
        <w:t>the payment gateway</w:t>
      </w:r>
      <w:r w:rsidRPr="007C123C">
        <w:rPr>
          <w:rFonts w:asciiTheme="majorHAnsi" w:hAnsiTheme="majorHAnsi"/>
          <w:sz w:val="20"/>
          <w:szCs w:val="20"/>
        </w:rPr>
        <w:t xml:space="preserve"> capture</w:t>
      </w:r>
      <w:r w:rsidR="00931E8D">
        <w:rPr>
          <w:rFonts w:asciiTheme="majorHAnsi" w:hAnsiTheme="majorHAnsi"/>
          <w:sz w:val="20"/>
          <w:szCs w:val="20"/>
        </w:rPr>
        <w:t xml:space="preserve"> request</w:t>
      </w:r>
      <w:r w:rsidRPr="007C123C">
        <w:rPr>
          <w:rFonts w:asciiTheme="majorHAnsi" w:hAnsiTheme="majorHAnsi"/>
          <w:sz w:val="20"/>
          <w:szCs w:val="20"/>
        </w:rPr>
        <w:t xml:space="preserve"> is called and the order is placed</w:t>
      </w:r>
      <w:r w:rsidR="00983EB9">
        <w:rPr>
          <w:rFonts w:asciiTheme="majorHAnsi" w:hAnsiTheme="majorHAnsi"/>
          <w:sz w:val="20"/>
          <w:szCs w:val="20"/>
        </w:rPr>
        <w:t>.</w:t>
      </w:r>
    </w:p>
    <w:p w14:paraId="5C34A2C9" w14:textId="6DAAD170" w:rsidR="00AC66E4" w:rsidRPr="007C123C" w:rsidRDefault="00AC66E4" w:rsidP="00EA7463">
      <w:pPr>
        <w:pStyle w:val="ListParagraph"/>
        <w:numPr>
          <w:ilvl w:val="0"/>
          <w:numId w:val="14"/>
        </w:numPr>
        <w:jc w:val="both"/>
        <w:rPr>
          <w:rFonts w:asciiTheme="majorHAnsi" w:hAnsiTheme="majorHAnsi"/>
          <w:sz w:val="20"/>
          <w:szCs w:val="20"/>
        </w:rPr>
      </w:pPr>
      <w:r w:rsidRPr="001C3174">
        <w:rPr>
          <w:rFonts w:asciiTheme="majorHAnsi" w:hAnsiTheme="majorHAnsi"/>
          <w:b/>
          <w:sz w:val="20"/>
          <w:szCs w:val="20"/>
        </w:rPr>
        <w:t>Cancel</w:t>
      </w:r>
      <w:r w:rsidR="00C875FF">
        <w:rPr>
          <w:rFonts w:asciiTheme="majorHAnsi" w:hAnsiTheme="majorHAnsi"/>
          <w:b/>
          <w:sz w:val="20"/>
          <w:szCs w:val="20"/>
        </w:rPr>
        <w:t xml:space="preserve"> and void</w:t>
      </w:r>
      <w:r w:rsidRPr="001C3174">
        <w:rPr>
          <w:rFonts w:asciiTheme="majorHAnsi" w:hAnsiTheme="majorHAnsi"/>
          <w:b/>
          <w:sz w:val="20"/>
          <w:szCs w:val="20"/>
        </w:rPr>
        <w:t xml:space="preserve"> order when transaction is declined</w:t>
      </w:r>
      <w:r w:rsidRPr="001C2BAA">
        <w:rPr>
          <w:rFonts w:asciiTheme="majorHAnsi" w:hAnsiTheme="majorHAnsi"/>
          <w:sz w:val="20"/>
          <w:szCs w:val="20"/>
        </w:rPr>
        <w:t xml:space="preserve"> – </w:t>
      </w:r>
      <w:r w:rsidR="00983EB9">
        <w:rPr>
          <w:rFonts w:asciiTheme="majorHAnsi" w:hAnsiTheme="majorHAnsi"/>
          <w:sz w:val="20"/>
          <w:szCs w:val="20"/>
        </w:rPr>
        <w:t>I</w:t>
      </w:r>
      <w:r w:rsidRPr="007C123C">
        <w:rPr>
          <w:rFonts w:asciiTheme="majorHAnsi" w:hAnsiTheme="majorHAnsi"/>
          <w:sz w:val="20"/>
          <w:szCs w:val="20"/>
        </w:rPr>
        <w:t>f enabled</w:t>
      </w:r>
      <w:r w:rsidR="00EA7463">
        <w:rPr>
          <w:rFonts w:asciiTheme="majorHAnsi" w:hAnsiTheme="majorHAnsi"/>
          <w:sz w:val="20"/>
          <w:szCs w:val="20"/>
        </w:rPr>
        <w:t xml:space="preserve"> </w:t>
      </w:r>
      <w:r w:rsidR="00983EB9">
        <w:rPr>
          <w:rFonts w:asciiTheme="majorHAnsi" w:hAnsiTheme="majorHAnsi"/>
          <w:sz w:val="20"/>
          <w:szCs w:val="20"/>
        </w:rPr>
        <w:t xml:space="preserve">then when </w:t>
      </w:r>
      <w:proofErr w:type="spellStart"/>
      <w:r w:rsidR="00983EB9">
        <w:rPr>
          <w:rFonts w:asciiTheme="majorHAnsi" w:hAnsiTheme="majorHAnsi"/>
          <w:sz w:val="20"/>
          <w:szCs w:val="20"/>
        </w:rPr>
        <w:t>Forter</w:t>
      </w:r>
      <w:proofErr w:type="spellEnd"/>
      <w:r w:rsidR="00983EB9">
        <w:rPr>
          <w:rFonts w:asciiTheme="majorHAnsi" w:hAnsiTheme="majorHAnsi"/>
          <w:sz w:val="20"/>
          <w:szCs w:val="20"/>
        </w:rPr>
        <w:t xml:space="preserve"> returns a “decline” decision, the order is </w:t>
      </w:r>
      <w:r w:rsidR="00EA7463">
        <w:rPr>
          <w:rFonts w:asciiTheme="majorHAnsi" w:hAnsiTheme="majorHAnsi"/>
          <w:sz w:val="20"/>
          <w:szCs w:val="20"/>
        </w:rPr>
        <w:t>F</w:t>
      </w:r>
      <w:r w:rsidR="00983EB9">
        <w:rPr>
          <w:rFonts w:asciiTheme="majorHAnsi" w:hAnsiTheme="majorHAnsi"/>
          <w:sz w:val="20"/>
          <w:szCs w:val="20"/>
        </w:rPr>
        <w:t>ailed</w:t>
      </w:r>
      <w:r w:rsidR="00EA7463">
        <w:rPr>
          <w:rFonts w:asciiTheme="majorHAnsi" w:hAnsiTheme="majorHAnsi"/>
          <w:sz w:val="20"/>
          <w:szCs w:val="20"/>
        </w:rPr>
        <w:t xml:space="preserve"> and a request is made to the payment processor to void the order</w:t>
      </w:r>
      <w:r w:rsidR="00983EB9">
        <w:rPr>
          <w:rFonts w:asciiTheme="majorHAnsi" w:hAnsiTheme="majorHAnsi"/>
          <w:sz w:val="20"/>
          <w:szCs w:val="20"/>
        </w:rPr>
        <w:t xml:space="preserve">. If this option is not selected, then in cases of a “decline” decision </w:t>
      </w:r>
      <w:r w:rsidRPr="007C123C">
        <w:rPr>
          <w:rFonts w:asciiTheme="majorHAnsi" w:hAnsiTheme="majorHAnsi"/>
          <w:sz w:val="20"/>
          <w:szCs w:val="20"/>
        </w:rPr>
        <w:t>the order is placed</w:t>
      </w:r>
      <w:r w:rsidR="00EA7463">
        <w:rPr>
          <w:rFonts w:asciiTheme="majorHAnsi" w:hAnsiTheme="majorHAnsi"/>
          <w:sz w:val="20"/>
          <w:szCs w:val="20"/>
        </w:rPr>
        <w:t xml:space="preserve"> (the order status is New)</w:t>
      </w:r>
      <w:r w:rsidRPr="007C123C">
        <w:rPr>
          <w:rFonts w:asciiTheme="majorHAnsi" w:hAnsiTheme="majorHAnsi"/>
          <w:sz w:val="20"/>
          <w:szCs w:val="20"/>
        </w:rPr>
        <w:t>.</w:t>
      </w:r>
    </w:p>
    <w:p w14:paraId="27ADF216" w14:textId="093F7F64" w:rsidR="0053590A" w:rsidRDefault="0053590A" w:rsidP="0053590A">
      <w:pPr>
        <w:pStyle w:val="ListParagraph"/>
        <w:numPr>
          <w:ilvl w:val="0"/>
          <w:numId w:val="14"/>
        </w:numPr>
        <w:jc w:val="both"/>
        <w:rPr>
          <w:rFonts w:asciiTheme="majorHAnsi" w:hAnsiTheme="majorHAnsi"/>
          <w:sz w:val="20"/>
          <w:szCs w:val="20"/>
        </w:rPr>
      </w:pPr>
      <w:r>
        <w:rPr>
          <w:rFonts w:asciiTheme="majorHAnsi" w:hAnsiTheme="majorHAnsi"/>
          <w:b/>
          <w:sz w:val="20"/>
          <w:szCs w:val="20"/>
        </w:rPr>
        <w:t xml:space="preserve">Number of weeks </w:t>
      </w:r>
      <w:r>
        <w:rPr>
          <w:rFonts w:asciiTheme="majorHAnsi" w:hAnsiTheme="majorHAnsi"/>
          <w:sz w:val="20"/>
          <w:szCs w:val="20"/>
        </w:rPr>
        <w:t xml:space="preserve">– the time range (number of weeks) that the </w:t>
      </w:r>
      <w:proofErr w:type="spellStart"/>
      <w:r>
        <w:rPr>
          <w:rFonts w:asciiTheme="majorHAnsi" w:hAnsiTheme="majorHAnsi"/>
          <w:sz w:val="20"/>
          <w:szCs w:val="20"/>
        </w:rPr>
        <w:t>Forter</w:t>
      </w:r>
      <w:proofErr w:type="spellEnd"/>
      <w:r>
        <w:rPr>
          <w:rFonts w:asciiTheme="majorHAnsi" w:hAnsiTheme="majorHAnsi"/>
          <w:sz w:val="20"/>
          <w:szCs w:val="20"/>
        </w:rPr>
        <w:t xml:space="preserve"> Order Update job queries in order to update order status. The default value is 4 weeks.</w:t>
      </w:r>
    </w:p>
    <w:p w14:paraId="08ECF29F" w14:textId="0C62D15A" w:rsidR="00285127" w:rsidRPr="00FC02BE" w:rsidRDefault="00FC02BE" w:rsidP="00FC02BE">
      <w:pPr>
        <w:jc w:val="both"/>
        <w:rPr>
          <w:rFonts w:asciiTheme="majorHAnsi" w:hAnsiTheme="majorHAnsi"/>
          <w:sz w:val="20"/>
          <w:szCs w:val="20"/>
        </w:rPr>
      </w:pPr>
      <w:r w:rsidRPr="00FC02BE">
        <w:rPr>
          <w:rFonts w:asciiTheme="majorHAnsi" w:hAnsiTheme="majorHAnsi"/>
          <w:sz w:val="20"/>
          <w:szCs w:val="20"/>
        </w:rPr>
        <w:t xml:space="preserve">Force </w:t>
      </w:r>
      <w:proofErr w:type="spellStart"/>
      <w:r w:rsidRPr="00FC02BE">
        <w:rPr>
          <w:rFonts w:asciiTheme="majorHAnsi" w:hAnsiTheme="majorHAnsi"/>
          <w:sz w:val="20"/>
          <w:szCs w:val="20"/>
        </w:rPr>
        <w:t>Forter</w:t>
      </w:r>
      <w:proofErr w:type="spellEnd"/>
      <w:r w:rsidRPr="00FC02BE">
        <w:rPr>
          <w:rFonts w:asciiTheme="majorHAnsi" w:hAnsiTheme="majorHAnsi"/>
          <w:sz w:val="20"/>
          <w:szCs w:val="20"/>
        </w:rPr>
        <w:t xml:space="preserve"> decision – this preference is used to test</w:t>
      </w:r>
      <w:r w:rsidRPr="00587CF9">
        <w:rPr>
          <w:rFonts w:asciiTheme="majorHAnsi" w:hAnsiTheme="majorHAnsi"/>
          <w:sz w:val="20"/>
          <w:szCs w:val="20"/>
        </w:rPr>
        <w:t xml:space="preserve"> customer</w:t>
      </w:r>
      <w:r w:rsidRPr="00FC02BE">
        <w:rPr>
          <w:rFonts w:asciiTheme="majorHAnsi" w:hAnsiTheme="majorHAnsi"/>
          <w:sz w:val="20"/>
          <w:szCs w:val="20"/>
        </w:rPr>
        <w:t xml:space="preserve"> requests for </w:t>
      </w:r>
      <w:proofErr w:type="spellStart"/>
      <w:r>
        <w:rPr>
          <w:rFonts w:asciiTheme="majorHAnsi" w:hAnsiTheme="majorHAnsi"/>
          <w:sz w:val="20"/>
          <w:szCs w:val="20"/>
        </w:rPr>
        <w:t>For</w:t>
      </w:r>
      <w:r w:rsidRPr="00FC02BE">
        <w:rPr>
          <w:rFonts w:asciiTheme="majorHAnsi" w:hAnsiTheme="majorHAnsi"/>
          <w:sz w:val="20"/>
          <w:szCs w:val="20"/>
        </w:rPr>
        <w:t>ter</w:t>
      </w:r>
      <w:proofErr w:type="spellEnd"/>
      <w:r w:rsidRPr="00FC02BE">
        <w:rPr>
          <w:rFonts w:asciiTheme="majorHAnsi" w:hAnsiTheme="majorHAnsi"/>
          <w:sz w:val="20"/>
          <w:szCs w:val="20"/>
        </w:rPr>
        <w:t xml:space="preserve"> services, it has five values, Disabled will keep this preference disabled which means the services will receive a normal request, this is the value to use on </w:t>
      </w:r>
      <w:r w:rsidR="003512BE" w:rsidRPr="00FC02BE">
        <w:rPr>
          <w:rFonts w:asciiTheme="majorHAnsi" w:hAnsiTheme="majorHAnsi"/>
          <w:sz w:val="20"/>
          <w:szCs w:val="20"/>
        </w:rPr>
        <w:t>production. Go</w:t>
      </w:r>
      <w:r w:rsidR="00285127" w:rsidRPr="00FC02BE">
        <w:rPr>
          <w:rFonts w:asciiTheme="majorHAnsi" w:hAnsiTheme="majorHAnsi"/>
          <w:sz w:val="20"/>
          <w:szCs w:val="20"/>
        </w:rPr>
        <w:t xml:space="preserve"> to Administration &gt; Organization &gt; Roles &amp; Permissions. Choose the Administrator role and click on the Business Manager Modules </w:t>
      </w:r>
      <w:proofErr w:type="gramStart"/>
      <w:r w:rsidR="00285127" w:rsidRPr="00FC02BE">
        <w:rPr>
          <w:rFonts w:asciiTheme="majorHAnsi" w:hAnsiTheme="majorHAnsi"/>
          <w:sz w:val="20"/>
          <w:szCs w:val="20"/>
        </w:rPr>
        <w:t>tab.</w:t>
      </w:r>
      <w:proofErr w:type="gramEnd"/>
      <w:r w:rsidR="00285127" w:rsidRPr="00FC02BE">
        <w:rPr>
          <w:rFonts w:asciiTheme="majorHAnsi" w:hAnsiTheme="majorHAnsi"/>
          <w:sz w:val="20"/>
          <w:szCs w:val="20"/>
        </w:rPr>
        <w:t xml:space="preserve"> Select your site from the Select Context section. Select </w:t>
      </w:r>
      <w:proofErr w:type="spellStart"/>
      <w:r w:rsidR="00285127" w:rsidRPr="00FC02BE">
        <w:rPr>
          <w:rFonts w:asciiTheme="majorHAnsi" w:hAnsiTheme="majorHAnsi"/>
          <w:sz w:val="20"/>
          <w:szCs w:val="20"/>
        </w:rPr>
        <w:t>Forter</w:t>
      </w:r>
      <w:proofErr w:type="spellEnd"/>
      <w:r w:rsidR="00285127" w:rsidRPr="00FC02BE">
        <w:rPr>
          <w:rFonts w:asciiTheme="majorHAnsi" w:hAnsiTheme="majorHAnsi"/>
          <w:sz w:val="20"/>
          <w:szCs w:val="20"/>
        </w:rPr>
        <w:t xml:space="preserve"> modules and click Apply.</w:t>
      </w:r>
    </w:p>
    <w:p w14:paraId="5DE07A4E" w14:textId="77777777" w:rsidR="00096ECF" w:rsidRDefault="00096ECF" w:rsidP="00983EB9">
      <w:pPr>
        <w:jc w:val="both"/>
        <w:rPr>
          <w:rFonts w:asciiTheme="majorHAnsi" w:hAnsiTheme="majorHAnsi"/>
          <w:sz w:val="20"/>
          <w:szCs w:val="20"/>
        </w:rPr>
      </w:pPr>
    </w:p>
    <w:p w14:paraId="252AA013" w14:textId="639CBD82" w:rsidR="00D93749" w:rsidRDefault="00285127" w:rsidP="00285127">
      <w:pPr>
        <w:jc w:val="center"/>
        <w:rPr>
          <w:rFonts w:asciiTheme="majorHAnsi" w:hAnsiTheme="majorHAnsi"/>
          <w:color w:val="FF0000"/>
          <w:sz w:val="24"/>
          <w:szCs w:val="24"/>
        </w:rPr>
      </w:pPr>
      <w:r>
        <w:rPr>
          <w:rFonts w:asciiTheme="majorHAnsi" w:hAnsiTheme="majorHAnsi"/>
          <w:noProof/>
          <w:color w:val="FF0000"/>
          <w:sz w:val="20"/>
          <w:szCs w:val="20"/>
          <w:lang w:bidi="ar-SA"/>
        </w:rPr>
        <w:drawing>
          <wp:inline distT="0" distB="0" distL="0" distR="0" wp14:anchorId="4C3CF36A" wp14:editId="17CCBDEE">
            <wp:extent cx="5562600" cy="1405650"/>
            <wp:effectExtent l="19050" t="19050" r="19050" b="234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1405650"/>
                    </a:xfrm>
                    <a:prstGeom prst="rect">
                      <a:avLst/>
                    </a:prstGeom>
                    <a:noFill/>
                    <a:ln>
                      <a:solidFill>
                        <a:schemeClr val="accent1"/>
                      </a:solidFill>
                    </a:ln>
                  </pic:spPr>
                </pic:pic>
              </a:graphicData>
            </a:graphic>
          </wp:inline>
        </w:drawing>
      </w:r>
    </w:p>
    <w:p w14:paraId="2EB7B36E" w14:textId="3F0E5FA2" w:rsidR="00AB789C" w:rsidRDefault="002354FC" w:rsidP="00D33D4D">
      <w:pPr>
        <w:jc w:val="center"/>
        <w:rPr>
          <w:rFonts w:asciiTheme="majorHAnsi" w:hAnsiTheme="majorHAnsi"/>
          <w:sz w:val="20"/>
          <w:szCs w:val="20"/>
        </w:rPr>
      </w:pPr>
      <w:r>
        <w:rPr>
          <w:rFonts w:asciiTheme="majorHAnsi" w:hAnsiTheme="majorHAnsi"/>
          <w:noProof/>
          <w:sz w:val="20"/>
          <w:szCs w:val="20"/>
          <w:lang w:bidi="ar-SA"/>
        </w:rPr>
        <w:lastRenderedPageBreak/>
        <w:drawing>
          <wp:inline distT="0" distB="0" distL="0" distR="0" wp14:anchorId="6B33FEC8" wp14:editId="2577A184">
            <wp:extent cx="5057775" cy="7848600"/>
            <wp:effectExtent l="19050" t="19050" r="28575" b="19050"/>
            <wp:docPr id="41" name="Picture 41" descr="C:\Users\Vovkin\Pictures\Screenpresso\2018-04-25_13h20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ovkin\Pictures\Screenpresso\2018-04-25_13h20_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7775" cy="7848600"/>
                    </a:xfrm>
                    <a:prstGeom prst="rect">
                      <a:avLst/>
                    </a:prstGeom>
                    <a:noFill/>
                    <a:ln>
                      <a:solidFill>
                        <a:schemeClr val="tx1"/>
                      </a:solidFill>
                    </a:ln>
                  </pic:spPr>
                </pic:pic>
              </a:graphicData>
            </a:graphic>
          </wp:inline>
        </w:drawing>
      </w:r>
    </w:p>
    <w:p w14:paraId="6ADF6D58" w14:textId="44A93867" w:rsidR="00767834" w:rsidRDefault="00054E04" w:rsidP="00D33D4D">
      <w:pPr>
        <w:jc w:val="center"/>
        <w:rPr>
          <w:rFonts w:asciiTheme="majorHAnsi" w:hAnsiTheme="majorHAnsi"/>
          <w:sz w:val="20"/>
          <w:szCs w:val="20"/>
        </w:rPr>
      </w:pPr>
      <w:r>
        <w:rPr>
          <w:rFonts w:asciiTheme="majorHAnsi" w:hAnsiTheme="majorHAnsi"/>
          <w:b/>
          <w:bCs/>
          <w:sz w:val="20"/>
          <w:szCs w:val="20"/>
        </w:rPr>
        <w:br w:type="page"/>
      </w:r>
    </w:p>
    <w:p w14:paraId="6AA03E0B" w14:textId="77777777" w:rsidR="0036700C" w:rsidRDefault="0036700C" w:rsidP="001514FE">
      <w:pPr>
        <w:pStyle w:val="Heading2"/>
        <w:jc w:val="both"/>
        <w:rPr>
          <w:rFonts w:asciiTheme="majorHAnsi" w:hAnsiTheme="majorHAnsi"/>
        </w:rPr>
      </w:pPr>
      <w:bookmarkStart w:id="34" w:name="_Toc22201477"/>
      <w:r w:rsidRPr="005F7DBE">
        <w:rPr>
          <w:rFonts w:asciiTheme="majorHAnsi" w:hAnsiTheme="majorHAnsi"/>
        </w:rPr>
        <w:lastRenderedPageBreak/>
        <w:t>Custom Code</w:t>
      </w:r>
      <w:bookmarkEnd w:id="34"/>
    </w:p>
    <w:p w14:paraId="0A8F5A08" w14:textId="77777777" w:rsidR="008B4836" w:rsidRDefault="008B4836" w:rsidP="008B4836">
      <w:pPr>
        <w:pStyle w:val="ListParagraph"/>
        <w:ind w:left="773"/>
        <w:jc w:val="both"/>
        <w:rPr>
          <w:rFonts w:asciiTheme="majorHAnsi" w:hAnsiTheme="majorHAnsi"/>
          <w:sz w:val="20"/>
          <w:szCs w:val="20"/>
        </w:rPr>
      </w:pPr>
    </w:p>
    <w:p w14:paraId="387D8CB2" w14:textId="0B9031C4" w:rsidR="008B4836" w:rsidRDefault="008B4836" w:rsidP="008B4836">
      <w:pPr>
        <w:pStyle w:val="ListParagraph"/>
        <w:ind w:left="773"/>
        <w:jc w:val="both"/>
        <w:rPr>
          <w:rFonts w:asciiTheme="majorHAnsi" w:hAnsiTheme="majorHAnsi"/>
          <w:sz w:val="20"/>
          <w:szCs w:val="20"/>
        </w:rPr>
      </w:pPr>
      <w:r>
        <w:rPr>
          <w:rFonts w:asciiTheme="majorHAnsi" w:hAnsiTheme="majorHAnsi"/>
          <w:sz w:val="20"/>
          <w:szCs w:val="20"/>
        </w:rPr>
        <w:t xml:space="preserve">The </w:t>
      </w:r>
      <w:proofErr w:type="spellStart"/>
      <w:r>
        <w:rPr>
          <w:rFonts w:asciiTheme="majorHAnsi" w:hAnsiTheme="majorHAnsi"/>
          <w:sz w:val="20"/>
          <w:szCs w:val="20"/>
        </w:rPr>
        <w:t>Forter</w:t>
      </w:r>
      <w:proofErr w:type="spellEnd"/>
      <w:r>
        <w:rPr>
          <w:rFonts w:asciiTheme="majorHAnsi" w:hAnsiTheme="majorHAnsi"/>
          <w:sz w:val="20"/>
          <w:szCs w:val="20"/>
        </w:rPr>
        <w:t xml:space="preserve"> platform allows for custom attributes to be sent in the request. It is recommended that if you have attributes that are relevant for fraud detection, you should set them in the request objects generated in the cartridge.</w:t>
      </w:r>
    </w:p>
    <w:p w14:paraId="63B68B70" w14:textId="77777777" w:rsidR="008B4836" w:rsidRDefault="008B4836" w:rsidP="008B4836">
      <w:pPr>
        <w:pStyle w:val="ListParagraph"/>
        <w:ind w:left="773"/>
        <w:jc w:val="both"/>
        <w:rPr>
          <w:rFonts w:asciiTheme="majorHAnsi" w:hAnsiTheme="majorHAnsi"/>
          <w:sz w:val="20"/>
          <w:szCs w:val="20"/>
        </w:rPr>
      </w:pPr>
    </w:p>
    <w:p w14:paraId="3A42FFF5" w14:textId="33C9F210" w:rsidR="00B2788C" w:rsidRPr="00C9204C" w:rsidRDefault="008E4EB5" w:rsidP="00C9204C">
      <w:pPr>
        <w:pStyle w:val="Heading3"/>
        <w:ind w:left="1843"/>
        <w:jc w:val="both"/>
        <w:rPr>
          <w:rFonts w:asciiTheme="majorHAnsi" w:hAnsiTheme="majorHAnsi"/>
        </w:rPr>
      </w:pPr>
      <w:bookmarkStart w:id="35" w:name="_Toc22201478"/>
      <w:r w:rsidRPr="005F7DBE">
        <w:rPr>
          <w:rFonts w:asciiTheme="majorHAnsi" w:hAnsiTheme="majorHAnsi"/>
        </w:rPr>
        <w:t>Pipeline</w:t>
      </w:r>
      <w:r w:rsidR="002D483B" w:rsidRPr="005F7DBE">
        <w:rPr>
          <w:rFonts w:asciiTheme="majorHAnsi" w:hAnsiTheme="majorHAnsi"/>
        </w:rPr>
        <w:t>s</w:t>
      </w:r>
      <w:bookmarkEnd w:id="35"/>
    </w:p>
    <w:p w14:paraId="2903F8E0" w14:textId="77777777" w:rsidR="000D3D00" w:rsidRDefault="000D3D00" w:rsidP="000D3D00">
      <w:pPr>
        <w:pStyle w:val="ListParagraph"/>
        <w:ind w:left="773"/>
        <w:jc w:val="both"/>
        <w:rPr>
          <w:rFonts w:asciiTheme="majorHAnsi" w:hAnsiTheme="majorHAnsi"/>
          <w:sz w:val="20"/>
          <w:szCs w:val="20"/>
        </w:rPr>
      </w:pPr>
    </w:p>
    <w:p w14:paraId="37622BAD" w14:textId="3E26E180" w:rsidR="00B2788C" w:rsidRDefault="000D3D00" w:rsidP="00E711AA">
      <w:pPr>
        <w:pStyle w:val="ListParagraph"/>
        <w:ind w:left="773"/>
        <w:jc w:val="both"/>
        <w:rPr>
          <w:rFonts w:asciiTheme="majorHAnsi" w:hAnsiTheme="majorHAnsi"/>
          <w:sz w:val="20"/>
          <w:szCs w:val="20"/>
        </w:rPr>
      </w:pPr>
      <w:r>
        <w:rPr>
          <w:rFonts w:asciiTheme="majorHAnsi" w:hAnsiTheme="majorHAnsi"/>
          <w:sz w:val="20"/>
          <w:szCs w:val="20"/>
        </w:rPr>
        <w:t>In order to integrate the cartridge with Site Genesis</w:t>
      </w:r>
      <w:r w:rsidR="00102529">
        <w:rPr>
          <w:rFonts w:asciiTheme="majorHAnsi" w:hAnsiTheme="majorHAnsi"/>
          <w:sz w:val="20"/>
          <w:szCs w:val="20"/>
        </w:rPr>
        <w:t xml:space="preserve"> based on pipelines</w:t>
      </w:r>
      <w:r>
        <w:rPr>
          <w:rFonts w:asciiTheme="majorHAnsi" w:hAnsiTheme="majorHAnsi"/>
          <w:sz w:val="20"/>
          <w:szCs w:val="20"/>
        </w:rPr>
        <w:t xml:space="preserve">, the </w:t>
      </w:r>
      <w:proofErr w:type="spellStart"/>
      <w:r>
        <w:rPr>
          <w:rFonts w:asciiTheme="majorHAnsi" w:hAnsiTheme="majorHAnsi"/>
          <w:sz w:val="20"/>
          <w:szCs w:val="20"/>
        </w:rPr>
        <w:t>pipelets</w:t>
      </w:r>
      <w:proofErr w:type="spellEnd"/>
      <w:r>
        <w:rPr>
          <w:rFonts w:asciiTheme="majorHAnsi" w:hAnsiTheme="majorHAnsi"/>
          <w:sz w:val="20"/>
          <w:szCs w:val="20"/>
        </w:rPr>
        <w:t>/</w:t>
      </w:r>
      <w:proofErr w:type="spellStart"/>
      <w:r>
        <w:rPr>
          <w:rFonts w:asciiTheme="majorHAnsi" w:hAnsiTheme="majorHAnsi"/>
          <w:sz w:val="20"/>
          <w:szCs w:val="20"/>
        </w:rPr>
        <w:t>forter</w:t>
      </w:r>
      <w:proofErr w:type="spellEnd"/>
      <w:r>
        <w:rPr>
          <w:rFonts w:asciiTheme="majorHAnsi" w:hAnsiTheme="majorHAnsi"/>
          <w:sz w:val="20"/>
          <w:szCs w:val="20"/>
        </w:rPr>
        <w:t>/Forter</w:t>
      </w:r>
      <w:r w:rsidR="008573D6">
        <w:rPr>
          <w:rFonts w:asciiTheme="majorHAnsi" w:hAnsiTheme="majorHAnsi"/>
          <w:sz w:val="20"/>
          <w:szCs w:val="20"/>
        </w:rPr>
        <w:t>Call</w:t>
      </w:r>
      <w:r>
        <w:rPr>
          <w:rFonts w:asciiTheme="majorHAnsi" w:hAnsiTheme="majorHAnsi"/>
          <w:sz w:val="20"/>
          <w:szCs w:val="20"/>
        </w:rPr>
        <w:t xml:space="preserve">CustomerUpdate.ds has to be added to the following pipelines, each using its own </w:t>
      </w:r>
      <w:proofErr w:type="spellStart"/>
      <w:r>
        <w:rPr>
          <w:rFonts w:asciiTheme="majorHAnsi" w:hAnsiTheme="majorHAnsi"/>
          <w:sz w:val="20"/>
          <w:szCs w:val="20"/>
        </w:rPr>
        <w:t>event</w:t>
      </w:r>
      <w:r w:rsidR="00CE1EB8">
        <w:rPr>
          <w:rFonts w:asciiTheme="majorHAnsi" w:hAnsiTheme="majorHAnsi"/>
          <w:sz w:val="20"/>
          <w:szCs w:val="20"/>
        </w:rPr>
        <w:t>Type</w:t>
      </w:r>
      <w:proofErr w:type="spellEnd"/>
      <w:r>
        <w:rPr>
          <w:rFonts w:asciiTheme="majorHAnsi" w:hAnsiTheme="majorHAnsi"/>
          <w:sz w:val="20"/>
          <w:szCs w:val="20"/>
        </w:rPr>
        <w:t xml:space="preserve"> as input:</w:t>
      </w:r>
    </w:p>
    <w:p w14:paraId="1B4EB3D8" w14:textId="77777777" w:rsidR="007134E7" w:rsidRDefault="00B2788C" w:rsidP="003F72F1">
      <w:pPr>
        <w:pStyle w:val="Standard1"/>
        <w:numPr>
          <w:ilvl w:val="0"/>
          <w:numId w:val="27"/>
        </w:numPr>
        <w:spacing w:before="120"/>
        <w:ind w:left="360" w:firstLine="0"/>
        <w:rPr>
          <w:rFonts w:asciiTheme="majorHAnsi" w:hAnsiTheme="majorHAnsi"/>
        </w:rPr>
      </w:pPr>
      <w:r w:rsidRPr="008573D6">
        <w:rPr>
          <w:rFonts w:asciiTheme="majorHAnsi" w:hAnsiTheme="majorHAnsi"/>
        </w:rPr>
        <w:t>Account-</w:t>
      </w:r>
      <w:proofErr w:type="spellStart"/>
      <w:r w:rsidRPr="008573D6">
        <w:rPr>
          <w:rFonts w:asciiTheme="majorHAnsi" w:hAnsiTheme="majorHAnsi"/>
        </w:rPr>
        <w:t>RequireLogin</w:t>
      </w:r>
      <w:proofErr w:type="spellEnd"/>
      <w:r w:rsidR="000D3D00" w:rsidRPr="008573D6">
        <w:rPr>
          <w:rFonts w:asciiTheme="majorHAnsi" w:hAnsiTheme="majorHAnsi"/>
        </w:rPr>
        <w:t xml:space="preserve">, </w:t>
      </w:r>
    </w:p>
    <w:p w14:paraId="581860B6" w14:textId="3619EABA" w:rsidR="00B2788C" w:rsidRDefault="006C0C20" w:rsidP="007134E7">
      <w:pPr>
        <w:pStyle w:val="Standard1"/>
        <w:spacing w:before="120"/>
        <w:ind w:left="360"/>
        <w:rPr>
          <w:rFonts w:asciiTheme="majorHAnsi" w:hAnsiTheme="majorHAnsi"/>
        </w:rPr>
      </w:pPr>
      <w:proofErr w:type="spellStart"/>
      <w:r w:rsidRPr="3FF52914">
        <w:rPr>
          <w:rFonts w:asciiTheme="majorHAnsi" w:hAnsiTheme="majorHAnsi"/>
        </w:rPr>
        <w:t>E</w:t>
      </w:r>
      <w:r w:rsidR="000D3D00" w:rsidRPr="3FF52914">
        <w:rPr>
          <w:rFonts w:asciiTheme="majorHAnsi" w:hAnsiTheme="majorHAnsi"/>
        </w:rPr>
        <w:t>ventType</w:t>
      </w:r>
      <w:proofErr w:type="spellEnd"/>
      <w:r w:rsidR="000D3D00" w:rsidRPr="3FF52914">
        <w:rPr>
          <w:rFonts w:asciiTheme="majorHAnsi" w:hAnsiTheme="majorHAnsi"/>
        </w:rPr>
        <w:t xml:space="preserve"> require('int_forter/cartridge/scripts/lib/forter/</w:t>
      </w:r>
      <w:r w:rsidR="001B3BCE" w:rsidRPr="3FF52914">
        <w:rPr>
          <w:rFonts w:asciiTheme="majorHAnsi" w:hAnsiTheme="majorHAnsi"/>
        </w:rPr>
        <w:t>f</w:t>
      </w:r>
      <w:r w:rsidR="000D3D00" w:rsidRPr="3FF52914">
        <w:rPr>
          <w:rFonts w:asciiTheme="majorHAnsi" w:hAnsiTheme="majorHAnsi"/>
        </w:rPr>
        <w:t>orter</w:t>
      </w:r>
      <w:r w:rsidR="001B3BCE" w:rsidRPr="3FF52914">
        <w:rPr>
          <w:rFonts w:asciiTheme="majorHAnsi" w:hAnsiTheme="majorHAnsi"/>
        </w:rPr>
        <w:t>Constants</w:t>
      </w:r>
      <w:r w:rsidR="000D3D00" w:rsidRPr="3FF52914">
        <w:rPr>
          <w:rFonts w:asciiTheme="majorHAnsi" w:hAnsiTheme="majorHAnsi"/>
        </w:rPr>
        <w:t>'</w:t>
      </w:r>
      <w:proofErr w:type="gramStart"/>
      <w:r w:rsidR="000D3D00" w:rsidRPr="3FF52914">
        <w:rPr>
          <w:rFonts w:asciiTheme="majorHAnsi" w:hAnsiTheme="majorHAnsi"/>
        </w:rPr>
        <w:t>).CUSTOMER</w:t>
      </w:r>
      <w:proofErr w:type="gramEnd"/>
      <w:r w:rsidR="000D3D00" w:rsidRPr="3FF52914">
        <w:rPr>
          <w:rFonts w:asciiTheme="majorHAnsi" w:hAnsiTheme="majorHAnsi"/>
        </w:rPr>
        <w:t>_LOGIN</w:t>
      </w:r>
    </w:p>
    <w:p w14:paraId="1FACA176" w14:textId="11747D09" w:rsidR="008573D6" w:rsidRDefault="7FA0EB24" w:rsidP="003F72F1">
      <w:pPr>
        <w:pStyle w:val="Standard1"/>
        <w:spacing w:before="120"/>
        <w:ind w:left="360"/>
        <w:jc w:val="center"/>
        <w:rPr>
          <w:del w:id="36" w:author="Ionut Hrincescu" w:date="2021-08-12T14:03:00Z"/>
        </w:rPr>
      </w:pPr>
      <w:r>
        <w:rPr>
          <w:noProof/>
        </w:rPr>
        <w:drawing>
          <wp:inline distT="0" distB="0" distL="0" distR="0" wp14:anchorId="5EA80ED8" wp14:editId="345FF4AE">
            <wp:extent cx="5847184" cy="5384282"/>
            <wp:effectExtent l="0" t="0" r="0" b="0"/>
            <wp:docPr id="883183351" name="Picture 88318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847184" cy="5384282"/>
                    </a:xfrm>
                    <a:prstGeom prst="rect">
                      <a:avLst/>
                    </a:prstGeom>
                  </pic:spPr>
                </pic:pic>
              </a:graphicData>
            </a:graphic>
          </wp:inline>
        </w:drawing>
      </w:r>
    </w:p>
    <w:p w14:paraId="60E4E688" w14:textId="05AF0A9C" w:rsidR="001811EA" w:rsidRDefault="00865661" w:rsidP="007D3B15">
      <w:pPr>
        <w:pStyle w:val="Standard1"/>
        <w:spacing w:before="120"/>
        <w:ind w:left="360"/>
        <w:rPr>
          <w:rFonts w:asciiTheme="majorHAnsi" w:hAnsiTheme="majorHAnsi"/>
          <w:b/>
          <w:bCs/>
        </w:rPr>
      </w:pPr>
      <w:r>
        <w:rPr>
          <w:rFonts w:asciiTheme="majorHAnsi" w:hAnsiTheme="majorHAnsi"/>
          <w:b/>
          <w:bCs/>
        </w:rPr>
        <w:br w:type="page"/>
      </w:r>
      <w:r w:rsidR="007D3B15">
        <w:rPr>
          <w:rFonts w:asciiTheme="majorHAnsi" w:hAnsiTheme="majorHAnsi"/>
          <w:b/>
          <w:bCs/>
        </w:rPr>
        <w:lastRenderedPageBreak/>
        <w:t xml:space="preserve">To call the authentication attempt service you’ll need to add the following </w:t>
      </w:r>
      <w:proofErr w:type="spellStart"/>
      <w:r w:rsidR="007D3B15">
        <w:rPr>
          <w:rFonts w:asciiTheme="majorHAnsi" w:hAnsiTheme="majorHAnsi"/>
          <w:b/>
          <w:bCs/>
        </w:rPr>
        <w:t>pipelet</w:t>
      </w:r>
      <w:proofErr w:type="spellEnd"/>
      <w:r w:rsidR="007D3B15">
        <w:rPr>
          <w:rFonts w:asciiTheme="majorHAnsi" w:hAnsiTheme="majorHAnsi"/>
          <w:b/>
          <w:bCs/>
        </w:rPr>
        <w:t xml:space="preserve"> after the call to process the login</w:t>
      </w:r>
    </w:p>
    <w:p w14:paraId="5EED1455" w14:textId="77777777" w:rsidR="007D3B15" w:rsidRDefault="007D3B15" w:rsidP="007D3B15">
      <w:pPr>
        <w:pStyle w:val="Standard1"/>
        <w:spacing w:before="120"/>
        <w:ind w:left="360"/>
        <w:rPr>
          <w:rFonts w:asciiTheme="majorHAnsi" w:hAnsiTheme="majorHAnsi"/>
        </w:rPr>
      </w:pPr>
      <w:proofErr w:type="spellStart"/>
      <w:r>
        <w:rPr>
          <w:rFonts w:asciiTheme="majorHAnsi" w:hAnsiTheme="majorHAnsi"/>
        </w:rPr>
        <w:t>E</w:t>
      </w:r>
      <w:r w:rsidRPr="008573D6">
        <w:rPr>
          <w:rFonts w:asciiTheme="majorHAnsi" w:hAnsiTheme="majorHAnsi"/>
        </w:rPr>
        <w:t>ventType</w:t>
      </w:r>
      <w:proofErr w:type="spellEnd"/>
      <w:r>
        <w:rPr>
          <w:rFonts w:asciiTheme="majorHAnsi" w:hAnsiTheme="majorHAnsi"/>
        </w:rPr>
        <w:t xml:space="preserve"> </w:t>
      </w:r>
      <w:r w:rsidRPr="000D3D00">
        <w:rPr>
          <w:rFonts w:asciiTheme="majorHAnsi" w:hAnsiTheme="majorHAnsi"/>
        </w:rPr>
        <w:t>require('int_forter/cartridge/scripts/lib/forter/</w:t>
      </w:r>
      <w:r>
        <w:rPr>
          <w:rFonts w:asciiTheme="majorHAnsi" w:hAnsiTheme="majorHAnsi"/>
        </w:rPr>
        <w:t>f</w:t>
      </w:r>
      <w:r w:rsidRPr="000D3D00">
        <w:rPr>
          <w:rFonts w:asciiTheme="majorHAnsi" w:hAnsiTheme="majorHAnsi"/>
        </w:rPr>
        <w:t>orter</w:t>
      </w:r>
      <w:r>
        <w:rPr>
          <w:rFonts w:asciiTheme="majorHAnsi" w:hAnsiTheme="majorHAnsi"/>
        </w:rPr>
        <w:t>Constants</w:t>
      </w:r>
      <w:r w:rsidRPr="000D3D00">
        <w:rPr>
          <w:rFonts w:asciiTheme="majorHAnsi" w:hAnsiTheme="majorHAnsi"/>
        </w:rPr>
        <w:t>'</w:t>
      </w:r>
      <w:proofErr w:type="gramStart"/>
      <w:r w:rsidRPr="000D3D00">
        <w:rPr>
          <w:rFonts w:asciiTheme="majorHAnsi" w:hAnsiTheme="majorHAnsi"/>
        </w:rPr>
        <w:t>).CUSTOMER</w:t>
      </w:r>
      <w:proofErr w:type="gramEnd"/>
      <w:r w:rsidRPr="000D3D00">
        <w:rPr>
          <w:rFonts w:asciiTheme="majorHAnsi" w:hAnsiTheme="majorHAnsi"/>
        </w:rPr>
        <w:t>_LOGIN</w:t>
      </w:r>
    </w:p>
    <w:p w14:paraId="2736B3E7" w14:textId="5A6C38FD" w:rsidR="007D3B15" w:rsidRDefault="007D3B15" w:rsidP="007D3B15">
      <w:pPr>
        <w:pStyle w:val="Standard1"/>
        <w:spacing w:before="120"/>
        <w:ind w:left="360"/>
        <w:rPr>
          <w:rFonts w:asciiTheme="majorHAnsi" w:hAnsiTheme="majorHAnsi"/>
          <w:b/>
          <w:bCs/>
        </w:rPr>
      </w:pPr>
      <w:proofErr w:type="spellStart"/>
      <w:r>
        <w:rPr>
          <w:rFonts w:asciiTheme="majorHAnsi" w:hAnsiTheme="majorHAnsi"/>
          <w:b/>
          <w:bCs/>
        </w:rPr>
        <w:t>forterDecision</w:t>
      </w:r>
      <w:proofErr w:type="spellEnd"/>
      <w:r>
        <w:rPr>
          <w:rFonts w:asciiTheme="majorHAnsi" w:hAnsiTheme="majorHAnsi"/>
          <w:b/>
          <w:bCs/>
        </w:rPr>
        <w:t xml:space="preserve"> is the </w:t>
      </w:r>
      <w:proofErr w:type="spellStart"/>
      <w:r>
        <w:rPr>
          <w:rFonts w:asciiTheme="majorHAnsi" w:hAnsiTheme="majorHAnsi"/>
          <w:b/>
          <w:bCs/>
        </w:rPr>
        <w:t>Forter’s</w:t>
      </w:r>
      <w:proofErr w:type="spellEnd"/>
      <w:r>
        <w:rPr>
          <w:rFonts w:asciiTheme="majorHAnsi" w:hAnsiTheme="majorHAnsi"/>
          <w:b/>
          <w:bCs/>
        </w:rPr>
        <w:t xml:space="preserve"> response from the login call.</w:t>
      </w:r>
    </w:p>
    <w:p w14:paraId="1AC69EB6" w14:textId="4F763A7F" w:rsidR="007D3B15" w:rsidRDefault="007D3B15" w:rsidP="007D3B15">
      <w:pPr>
        <w:pStyle w:val="Standard1"/>
        <w:spacing w:before="120"/>
        <w:ind w:left="360"/>
        <w:rPr>
          <w:rFonts w:asciiTheme="majorHAnsi" w:hAnsiTheme="majorHAnsi"/>
          <w:b/>
          <w:bCs/>
        </w:rPr>
      </w:pPr>
      <w:r>
        <w:rPr>
          <w:rFonts w:asciiTheme="majorHAnsi" w:hAnsiTheme="majorHAnsi"/>
          <w:b/>
          <w:bCs/>
          <w:noProof/>
        </w:rPr>
        <w:drawing>
          <wp:inline distT="0" distB="0" distL="0" distR="0" wp14:anchorId="64402F94" wp14:editId="01485875">
            <wp:extent cx="6187440" cy="5623560"/>
            <wp:effectExtent l="0" t="0" r="381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7440" cy="5623560"/>
                    </a:xfrm>
                    <a:prstGeom prst="rect">
                      <a:avLst/>
                    </a:prstGeom>
                    <a:noFill/>
                    <a:ln>
                      <a:noFill/>
                    </a:ln>
                  </pic:spPr>
                </pic:pic>
              </a:graphicData>
            </a:graphic>
          </wp:inline>
        </w:drawing>
      </w:r>
    </w:p>
    <w:p w14:paraId="230F923B" w14:textId="77777777" w:rsidR="00E41934" w:rsidRDefault="00E41934">
      <w:pPr>
        <w:rPr>
          <w:rFonts w:asciiTheme="majorHAnsi" w:hAnsiTheme="majorHAnsi"/>
          <w:sz w:val="20"/>
          <w:szCs w:val="20"/>
        </w:rPr>
      </w:pPr>
      <w:r>
        <w:rPr>
          <w:rFonts w:asciiTheme="majorHAnsi" w:hAnsiTheme="majorHAnsi"/>
        </w:rPr>
        <w:br w:type="page"/>
      </w:r>
    </w:p>
    <w:p w14:paraId="6F347CE8" w14:textId="1502AF66" w:rsidR="00320471" w:rsidRDefault="00C74E1E" w:rsidP="00E711AA">
      <w:pPr>
        <w:pStyle w:val="Standard1"/>
        <w:numPr>
          <w:ilvl w:val="0"/>
          <w:numId w:val="27"/>
        </w:numPr>
        <w:spacing w:before="120"/>
        <w:ind w:right="-424"/>
        <w:rPr>
          <w:rFonts w:asciiTheme="majorHAnsi" w:hAnsiTheme="majorHAnsi"/>
        </w:rPr>
      </w:pPr>
      <w:r w:rsidRPr="00D02799">
        <w:rPr>
          <w:rFonts w:asciiTheme="majorHAnsi" w:hAnsiTheme="majorHAnsi"/>
        </w:rPr>
        <w:lastRenderedPageBreak/>
        <w:t>Account-</w:t>
      </w:r>
      <w:proofErr w:type="spellStart"/>
      <w:r w:rsidRPr="00D02799">
        <w:rPr>
          <w:rFonts w:asciiTheme="majorHAnsi" w:hAnsiTheme="majorHAnsi"/>
        </w:rPr>
        <w:t>EditProfile</w:t>
      </w:r>
      <w:proofErr w:type="spellEnd"/>
      <w:r w:rsidR="000D3D00" w:rsidRPr="00D02799">
        <w:rPr>
          <w:rFonts w:asciiTheme="majorHAnsi" w:hAnsiTheme="majorHAnsi"/>
        </w:rPr>
        <w:t xml:space="preserve">, </w:t>
      </w:r>
    </w:p>
    <w:p w14:paraId="529272F0" w14:textId="104351D8" w:rsidR="00BF6BCB" w:rsidRDefault="001A0D92" w:rsidP="00320471">
      <w:pPr>
        <w:pStyle w:val="Standard1"/>
        <w:spacing w:before="120"/>
        <w:ind w:left="720" w:right="-424"/>
        <w:rPr>
          <w:rFonts w:asciiTheme="majorHAnsi" w:hAnsiTheme="majorHAnsi"/>
        </w:rPr>
      </w:pPr>
      <w:proofErr w:type="spellStart"/>
      <w:r>
        <w:rPr>
          <w:rFonts w:asciiTheme="majorHAnsi" w:hAnsiTheme="majorHAnsi"/>
        </w:rPr>
        <w:t>E</w:t>
      </w:r>
      <w:r w:rsidR="000D3D00" w:rsidRPr="00D02799">
        <w:rPr>
          <w:rFonts w:asciiTheme="majorHAnsi" w:hAnsiTheme="majorHAnsi"/>
        </w:rPr>
        <w:t>ventType</w:t>
      </w:r>
      <w:proofErr w:type="spellEnd"/>
      <w:r w:rsidR="000D3D00">
        <w:rPr>
          <w:rFonts w:asciiTheme="majorHAnsi" w:hAnsiTheme="majorHAnsi"/>
        </w:rPr>
        <w:t xml:space="preserve"> </w:t>
      </w:r>
      <w:r w:rsidR="000D3D00" w:rsidRPr="000D3D00">
        <w:rPr>
          <w:rFonts w:asciiTheme="majorHAnsi" w:hAnsiTheme="majorHAnsi"/>
        </w:rPr>
        <w:t>require('int_forter/cartridge/scripts/lib/forter/</w:t>
      </w:r>
      <w:r w:rsidR="00320471">
        <w:rPr>
          <w:rFonts w:asciiTheme="majorHAnsi" w:hAnsiTheme="majorHAnsi"/>
        </w:rPr>
        <w:t>f</w:t>
      </w:r>
      <w:r w:rsidR="000D3D00" w:rsidRPr="000D3D00">
        <w:rPr>
          <w:rFonts w:asciiTheme="majorHAnsi" w:hAnsiTheme="majorHAnsi"/>
        </w:rPr>
        <w:t>orter</w:t>
      </w:r>
      <w:r w:rsidR="00320471">
        <w:rPr>
          <w:rFonts w:asciiTheme="majorHAnsi" w:hAnsiTheme="majorHAnsi"/>
        </w:rPr>
        <w:t>Constants</w:t>
      </w:r>
      <w:r w:rsidR="000D3D00" w:rsidRPr="000D3D00">
        <w:rPr>
          <w:rFonts w:asciiTheme="majorHAnsi" w:hAnsiTheme="majorHAnsi"/>
        </w:rPr>
        <w:t>').</w:t>
      </w:r>
      <w:r w:rsidR="00320471" w:rsidRPr="000D3D00">
        <w:rPr>
          <w:rFonts w:asciiTheme="majorHAnsi" w:hAnsiTheme="majorHAnsi"/>
        </w:rPr>
        <w:t xml:space="preserve"> </w:t>
      </w:r>
      <w:r w:rsidR="000D3D00" w:rsidRPr="000D3D00">
        <w:rPr>
          <w:rFonts w:asciiTheme="majorHAnsi" w:hAnsiTheme="majorHAnsi"/>
        </w:rPr>
        <w:t>CUSTOMER_PROFILE_UPDATE</w:t>
      </w:r>
      <w:r w:rsidR="00122E09" w:rsidRPr="00E711AA">
        <w:rPr>
          <w:rFonts w:asciiTheme="majorHAnsi" w:hAnsiTheme="majorHAnsi"/>
        </w:rPr>
        <w:t xml:space="preserve">    </w:t>
      </w:r>
    </w:p>
    <w:p w14:paraId="6CA56213" w14:textId="658030D0" w:rsidR="005D4694" w:rsidRDefault="000A1C7C" w:rsidP="00BF6BCB">
      <w:pPr>
        <w:pStyle w:val="Standard1"/>
        <w:spacing w:before="120"/>
        <w:ind w:left="450" w:right="-424"/>
        <w:jc w:val="center"/>
        <w:rPr>
          <w:rFonts w:asciiTheme="majorHAnsi" w:hAnsiTheme="majorHAnsi"/>
        </w:rPr>
      </w:pPr>
      <w:r>
        <w:rPr>
          <w:rFonts w:asciiTheme="majorHAnsi" w:hAnsiTheme="majorHAnsi"/>
          <w:noProof/>
          <w:lang w:bidi="ar-SA"/>
        </w:rPr>
        <w:drawing>
          <wp:inline distT="0" distB="0" distL="0" distR="0" wp14:anchorId="2369D511" wp14:editId="2C0CB2A1">
            <wp:extent cx="6191250" cy="5438775"/>
            <wp:effectExtent l="19050" t="19050" r="19050" b="285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1250" cy="5438775"/>
                    </a:xfrm>
                    <a:prstGeom prst="rect">
                      <a:avLst/>
                    </a:prstGeom>
                    <a:noFill/>
                    <a:ln>
                      <a:solidFill>
                        <a:schemeClr val="tx1"/>
                      </a:solidFill>
                    </a:ln>
                  </pic:spPr>
                </pic:pic>
              </a:graphicData>
            </a:graphic>
          </wp:inline>
        </w:drawing>
      </w:r>
    </w:p>
    <w:p w14:paraId="54AD7FDF" w14:textId="79635CD2" w:rsidR="00BF6BCB" w:rsidRDefault="00865661" w:rsidP="00BF6BCB">
      <w:pPr>
        <w:pStyle w:val="Standard1"/>
        <w:spacing w:before="120"/>
        <w:ind w:right="-424"/>
        <w:jc w:val="center"/>
        <w:rPr>
          <w:rFonts w:asciiTheme="majorHAnsi" w:hAnsiTheme="majorHAnsi"/>
        </w:rPr>
      </w:pPr>
      <w:r>
        <w:rPr>
          <w:rFonts w:asciiTheme="majorHAnsi" w:hAnsiTheme="majorHAnsi"/>
          <w:b/>
          <w:bCs/>
        </w:rPr>
        <w:br w:type="page"/>
      </w:r>
    </w:p>
    <w:p w14:paraId="5A996FDB" w14:textId="77777777" w:rsidR="00806D21" w:rsidRDefault="00C74E1E" w:rsidP="00EA7463">
      <w:pPr>
        <w:pStyle w:val="Standard1"/>
        <w:numPr>
          <w:ilvl w:val="0"/>
          <w:numId w:val="27"/>
        </w:numPr>
        <w:spacing w:before="120"/>
        <w:ind w:left="708"/>
        <w:rPr>
          <w:rFonts w:asciiTheme="majorHAnsi" w:hAnsiTheme="majorHAnsi"/>
        </w:rPr>
      </w:pPr>
      <w:r w:rsidRPr="00CE4809">
        <w:rPr>
          <w:rFonts w:asciiTheme="majorHAnsi" w:hAnsiTheme="majorHAnsi"/>
        </w:rPr>
        <w:lastRenderedPageBreak/>
        <w:t>Account-Register</w:t>
      </w:r>
      <w:r w:rsidR="000D3D00" w:rsidRPr="00E711AA">
        <w:rPr>
          <w:rFonts w:asciiTheme="majorHAnsi" w:hAnsiTheme="majorHAnsi"/>
        </w:rPr>
        <w:t xml:space="preserve">, </w:t>
      </w:r>
    </w:p>
    <w:p w14:paraId="21E47034" w14:textId="5D282A7F" w:rsidR="00BF6BCB" w:rsidRDefault="009F41DC" w:rsidP="00806D21">
      <w:pPr>
        <w:pStyle w:val="Standard1"/>
        <w:spacing w:before="120"/>
        <w:ind w:left="708"/>
        <w:rPr>
          <w:rFonts w:asciiTheme="majorHAnsi" w:hAnsiTheme="majorHAnsi"/>
        </w:rPr>
      </w:pPr>
      <w:proofErr w:type="spellStart"/>
      <w:r>
        <w:rPr>
          <w:rFonts w:asciiTheme="majorHAnsi" w:hAnsiTheme="majorHAnsi"/>
        </w:rPr>
        <w:t>E</w:t>
      </w:r>
      <w:r w:rsidR="000D3D00" w:rsidRPr="00E711AA">
        <w:rPr>
          <w:rFonts w:asciiTheme="majorHAnsi" w:hAnsiTheme="majorHAnsi"/>
        </w:rPr>
        <w:t>ventType</w:t>
      </w:r>
      <w:proofErr w:type="spellEnd"/>
      <w:r w:rsidR="000D3D00" w:rsidRPr="00E711AA">
        <w:rPr>
          <w:rFonts w:asciiTheme="majorHAnsi" w:hAnsiTheme="majorHAnsi"/>
        </w:rPr>
        <w:t xml:space="preserve"> require('int_forter/cartridge/scripts/lib/forter/</w:t>
      </w:r>
      <w:r w:rsidR="00806D21">
        <w:rPr>
          <w:rFonts w:asciiTheme="majorHAnsi" w:hAnsiTheme="majorHAnsi"/>
        </w:rPr>
        <w:t>f</w:t>
      </w:r>
      <w:r w:rsidR="000D3D00" w:rsidRPr="00E711AA">
        <w:rPr>
          <w:rFonts w:asciiTheme="majorHAnsi" w:hAnsiTheme="majorHAnsi"/>
        </w:rPr>
        <w:t>orterC</w:t>
      </w:r>
      <w:r w:rsidR="00806D21">
        <w:rPr>
          <w:rFonts w:asciiTheme="majorHAnsi" w:hAnsiTheme="majorHAnsi"/>
        </w:rPr>
        <w:t>onstants</w:t>
      </w:r>
      <w:r w:rsidR="000D3D00" w:rsidRPr="00E711AA">
        <w:rPr>
          <w:rFonts w:asciiTheme="majorHAnsi" w:hAnsiTheme="majorHAnsi"/>
        </w:rPr>
        <w:t>').</w:t>
      </w:r>
      <w:r w:rsidR="00806D21" w:rsidRPr="00E711AA">
        <w:rPr>
          <w:rFonts w:asciiTheme="majorHAnsi" w:hAnsiTheme="majorHAnsi"/>
        </w:rPr>
        <w:t xml:space="preserve"> </w:t>
      </w:r>
      <w:r w:rsidR="000D3D00" w:rsidRPr="00E711AA">
        <w:rPr>
          <w:rFonts w:asciiTheme="majorHAnsi" w:hAnsiTheme="majorHAnsi"/>
        </w:rPr>
        <w:t>CUSTOMER_CREATE</w:t>
      </w:r>
    </w:p>
    <w:p w14:paraId="43F9AA6E" w14:textId="50869EBE" w:rsidR="00CE4809" w:rsidRDefault="00B24938" w:rsidP="00BF6BCB">
      <w:pPr>
        <w:pStyle w:val="Standard1"/>
        <w:spacing w:before="120"/>
        <w:ind w:left="450"/>
        <w:rPr>
          <w:rFonts w:asciiTheme="majorHAnsi" w:hAnsiTheme="majorHAnsi"/>
        </w:rPr>
      </w:pPr>
      <w:r>
        <w:rPr>
          <w:rFonts w:asciiTheme="majorHAnsi" w:hAnsiTheme="majorHAnsi"/>
          <w:noProof/>
          <w:lang w:bidi="ar-SA"/>
        </w:rPr>
        <w:drawing>
          <wp:inline distT="0" distB="0" distL="0" distR="0" wp14:anchorId="463B9B32" wp14:editId="18E01188">
            <wp:extent cx="6181725" cy="4838700"/>
            <wp:effectExtent l="19050" t="19050" r="28575"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1725" cy="4838700"/>
                    </a:xfrm>
                    <a:prstGeom prst="rect">
                      <a:avLst/>
                    </a:prstGeom>
                    <a:noFill/>
                    <a:ln>
                      <a:solidFill>
                        <a:schemeClr val="tx1"/>
                      </a:solidFill>
                    </a:ln>
                  </pic:spPr>
                </pic:pic>
              </a:graphicData>
            </a:graphic>
          </wp:inline>
        </w:drawing>
      </w:r>
    </w:p>
    <w:p w14:paraId="36A69F12" w14:textId="7BE317AB" w:rsidR="00BF6BCB" w:rsidRDefault="004308F9" w:rsidP="00BF6BCB">
      <w:pPr>
        <w:pStyle w:val="Standard1"/>
        <w:spacing w:before="120"/>
        <w:ind w:left="708"/>
        <w:rPr>
          <w:rFonts w:asciiTheme="majorHAnsi" w:hAnsiTheme="majorHAnsi"/>
        </w:rPr>
      </w:pPr>
      <w:r>
        <w:rPr>
          <w:rFonts w:asciiTheme="majorHAnsi" w:hAnsiTheme="majorHAnsi"/>
          <w:b/>
          <w:bCs/>
        </w:rPr>
        <w:br w:type="page"/>
      </w:r>
    </w:p>
    <w:p w14:paraId="0E9E9CB4" w14:textId="7AF1B0A5" w:rsidR="00BF6BCB" w:rsidRDefault="00D66B50" w:rsidP="00E711AA">
      <w:pPr>
        <w:pStyle w:val="Standard1"/>
        <w:numPr>
          <w:ilvl w:val="0"/>
          <w:numId w:val="27"/>
        </w:numPr>
        <w:spacing w:before="120"/>
        <w:ind w:right="-514"/>
        <w:rPr>
          <w:rFonts w:asciiTheme="majorHAnsi" w:hAnsiTheme="majorHAnsi"/>
        </w:rPr>
      </w:pPr>
      <w:r w:rsidRPr="3FF52914">
        <w:rPr>
          <w:rFonts w:asciiTheme="majorHAnsi" w:hAnsiTheme="majorHAnsi"/>
        </w:rPr>
        <w:lastRenderedPageBreak/>
        <w:t>Address-L</w:t>
      </w:r>
      <w:r w:rsidR="00302C62" w:rsidRPr="3FF52914">
        <w:rPr>
          <w:rFonts w:asciiTheme="majorHAnsi" w:hAnsiTheme="majorHAnsi"/>
        </w:rPr>
        <w:t>ist</w:t>
      </w:r>
      <w:r w:rsidR="000D3D00" w:rsidRPr="3FF52914">
        <w:rPr>
          <w:rFonts w:asciiTheme="majorHAnsi" w:hAnsiTheme="majorHAnsi"/>
        </w:rPr>
        <w:t xml:space="preserve">, </w:t>
      </w:r>
      <w:proofErr w:type="spellStart"/>
      <w:r w:rsidR="00572622" w:rsidRPr="3FF52914">
        <w:rPr>
          <w:rFonts w:asciiTheme="majorHAnsi" w:hAnsiTheme="majorHAnsi"/>
        </w:rPr>
        <w:t>E</w:t>
      </w:r>
      <w:r w:rsidR="000D3D00" w:rsidRPr="3FF52914">
        <w:rPr>
          <w:rFonts w:asciiTheme="majorHAnsi" w:hAnsiTheme="majorHAnsi"/>
        </w:rPr>
        <w:t>ventType</w:t>
      </w:r>
      <w:proofErr w:type="spellEnd"/>
      <w:r w:rsidR="000D3D00" w:rsidRPr="3FF52914">
        <w:rPr>
          <w:rFonts w:asciiTheme="majorHAnsi" w:hAnsiTheme="majorHAnsi"/>
        </w:rPr>
        <w:t xml:space="preserve"> require('int_forter/cartridge/scripts/lib/forter/</w:t>
      </w:r>
      <w:r w:rsidR="00275A89" w:rsidRPr="3FF52914">
        <w:rPr>
          <w:rFonts w:asciiTheme="majorHAnsi" w:hAnsiTheme="majorHAnsi"/>
        </w:rPr>
        <w:t>f</w:t>
      </w:r>
      <w:r w:rsidR="000D3D00" w:rsidRPr="3FF52914">
        <w:rPr>
          <w:rFonts w:asciiTheme="majorHAnsi" w:hAnsiTheme="majorHAnsi"/>
        </w:rPr>
        <w:t>orter</w:t>
      </w:r>
      <w:r w:rsidR="00275A89" w:rsidRPr="3FF52914">
        <w:rPr>
          <w:rFonts w:asciiTheme="majorHAnsi" w:hAnsiTheme="majorHAnsi"/>
        </w:rPr>
        <w:t>Constants</w:t>
      </w:r>
      <w:r w:rsidR="000D3D00" w:rsidRPr="3FF52914">
        <w:rPr>
          <w:rFonts w:asciiTheme="majorHAnsi" w:hAnsiTheme="majorHAnsi"/>
        </w:rPr>
        <w:t>'</w:t>
      </w:r>
      <w:proofErr w:type="gramStart"/>
      <w:r w:rsidR="000D3D00" w:rsidRPr="3FF52914">
        <w:rPr>
          <w:rFonts w:asciiTheme="majorHAnsi" w:hAnsiTheme="majorHAnsi"/>
        </w:rPr>
        <w:t>).CUSTOMER</w:t>
      </w:r>
      <w:proofErr w:type="gramEnd"/>
      <w:r w:rsidR="000D3D00" w:rsidRPr="3FF52914">
        <w:rPr>
          <w:rFonts w:asciiTheme="majorHAnsi" w:hAnsiTheme="majorHAnsi"/>
        </w:rPr>
        <w:t>_ADDRESS_UPDATE</w:t>
      </w:r>
      <w:r w:rsidR="00122E09" w:rsidRPr="3FF52914">
        <w:rPr>
          <w:rFonts w:asciiTheme="majorHAnsi" w:hAnsiTheme="majorHAnsi"/>
        </w:rPr>
        <w:t xml:space="preserve">   </w:t>
      </w:r>
    </w:p>
    <w:p w14:paraId="69D1BD72" w14:textId="65C7D862" w:rsidR="00B56044" w:rsidRDefault="0E637086" w:rsidP="00BF6BCB">
      <w:pPr>
        <w:pStyle w:val="Standard1"/>
        <w:spacing w:before="120"/>
        <w:ind w:left="450" w:right="-514"/>
        <w:jc w:val="center"/>
      </w:pPr>
      <w:r>
        <w:rPr>
          <w:noProof/>
        </w:rPr>
        <w:drawing>
          <wp:inline distT="0" distB="0" distL="0" distR="0" wp14:anchorId="6674713E" wp14:editId="6C13749A">
            <wp:extent cx="5878286" cy="5400675"/>
            <wp:effectExtent l="0" t="0" r="0" b="0"/>
            <wp:docPr id="1148601883" name="Picture 114860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878286" cy="5400675"/>
                    </a:xfrm>
                    <a:prstGeom prst="rect">
                      <a:avLst/>
                    </a:prstGeom>
                  </pic:spPr>
                </pic:pic>
              </a:graphicData>
            </a:graphic>
          </wp:inline>
        </w:drawing>
      </w:r>
    </w:p>
    <w:p w14:paraId="21F4421B" w14:textId="325B61F9" w:rsidR="00BF6BCB" w:rsidRDefault="00E2392D" w:rsidP="00BF6BCB">
      <w:pPr>
        <w:pStyle w:val="Standard1"/>
        <w:spacing w:before="120"/>
        <w:ind w:right="-514"/>
        <w:jc w:val="center"/>
        <w:rPr>
          <w:rFonts w:asciiTheme="majorHAnsi" w:hAnsiTheme="majorHAnsi"/>
        </w:rPr>
      </w:pPr>
      <w:r>
        <w:rPr>
          <w:rFonts w:asciiTheme="majorHAnsi" w:hAnsiTheme="majorHAnsi"/>
          <w:b/>
          <w:bCs/>
        </w:rPr>
        <w:br w:type="page"/>
      </w:r>
    </w:p>
    <w:p w14:paraId="43F7C278" w14:textId="4D36E46A" w:rsidR="00BF6BCB" w:rsidRDefault="00E036FC" w:rsidP="00E711AA">
      <w:pPr>
        <w:pStyle w:val="Standard1"/>
        <w:numPr>
          <w:ilvl w:val="0"/>
          <w:numId w:val="27"/>
        </w:numPr>
        <w:spacing w:before="120"/>
        <w:rPr>
          <w:rFonts w:asciiTheme="majorHAnsi" w:hAnsiTheme="majorHAnsi"/>
        </w:rPr>
      </w:pPr>
      <w:r w:rsidRPr="3FF52914">
        <w:rPr>
          <w:rFonts w:asciiTheme="majorHAnsi" w:hAnsiTheme="majorHAnsi"/>
        </w:rPr>
        <w:lastRenderedPageBreak/>
        <w:t>Login-Logout</w:t>
      </w:r>
      <w:r w:rsidR="000D3D00" w:rsidRPr="3FF52914">
        <w:rPr>
          <w:rFonts w:asciiTheme="majorHAnsi" w:hAnsiTheme="majorHAnsi"/>
        </w:rPr>
        <w:t xml:space="preserve">, </w:t>
      </w:r>
      <w:proofErr w:type="spellStart"/>
      <w:r w:rsidR="00EB6F94" w:rsidRPr="3FF52914">
        <w:rPr>
          <w:rFonts w:asciiTheme="majorHAnsi" w:hAnsiTheme="majorHAnsi"/>
        </w:rPr>
        <w:t>E</w:t>
      </w:r>
      <w:r w:rsidR="000D3D00" w:rsidRPr="3FF52914">
        <w:rPr>
          <w:rFonts w:asciiTheme="majorHAnsi" w:hAnsiTheme="majorHAnsi"/>
        </w:rPr>
        <w:t>ventType</w:t>
      </w:r>
      <w:proofErr w:type="spellEnd"/>
      <w:r w:rsidR="000D3D00" w:rsidRPr="3FF52914">
        <w:rPr>
          <w:rFonts w:asciiTheme="majorHAnsi" w:hAnsiTheme="majorHAnsi"/>
        </w:rPr>
        <w:t xml:space="preserve"> require('int_forter/cartridge/scripts/lib/forter/</w:t>
      </w:r>
      <w:r w:rsidR="00720E15" w:rsidRPr="3FF52914">
        <w:rPr>
          <w:rFonts w:asciiTheme="majorHAnsi" w:hAnsiTheme="majorHAnsi"/>
        </w:rPr>
        <w:t>f</w:t>
      </w:r>
      <w:r w:rsidR="000D3D00" w:rsidRPr="3FF52914">
        <w:rPr>
          <w:rFonts w:asciiTheme="majorHAnsi" w:hAnsiTheme="majorHAnsi"/>
        </w:rPr>
        <w:t>orter</w:t>
      </w:r>
      <w:r w:rsidR="00426357" w:rsidRPr="3FF52914">
        <w:rPr>
          <w:rFonts w:asciiTheme="majorHAnsi" w:hAnsiTheme="majorHAnsi"/>
        </w:rPr>
        <w:t>Constants</w:t>
      </w:r>
      <w:r w:rsidR="000D3D00" w:rsidRPr="3FF52914">
        <w:rPr>
          <w:rFonts w:asciiTheme="majorHAnsi" w:hAnsiTheme="majorHAnsi"/>
        </w:rPr>
        <w:t>'</w:t>
      </w:r>
      <w:proofErr w:type="gramStart"/>
      <w:r w:rsidR="000D3D00" w:rsidRPr="3FF52914">
        <w:rPr>
          <w:rFonts w:asciiTheme="majorHAnsi" w:hAnsiTheme="majorHAnsi"/>
        </w:rPr>
        <w:t>).CU</w:t>
      </w:r>
      <w:r w:rsidR="00BF6BCB" w:rsidRPr="3FF52914">
        <w:rPr>
          <w:rFonts w:asciiTheme="majorHAnsi" w:hAnsiTheme="majorHAnsi"/>
        </w:rPr>
        <w:t>STOMER</w:t>
      </w:r>
      <w:proofErr w:type="gramEnd"/>
      <w:r w:rsidR="00BF6BCB" w:rsidRPr="3FF52914">
        <w:rPr>
          <w:rFonts w:asciiTheme="majorHAnsi" w:hAnsiTheme="majorHAnsi"/>
        </w:rPr>
        <w:t>_LOGOUT</w:t>
      </w:r>
    </w:p>
    <w:p w14:paraId="16480E1A" w14:textId="1A6BFC55" w:rsidR="00BA17A4" w:rsidRDefault="0CB3D66A" w:rsidP="00BF6BCB">
      <w:pPr>
        <w:pStyle w:val="Standard1"/>
        <w:spacing w:before="120"/>
        <w:ind w:left="450"/>
        <w:jc w:val="center"/>
      </w:pPr>
      <w:r>
        <w:rPr>
          <w:noProof/>
        </w:rPr>
        <w:drawing>
          <wp:inline distT="0" distB="0" distL="0" distR="0" wp14:anchorId="52A711AD" wp14:editId="7B489695">
            <wp:extent cx="5655094" cy="5631532"/>
            <wp:effectExtent l="0" t="0" r="0" b="0"/>
            <wp:docPr id="865221027" name="Picture 86522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655094" cy="5631532"/>
                    </a:xfrm>
                    <a:prstGeom prst="rect">
                      <a:avLst/>
                    </a:prstGeom>
                  </pic:spPr>
                </pic:pic>
              </a:graphicData>
            </a:graphic>
          </wp:inline>
        </w:drawing>
      </w:r>
    </w:p>
    <w:p w14:paraId="2349D161" w14:textId="789324EB" w:rsidR="00BF6BCB" w:rsidRDefault="00DC4D9B" w:rsidP="00BF6BCB">
      <w:pPr>
        <w:pStyle w:val="Standard1"/>
        <w:spacing w:before="120"/>
        <w:jc w:val="center"/>
        <w:rPr>
          <w:rFonts w:asciiTheme="majorHAnsi" w:hAnsiTheme="majorHAnsi"/>
        </w:rPr>
      </w:pPr>
      <w:r>
        <w:rPr>
          <w:rFonts w:asciiTheme="majorHAnsi" w:hAnsiTheme="majorHAnsi"/>
          <w:b/>
          <w:bCs/>
        </w:rPr>
        <w:br w:type="page"/>
      </w:r>
    </w:p>
    <w:p w14:paraId="051187E7" w14:textId="1EDC4532" w:rsidR="00BF6BCB" w:rsidRDefault="00253581" w:rsidP="00CE1EB8">
      <w:pPr>
        <w:pStyle w:val="Standard1"/>
        <w:numPr>
          <w:ilvl w:val="0"/>
          <w:numId w:val="27"/>
        </w:numPr>
        <w:spacing w:before="120"/>
        <w:ind w:right="-514"/>
        <w:rPr>
          <w:rFonts w:asciiTheme="majorHAnsi" w:hAnsiTheme="majorHAnsi"/>
        </w:rPr>
      </w:pPr>
      <w:proofErr w:type="spellStart"/>
      <w:r w:rsidRPr="3FF52914">
        <w:rPr>
          <w:rFonts w:asciiTheme="majorHAnsi" w:hAnsiTheme="majorHAnsi"/>
        </w:rPr>
        <w:lastRenderedPageBreak/>
        <w:t>PaymentInstruments</w:t>
      </w:r>
      <w:proofErr w:type="spellEnd"/>
      <w:r w:rsidRPr="3FF52914">
        <w:rPr>
          <w:rFonts w:asciiTheme="majorHAnsi" w:hAnsiTheme="majorHAnsi"/>
        </w:rPr>
        <w:t>-List</w:t>
      </w:r>
      <w:r w:rsidR="00FD0B73" w:rsidRPr="3FF52914">
        <w:rPr>
          <w:rFonts w:asciiTheme="majorHAnsi" w:hAnsiTheme="majorHAnsi"/>
        </w:rPr>
        <w:t xml:space="preserve">, </w:t>
      </w:r>
      <w:proofErr w:type="spellStart"/>
      <w:r w:rsidR="004B591F" w:rsidRPr="3FF52914">
        <w:rPr>
          <w:rFonts w:asciiTheme="majorHAnsi" w:hAnsiTheme="majorHAnsi"/>
        </w:rPr>
        <w:t>E</w:t>
      </w:r>
      <w:r w:rsidR="00FD0B73" w:rsidRPr="3FF52914">
        <w:rPr>
          <w:rFonts w:asciiTheme="majorHAnsi" w:hAnsiTheme="majorHAnsi"/>
        </w:rPr>
        <w:t>ventType</w:t>
      </w:r>
      <w:proofErr w:type="spellEnd"/>
      <w:r w:rsidR="00FD0B73" w:rsidRPr="3FF52914">
        <w:rPr>
          <w:rFonts w:asciiTheme="majorHAnsi" w:hAnsiTheme="majorHAnsi"/>
        </w:rPr>
        <w:t xml:space="preserve"> require('int_forter/cartridge/scripts/lib/forter/</w:t>
      </w:r>
      <w:r w:rsidR="00720E15" w:rsidRPr="3FF52914">
        <w:rPr>
          <w:rFonts w:asciiTheme="majorHAnsi" w:hAnsiTheme="majorHAnsi"/>
        </w:rPr>
        <w:t>forterConstants</w:t>
      </w:r>
      <w:r w:rsidR="00FD0B73" w:rsidRPr="3FF52914">
        <w:rPr>
          <w:rFonts w:asciiTheme="majorHAnsi" w:hAnsiTheme="majorHAnsi"/>
        </w:rPr>
        <w:t>'</w:t>
      </w:r>
      <w:proofErr w:type="gramStart"/>
      <w:r w:rsidR="00FD0B73" w:rsidRPr="3FF52914">
        <w:rPr>
          <w:rFonts w:asciiTheme="majorHAnsi" w:hAnsiTheme="majorHAnsi"/>
        </w:rPr>
        <w:t>).CUSTOMER</w:t>
      </w:r>
      <w:proofErr w:type="gramEnd"/>
      <w:r w:rsidR="00FD0B73" w:rsidRPr="3FF52914">
        <w:rPr>
          <w:rFonts w:asciiTheme="majorHAnsi" w:hAnsiTheme="majorHAnsi"/>
        </w:rPr>
        <w:t>_PAYMENT_UPDATE</w:t>
      </w:r>
    </w:p>
    <w:p w14:paraId="46ECF24F" w14:textId="73C3AB79" w:rsidR="00411E22" w:rsidRDefault="1BF97E80" w:rsidP="00BF6BCB">
      <w:pPr>
        <w:pStyle w:val="Standard1"/>
        <w:spacing w:before="120"/>
        <w:ind w:left="450" w:right="-514"/>
        <w:jc w:val="center"/>
      </w:pPr>
      <w:r>
        <w:rPr>
          <w:noProof/>
        </w:rPr>
        <w:drawing>
          <wp:inline distT="0" distB="0" distL="0" distR="0" wp14:anchorId="7F0471C6" wp14:editId="05661246">
            <wp:extent cx="6201928" cy="5762625"/>
            <wp:effectExtent l="0" t="0" r="0" b="0"/>
            <wp:docPr id="783371343" name="Picture 78337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201928" cy="5762625"/>
                    </a:xfrm>
                    <a:prstGeom prst="rect">
                      <a:avLst/>
                    </a:prstGeom>
                  </pic:spPr>
                </pic:pic>
              </a:graphicData>
            </a:graphic>
          </wp:inline>
        </w:drawing>
      </w:r>
    </w:p>
    <w:p w14:paraId="2F1D6CAC" w14:textId="4139FB66" w:rsidR="00323C62" w:rsidRDefault="001A0357" w:rsidP="00BF6BCB">
      <w:pPr>
        <w:pStyle w:val="Standard1"/>
        <w:spacing w:before="120"/>
        <w:ind w:right="-514"/>
        <w:rPr>
          <w:rFonts w:asciiTheme="majorHAnsi" w:hAnsiTheme="majorHAnsi"/>
        </w:rPr>
      </w:pPr>
      <w:r>
        <w:rPr>
          <w:rFonts w:asciiTheme="majorHAnsi" w:hAnsiTheme="majorHAnsi"/>
          <w:b/>
          <w:bCs/>
        </w:rPr>
        <w:br w:type="page"/>
      </w:r>
    </w:p>
    <w:p w14:paraId="4E83432D" w14:textId="5BDE4292" w:rsidR="00D574F0" w:rsidRPr="00383E85" w:rsidRDefault="00D574F0" w:rsidP="00D574F0">
      <w:pPr>
        <w:pStyle w:val="Standard1"/>
        <w:numPr>
          <w:ilvl w:val="0"/>
          <w:numId w:val="27"/>
        </w:numPr>
        <w:spacing w:before="120"/>
        <w:ind w:right="-424"/>
        <w:rPr>
          <w:rFonts w:asciiTheme="majorHAnsi" w:hAnsiTheme="majorHAnsi"/>
        </w:rPr>
      </w:pPr>
      <w:r w:rsidRPr="3FF52914">
        <w:rPr>
          <w:rFonts w:asciiTheme="majorHAnsi" w:hAnsiTheme="majorHAnsi"/>
        </w:rPr>
        <w:lastRenderedPageBreak/>
        <w:t xml:space="preserve">Wishlist-Add, </w:t>
      </w:r>
      <w:proofErr w:type="spellStart"/>
      <w:r w:rsidR="00641154" w:rsidRPr="3FF52914">
        <w:rPr>
          <w:rFonts w:asciiTheme="majorHAnsi" w:hAnsiTheme="majorHAnsi"/>
        </w:rPr>
        <w:t>E</w:t>
      </w:r>
      <w:r w:rsidRPr="3FF52914">
        <w:rPr>
          <w:rFonts w:asciiTheme="majorHAnsi" w:hAnsiTheme="majorHAnsi"/>
        </w:rPr>
        <w:t>ventType</w:t>
      </w:r>
      <w:proofErr w:type="spellEnd"/>
      <w:r w:rsidR="00383E85" w:rsidRPr="3FF52914">
        <w:rPr>
          <w:rFonts w:asciiTheme="majorHAnsi" w:hAnsiTheme="majorHAnsi"/>
        </w:rPr>
        <w:t xml:space="preserve"> </w:t>
      </w:r>
      <w:r w:rsidRPr="3FF52914">
        <w:rPr>
          <w:rFonts w:asciiTheme="majorHAnsi" w:hAnsiTheme="majorHAnsi"/>
        </w:rPr>
        <w:t>require('int_forter/cartridge/scripts/lib/forter/</w:t>
      </w:r>
      <w:r w:rsidR="00906D54" w:rsidRPr="3FF52914">
        <w:rPr>
          <w:rFonts w:asciiTheme="majorHAnsi" w:hAnsiTheme="majorHAnsi"/>
        </w:rPr>
        <w:t>f</w:t>
      </w:r>
      <w:r w:rsidRPr="3FF52914">
        <w:rPr>
          <w:rFonts w:asciiTheme="majorHAnsi" w:hAnsiTheme="majorHAnsi"/>
        </w:rPr>
        <w:t>orter</w:t>
      </w:r>
      <w:r w:rsidR="00906D54" w:rsidRPr="3FF52914">
        <w:rPr>
          <w:rFonts w:asciiTheme="majorHAnsi" w:hAnsiTheme="majorHAnsi"/>
        </w:rPr>
        <w:t>Constants</w:t>
      </w:r>
      <w:r w:rsidRPr="3FF52914">
        <w:rPr>
          <w:rFonts w:asciiTheme="majorHAnsi" w:hAnsiTheme="majorHAnsi"/>
        </w:rPr>
        <w:t>'</w:t>
      </w:r>
      <w:proofErr w:type="gramStart"/>
      <w:r w:rsidRPr="3FF52914">
        <w:rPr>
          <w:rFonts w:asciiTheme="majorHAnsi" w:hAnsiTheme="majorHAnsi"/>
        </w:rPr>
        <w:t>).CUSTOMER</w:t>
      </w:r>
      <w:proofErr w:type="gramEnd"/>
      <w:r w:rsidRPr="3FF52914">
        <w:rPr>
          <w:rFonts w:asciiTheme="majorHAnsi" w:hAnsiTheme="majorHAnsi"/>
        </w:rPr>
        <w:t>_PROFILE_UPDATE</w:t>
      </w:r>
    </w:p>
    <w:p w14:paraId="44460D91" w14:textId="50581298" w:rsidR="00D574F0" w:rsidRDefault="3226C0D5" w:rsidP="00D574F0">
      <w:pPr>
        <w:pStyle w:val="Standard1"/>
        <w:spacing w:before="120"/>
        <w:ind w:left="720" w:right="-424"/>
      </w:pPr>
      <w:r>
        <w:rPr>
          <w:noProof/>
        </w:rPr>
        <w:drawing>
          <wp:inline distT="0" distB="0" distL="0" distR="0" wp14:anchorId="2380BCB5" wp14:editId="30EDE813">
            <wp:extent cx="5682796" cy="5105976"/>
            <wp:effectExtent l="0" t="0" r="0" b="0"/>
            <wp:docPr id="1514000285" name="Picture 151400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682796" cy="5105976"/>
                    </a:xfrm>
                    <a:prstGeom prst="rect">
                      <a:avLst/>
                    </a:prstGeom>
                  </pic:spPr>
                </pic:pic>
              </a:graphicData>
            </a:graphic>
          </wp:inline>
        </w:drawing>
      </w:r>
    </w:p>
    <w:p w14:paraId="46D100CA" w14:textId="274765CE" w:rsidR="002A63F7" w:rsidRDefault="000B23CA" w:rsidP="00D574F0">
      <w:pPr>
        <w:pStyle w:val="Standard1"/>
        <w:spacing w:before="120"/>
        <w:ind w:left="720" w:right="-424"/>
        <w:rPr>
          <w:rFonts w:asciiTheme="majorHAnsi" w:hAnsiTheme="majorHAnsi"/>
        </w:rPr>
      </w:pPr>
      <w:r>
        <w:rPr>
          <w:rFonts w:asciiTheme="majorHAnsi" w:hAnsiTheme="majorHAnsi"/>
          <w:b/>
          <w:bCs/>
        </w:rPr>
        <w:br w:type="page"/>
      </w:r>
    </w:p>
    <w:p w14:paraId="5AE77D40" w14:textId="2E23797F" w:rsidR="00146413" w:rsidRDefault="00146413" w:rsidP="00146413">
      <w:pPr>
        <w:pStyle w:val="Standard1"/>
        <w:numPr>
          <w:ilvl w:val="0"/>
          <w:numId w:val="27"/>
        </w:numPr>
        <w:spacing w:before="120"/>
        <w:ind w:right="-424"/>
        <w:rPr>
          <w:rFonts w:asciiTheme="majorHAnsi" w:hAnsiTheme="majorHAnsi"/>
        </w:rPr>
      </w:pPr>
      <w:r>
        <w:rPr>
          <w:rFonts w:asciiTheme="majorHAnsi" w:hAnsiTheme="majorHAnsi"/>
        </w:rPr>
        <w:lastRenderedPageBreak/>
        <w:t>Wishlist-Show (in the ‘</w:t>
      </w:r>
      <w:proofErr w:type="spellStart"/>
      <w:r>
        <w:rPr>
          <w:rFonts w:asciiTheme="majorHAnsi" w:hAnsiTheme="majorHAnsi"/>
        </w:rPr>
        <w:t>deleteItem</w:t>
      </w:r>
      <w:proofErr w:type="spellEnd"/>
      <w:r>
        <w:rPr>
          <w:rFonts w:asciiTheme="majorHAnsi" w:hAnsiTheme="majorHAnsi"/>
        </w:rPr>
        <w:t xml:space="preserve">’ transition), </w:t>
      </w:r>
      <w:proofErr w:type="spellStart"/>
      <w:r w:rsidR="00F710E9">
        <w:rPr>
          <w:rFonts w:asciiTheme="majorHAnsi" w:hAnsiTheme="majorHAnsi"/>
        </w:rPr>
        <w:t>E</w:t>
      </w:r>
      <w:r>
        <w:rPr>
          <w:rFonts w:asciiTheme="majorHAnsi" w:hAnsiTheme="majorHAnsi"/>
        </w:rPr>
        <w:t>ventType</w:t>
      </w:r>
      <w:proofErr w:type="spellEnd"/>
      <w:r>
        <w:rPr>
          <w:rFonts w:asciiTheme="majorHAnsi" w:hAnsiTheme="majorHAnsi"/>
        </w:rPr>
        <w:t xml:space="preserve"> </w:t>
      </w:r>
      <w:r w:rsidRPr="00CE1EB8">
        <w:rPr>
          <w:rFonts w:asciiTheme="majorHAnsi" w:hAnsiTheme="majorHAnsi"/>
        </w:rPr>
        <w:t>require('int_forter/cartridge/scripts/lib/forter/</w:t>
      </w:r>
      <w:r w:rsidR="00BD400E">
        <w:rPr>
          <w:rFonts w:asciiTheme="majorHAnsi" w:hAnsiTheme="majorHAnsi"/>
        </w:rPr>
        <w:t>f</w:t>
      </w:r>
      <w:r w:rsidRPr="00CE1EB8">
        <w:rPr>
          <w:rFonts w:asciiTheme="majorHAnsi" w:hAnsiTheme="majorHAnsi"/>
        </w:rPr>
        <w:t>orter</w:t>
      </w:r>
      <w:r w:rsidR="00BD400E">
        <w:rPr>
          <w:rFonts w:asciiTheme="majorHAnsi" w:hAnsiTheme="majorHAnsi"/>
        </w:rPr>
        <w:t>Constants</w:t>
      </w:r>
      <w:r w:rsidRPr="00CE1EB8">
        <w:rPr>
          <w:rFonts w:asciiTheme="majorHAnsi" w:hAnsiTheme="majorHAnsi"/>
        </w:rPr>
        <w:t>'</w:t>
      </w:r>
      <w:proofErr w:type="gramStart"/>
      <w:r w:rsidRPr="00CE1EB8">
        <w:rPr>
          <w:rFonts w:asciiTheme="majorHAnsi" w:hAnsiTheme="majorHAnsi"/>
        </w:rPr>
        <w:t>).CUSTOMER</w:t>
      </w:r>
      <w:proofErr w:type="gramEnd"/>
      <w:r w:rsidRPr="00CE1EB8">
        <w:rPr>
          <w:rFonts w:asciiTheme="majorHAnsi" w:hAnsiTheme="majorHAnsi"/>
        </w:rPr>
        <w:t>_PROFILE_UPDATE</w:t>
      </w:r>
    </w:p>
    <w:p w14:paraId="7DBCF150" w14:textId="2BD43F48" w:rsidR="00146413" w:rsidRDefault="00814E43" w:rsidP="00146413">
      <w:pPr>
        <w:ind w:left="720"/>
        <w:jc w:val="center"/>
        <w:rPr>
          <w:rFonts w:asciiTheme="majorHAnsi" w:hAnsiTheme="majorHAnsi"/>
        </w:rPr>
      </w:pPr>
      <w:r>
        <w:rPr>
          <w:rFonts w:asciiTheme="majorHAnsi" w:hAnsiTheme="majorHAnsi"/>
          <w:noProof/>
          <w:lang w:bidi="ar-SA"/>
        </w:rPr>
        <w:drawing>
          <wp:inline distT="0" distB="0" distL="0" distR="0" wp14:anchorId="6D301DF9" wp14:editId="1182BD8E">
            <wp:extent cx="6181725" cy="5934075"/>
            <wp:effectExtent l="19050" t="19050" r="28575"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81725" cy="5934075"/>
                    </a:xfrm>
                    <a:prstGeom prst="rect">
                      <a:avLst/>
                    </a:prstGeom>
                    <a:noFill/>
                    <a:ln>
                      <a:solidFill>
                        <a:schemeClr val="tx1"/>
                      </a:solidFill>
                    </a:ln>
                  </pic:spPr>
                </pic:pic>
              </a:graphicData>
            </a:graphic>
          </wp:inline>
        </w:drawing>
      </w:r>
    </w:p>
    <w:p w14:paraId="406668DD" w14:textId="75509A37" w:rsidR="00146413" w:rsidRDefault="00146413" w:rsidP="00146413">
      <w:pPr>
        <w:ind w:left="720"/>
        <w:jc w:val="center"/>
        <w:rPr>
          <w:rFonts w:asciiTheme="majorHAnsi" w:hAnsiTheme="majorHAnsi"/>
        </w:rPr>
      </w:pPr>
    </w:p>
    <w:p w14:paraId="30391549" w14:textId="3FB98E6D" w:rsidR="00146413" w:rsidRDefault="00146413" w:rsidP="00146413">
      <w:pPr>
        <w:ind w:left="720"/>
        <w:jc w:val="center"/>
        <w:rPr>
          <w:rFonts w:asciiTheme="majorHAnsi" w:hAnsiTheme="majorHAnsi"/>
        </w:rPr>
      </w:pPr>
    </w:p>
    <w:p w14:paraId="24A09608" w14:textId="3FA86BBA" w:rsidR="00146413" w:rsidRDefault="00146413" w:rsidP="00146413">
      <w:pPr>
        <w:ind w:left="720"/>
        <w:jc w:val="center"/>
        <w:rPr>
          <w:rFonts w:asciiTheme="majorHAnsi" w:hAnsiTheme="majorHAnsi"/>
        </w:rPr>
      </w:pPr>
    </w:p>
    <w:p w14:paraId="3B39889A" w14:textId="28D78B97" w:rsidR="00146413" w:rsidRDefault="00146413" w:rsidP="00146413">
      <w:pPr>
        <w:ind w:left="720"/>
        <w:jc w:val="center"/>
        <w:rPr>
          <w:rFonts w:asciiTheme="majorHAnsi" w:hAnsiTheme="majorHAnsi"/>
        </w:rPr>
      </w:pPr>
    </w:p>
    <w:p w14:paraId="7012F98B" w14:textId="77777777" w:rsidR="00505AB5" w:rsidRDefault="00505AB5" w:rsidP="00146413">
      <w:pPr>
        <w:ind w:left="720"/>
        <w:jc w:val="center"/>
        <w:rPr>
          <w:rFonts w:asciiTheme="majorHAnsi" w:hAnsiTheme="majorHAnsi"/>
        </w:rPr>
      </w:pPr>
    </w:p>
    <w:p w14:paraId="3AE07563" w14:textId="500422DE" w:rsidR="00146413" w:rsidRDefault="00146413" w:rsidP="00146413">
      <w:pPr>
        <w:ind w:left="720"/>
        <w:jc w:val="center"/>
        <w:rPr>
          <w:rFonts w:asciiTheme="majorHAnsi" w:hAnsiTheme="majorHAnsi"/>
        </w:rPr>
      </w:pPr>
    </w:p>
    <w:p w14:paraId="49BA7890" w14:textId="11B004F5" w:rsidR="00146413" w:rsidRDefault="00146413" w:rsidP="00146413">
      <w:pPr>
        <w:ind w:left="720"/>
        <w:jc w:val="center"/>
        <w:rPr>
          <w:rFonts w:asciiTheme="majorHAnsi" w:hAnsiTheme="majorHAnsi"/>
        </w:rPr>
      </w:pPr>
    </w:p>
    <w:p w14:paraId="28BAD9E9" w14:textId="77777777" w:rsidR="00146413" w:rsidRDefault="00146413" w:rsidP="00146413">
      <w:pPr>
        <w:ind w:left="720"/>
        <w:jc w:val="center"/>
        <w:rPr>
          <w:rFonts w:asciiTheme="majorHAnsi" w:hAnsiTheme="majorHAnsi"/>
        </w:rPr>
      </w:pPr>
    </w:p>
    <w:p w14:paraId="4B78EC59" w14:textId="1FE0E3CC" w:rsidR="0052173E" w:rsidRDefault="0052173E" w:rsidP="00B56881">
      <w:pPr>
        <w:pStyle w:val="Heading3"/>
        <w:ind w:left="1843"/>
        <w:jc w:val="both"/>
        <w:rPr>
          <w:rFonts w:asciiTheme="majorHAnsi" w:hAnsiTheme="majorHAnsi"/>
        </w:rPr>
      </w:pPr>
      <w:bookmarkStart w:id="37" w:name="_Toc22201479"/>
      <w:r>
        <w:rPr>
          <w:rFonts w:asciiTheme="majorHAnsi" w:hAnsiTheme="majorHAnsi"/>
        </w:rPr>
        <w:lastRenderedPageBreak/>
        <w:t>Controllers</w:t>
      </w:r>
      <w:bookmarkEnd w:id="37"/>
    </w:p>
    <w:p w14:paraId="189ECB25" w14:textId="77777777" w:rsidR="00102529" w:rsidRDefault="00102529" w:rsidP="00102529">
      <w:pPr>
        <w:pStyle w:val="ListParagraph"/>
        <w:ind w:left="773"/>
        <w:jc w:val="both"/>
        <w:rPr>
          <w:rFonts w:asciiTheme="majorHAnsi" w:hAnsiTheme="majorHAnsi"/>
          <w:sz w:val="20"/>
          <w:szCs w:val="20"/>
        </w:rPr>
      </w:pPr>
    </w:p>
    <w:p w14:paraId="6D9C1A03" w14:textId="4E752967" w:rsidR="00102529" w:rsidRDefault="00102529" w:rsidP="00102529">
      <w:pPr>
        <w:pStyle w:val="ListParagraph"/>
        <w:ind w:left="773"/>
        <w:jc w:val="both"/>
        <w:rPr>
          <w:rFonts w:asciiTheme="majorHAnsi" w:hAnsiTheme="majorHAnsi"/>
          <w:sz w:val="20"/>
          <w:szCs w:val="20"/>
        </w:rPr>
      </w:pPr>
      <w:r>
        <w:rPr>
          <w:rFonts w:asciiTheme="majorHAnsi" w:hAnsiTheme="majorHAnsi"/>
          <w:sz w:val="20"/>
          <w:szCs w:val="20"/>
        </w:rPr>
        <w:t>In order to integrate the cartridge</w:t>
      </w:r>
      <w:r w:rsidR="001C7C59">
        <w:rPr>
          <w:rFonts w:asciiTheme="majorHAnsi" w:hAnsiTheme="majorHAnsi"/>
          <w:sz w:val="20"/>
          <w:szCs w:val="20"/>
        </w:rPr>
        <w:t xml:space="preserve"> with Site Genesis based on con</w:t>
      </w:r>
      <w:r>
        <w:rPr>
          <w:rFonts w:asciiTheme="majorHAnsi" w:hAnsiTheme="majorHAnsi"/>
          <w:sz w:val="20"/>
          <w:szCs w:val="20"/>
        </w:rPr>
        <w:t>t</w:t>
      </w:r>
      <w:r w:rsidR="001C7C59">
        <w:rPr>
          <w:rFonts w:asciiTheme="majorHAnsi" w:hAnsiTheme="majorHAnsi"/>
          <w:sz w:val="20"/>
          <w:szCs w:val="20"/>
        </w:rPr>
        <w:t>r</w:t>
      </w:r>
      <w:r>
        <w:rPr>
          <w:rFonts w:asciiTheme="majorHAnsi" w:hAnsiTheme="majorHAnsi"/>
          <w:sz w:val="20"/>
          <w:szCs w:val="20"/>
        </w:rPr>
        <w:t xml:space="preserve">ollers, the </w:t>
      </w:r>
      <w:proofErr w:type="spellStart"/>
      <w:r>
        <w:rPr>
          <w:rFonts w:asciiTheme="majorHAnsi" w:hAnsiTheme="majorHAnsi"/>
          <w:sz w:val="20"/>
          <w:szCs w:val="20"/>
        </w:rPr>
        <w:t>pipelets</w:t>
      </w:r>
      <w:proofErr w:type="spellEnd"/>
      <w:r>
        <w:rPr>
          <w:rFonts w:asciiTheme="majorHAnsi" w:hAnsiTheme="majorHAnsi"/>
          <w:sz w:val="20"/>
          <w:szCs w:val="20"/>
        </w:rPr>
        <w:t>/</w:t>
      </w:r>
      <w:proofErr w:type="spellStart"/>
      <w:r>
        <w:rPr>
          <w:rFonts w:asciiTheme="majorHAnsi" w:hAnsiTheme="majorHAnsi"/>
          <w:sz w:val="20"/>
          <w:szCs w:val="20"/>
        </w:rPr>
        <w:t>forter</w:t>
      </w:r>
      <w:proofErr w:type="spellEnd"/>
      <w:r>
        <w:rPr>
          <w:rFonts w:asciiTheme="majorHAnsi" w:hAnsiTheme="majorHAnsi"/>
          <w:sz w:val="20"/>
          <w:szCs w:val="20"/>
        </w:rPr>
        <w:t>/ForterCustomerUpdate.js has to be added to the following controllers:</w:t>
      </w:r>
    </w:p>
    <w:p w14:paraId="270E8D1B" w14:textId="6A968D38" w:rsidR="001E0F52" w:rsidRDefault="00AE7FD6" w:rsidP="005E6C4F">
      <w:pPr>
        <w:pStyle w:val="Standard1"/>
        <w:numPr>
          <w:ilvl w:val="0"/>
          <w:numId w:val="27"/>
        </w:numPr>
        <w:spacing w:before="120" w:after="0"/>
        <w:ind w:right="-424"/>
        <w:rPr>
          <w:rFonts w:asciiTheme="majorHAnsi" w:hAnsiTheme="majorHAnsi"/>
        </w:rPr>
      </w:pPr>
      <w:r>
        <w:rPr>
          <w:rFonts w:asciiTheme="majorHAnsi" w:hAnsiTheme="majorHAnsi"/>
        </w:rPr>
        <w:t>Account.js</w:t>
      </w:r>
      <w:r w:rsidR="001E0F52">
        <w:rPr>
          <w:rFonts w:asciiTheme="majorHAnsi" w:hAnsiTheme="majorHAnsi"/>
        </w:rPr>
        <w:t xml:space="preserve"> (in the</w:t>
      </w:r>
      <w:r>
        <w:rPr>
          <w:rFonts w:asciiTheme="majorHAnsi" w:hAnsiTheme="majorHAnsi"/>
        </w:rPr>
        <w:t xml:space="preserve"> </w:t>
      </w:r>
      <w:proofErr w:type="spellStart"/>
      <w:proofErr w:type="gramStart"/>
      <w:r>
        <w:rPr>
          <w:rFonts w:asciiTheme="majorHAnsi" w:hAnsiTheme="majorHAnsi"/>
        </w:rPr>
        <w:t>editForm</w:t>
      </w:r>
      <w:proofErr w:type="spellEnd"/>
      <w:r>
        <w:rPr>
          <w:rFonts w:asciiTheme="majorHAnsi" w:hAnsiTheme="majorHAnsi"/>
        </w:rPr>
        <w:t>(</w:t>
      </w:r>
      <w:proofErr w:type="gramEnd"/>
      <w:r>
        <w:rPr>
          <w:rFonts w:asciiTheme="majorHAnsi" w:hAnsiTheme="majorHAnsi"/>
        </w:rPr>
        <w:t>) function</w:t>
      </w:r>
      <w:r w:rsidR="001E0F52">
        <w:rPr>
          <w:rFonts w:asciiTheme="majorHAnsi" w:hAnsiTheme="majorHAnsi"/>
        </w:rPr>
        <w:t>)</w:t>
      </w:r>
      <w:r>
        <w:rPr>
          <w:rFonts w:asciiTheme="majorHAnsi" w:hAnsiTheme="majorHAnsi"/>
        </w:rPr>
        <w:t>:</w:t>
      </w:r>
    </w:p>
    <w:p w14:paraId="786714FD" w14:textId="77777777" w:rsidR="00AE7FD6" w:rsidRPr="008410CF" w:rsidRDefault="00AE7FD6" w:rsidP="008410CF">
      <w:pPr>
        <w:pStyle w:val="Standard1"/>
        <w:spacing w:after="0"/>
        <w:ind w:left="720"/>
        <w:rPr>
          <w:rFonts w:asciiTheme="majorHAnsi" w:hAnsiTheme="majorHAnsi"/>
          <w:lang w:bidi="ar-SA"/>
        </w:rPr>
      </w:pPr>
      <w:r w:rsidRPr="008410CF">
        <w:rPr>
          <w:rFonts w:asciiTheme="majorHAnsi" w:hAnsiTheme="majorHAnsi"/>
          <w:lang w:bidi="ar-SA"/>
        </w:rPr>
        <w:t xml:space="preserve">var </w:t>
      </w:r>
      <w:proofErr w:type="spellStart"/>
      <w:r w:rsidRPr="008410CF">
        <w:rPr>
          <w:rFonts w:asciiTheme="majorHAnsi" w:hAnsiTheme="majorHAnsi"/>
          <w:lang w:bidi="ar-SA"/>
        </w:rPr>
        <w:t>argCustomerUpdate</w:t>
      </w:r>
      <w:proofErr w:type="spellEnd"/>
      <w:r w:rsidRPr="008410CF">
        <w:rPr>
          <w:rFonts w:asciiTheme="majorHAnsi" w:hAnsiTheme="majorHAnsi"/>
          <w:lang w:bidi="ar-SA"/>
        </w:rPr>
        <w:t xml:space="preserve"> = {</w:t>
      </w:r>
    </w:p>
    <w:p w14:paraId="1891D0A2" w14:textId="5913F9AD" w:rsidR="00AE7FD6" w:rsidRPr="008410CF" w:rsidRDefault="00AE7FD6" w:rsidP="00B341FD">
      <w:pPr>
        <w:pStyle w:val="Standard1"/>
        <w:spacing w:after="0"/>
        <w:ind w:left="720"/>
        <w:rPr>
          <w:rFonts w:asciiTheme="majorHAnsi" w:hAnsiTheme="majorHAnsi"/>
          <w:lang w:bidi="ar-SA"/>
        </w:rPr>
      </w:pPr>
      <w:proofErr w:type="spellStart"/>
      <w:r w:rsidRPr="008410CF">
        <w:rPr>
          <w:rFonts w:asciiTheme="majorHAnsi" w:hAnsiTheme="majorHAnsi"/>
          <w:lang w:bidi="ar-SA"/>
        </w:rPr>
        <w:t>EventType</w:t>
      </w:r>
      <w:proofErr w:type="spellEnd"/>
      <w:r w:rsidRPr="008410CF">
        <w:rPr>
          <w:rFonts w:asciiTheme="majorHAnsi" w:hAnsiTheme="majorHAnsi"/>
          <w:lang w:bidi="ar-SA"/>
        </w:rPr>
        <w:t>: require('</w:t>
      </w:r>
      <w:r w:rsidR="001A096F">
        <w:rPr>
          <w:rFonts w:asciiTheme="majorHAnsi" w:hAnsiTheme="majorHAnsi"/>
          <w:lang w:bidi="ar-SA"/>
        </w:rPr>
        <w:t>*</w:t>
      </w:r>
      <w:r w:rsidRPr="008410CF">
        <w:rPr>
          <w:rFonts w:asciiTheme="majorHAnsi" w:hAnsiTheme="majorHAnsi"/>
          <w:lang w:bidi="ar-SA"/>
        </w:rPr>
        <w:t>/cartridge/scripts/lib/forter/</w:t>
      </w:r>
      <w:r w:rsidR="001A096F">
        <w:rPr>
          <w:rFonts w:asciiTheme="majorHAnsi" w:hAnsiTheme="majorHAnsi"/>
          <w:lang w:bidi="ar-SA"/>
        </w:rPr>
        <w:t>f</w:t>
      </w:r>
      <w:r w:rsidRPr="008410CF">
        <w:rPr>
          <w:rFonts w:asciiTheme="majorHAnsi" w:hAnsiTheme="majorHAnsi"/>
          <w:lang w:bidi="ar-SA"/>
        </w:rPr>
        <w:t>orter</w:t>
      </w:r>
      <w:r w:rsidR="001A096F">
        <w:rPr>
          <w:rFonts w:asciiTheme="majorHAnsi" w:hAnsiTheme="majorHAnsi"/>
          <w:lang w:bidi="ar-SA"/>
        </w:rPr>
        <w:t>Constants</w:t>
      </w:r>
      <w:r w:rsidRPr="008410CF">
        <w:rPr>
          <w:rFonts w:asciiTheme="majorHAnsi" w:hAnsiTheme="majorHAnsi"/>
          <w:lang w:bidi="ar-SA"/>
        </w:rPr>
        <w:t>'</w:t>
      </w:r>
      <w:proofErr w:type="gramStart"/>
      <w:r w:rsidRPr="008410CF">
        <w:rPr>
          <w:rFonts w:asciiTheme="majorHAnsi" w:hAnsiTheme="majorHAnsi"/>
          <w:lang w:bidi="ar-SA"/>
        </w:rPr>
        <w:t>).CUSTOMER</w:t>
      </w:r>
      <w:proofErr w:type="gramEnd"/>
      <w:r w:rsidRPr="008410CF">
        <w:rPr>
          <w:rFonts w:asciiTheme="majorHAnsi" w:hAnsiTheme="majorHAnsi"/>
          <w:lang w:bidi="ar-SA"/>
        </w:rPr>
        <w:t>_PROFILE_UPDATE};</w:t>
      </w:r>
    </w:p>
    <w:p w14:paraId="2CFDA288" w14:textId="0C890584" w:rsidR="00AE7FD6" w:rsidRPr="008410CF" w:rsidRDefault="00AE7FD6" w:rsidP="008410CF">
      <w:pPr>
        <w:pStyle w:val="Standard1"/>
        <w:spacing w:after="0"/>
        <w:ind w:left="720"/>
        <w:rPr>
          <w:rFonts w:asciiTheme="majorHAnsi" w:hAnsiTheme="majorHAnsi"/>
          <w:lang w:bidi="ar-SA"/>
        </w:rPr>
      </w:pPr>
      <w:r w:rsidRPr="008410CF">
        <w:rPr>
          <w:rFonts w:asciiTheme="majorHAnsi" w:hAnsiTheme="majorHAnsi"/>
          <w:lang w:bidi="ar-SA"/>
        </w:rPr>
        <w:t xml:space="preserve">var </w:t>
      </w:r>
      <w:proofErr w:type="spellStart"/>
      <w:r w:rsidRPr="008410CF">
        <w:rPr>
          <w:rFonts w:asciiTheme="majorHAnsi" w:hAnsiTheme="majorHAnsi"/>
          <w:lang w:bidi="ar-SA"/>
        </w:rPr>
        <w:t>forterCall</w:t>
      </w:r>
      <w:proofErr w:type="spellEnd"/>
      <w:r w:rsidRPr="008410CF">
        <w:rPr>
          <w:rFonts w:asciiTheme="majorHAnsi" w:hAnsiTheme="majorHAnsi"/>
          <w:lang w:bidi="ar-SA"/>
        </w:rPr>
        <w:t xml:space="preserve"> = require('</w:t>
      </w:r>
      <w:r w:rsidR="001A096F">
        <w:rPr>
          <w:rFonts w:asciiTheme="majorHAnsi" w:hAnsiTheme="majorHAnsi"/>
          <w:lang w:bidi="ar-SA"/>
        </w:rPr>
        <w:t>*</w:t>
      </w:r>
      <w:r w:rsidRPr="008410CF">
        <w:rPr>
          <w:rFonts w:asciiTheme="majorHAnsi" w:hAnsiTheme="majorHAnsi"/>
          <w:lang w:bidi="ar-SA"/>
        </w:rPr>
        <w:t>/cartridge/scripts/pipelets/forter/ForterCustomerUpdate');</w:t>
      </w:r>
    </w:p>
    <w:p w14:paraId="50E70931" w14:textId="7FC228A2" w:rsidR="00AE7FD6" w:rsidRDefault="00AE7FD6" w:rsidP="008410CF">
      <w:pPr>
        <w:pStyle w:val="Standard1"/>
        <w:spacing w:after="0"/>
        <w:ind w:left="720"/>
        <w:rPr>
          <w:rFonts w:asciiTheme="majorHAnsi" w:hAnsiTheme="majorHAnsi"/>
        </w:rPr>
      </w:pPr>
      <w:proofErr w:type="spellStart"/>
      <w:r w:rsidRPr="008410CF">
        <w:rPr>
          <w:rFonts w:asciiTheme="majorHAnsi" w:hAnsiTheme="majorHAnsi"/>
        </w:rPr>
        <w:t>forterCall.execute</w:t>
      </w:r>
      <w:proofErr w:type="spellEnd"/>
      <w:r w:rsidRPr="008410CF">
        <w:rPr>
          <w:rFonts w:asciiTheme="majorHAnsi" w:hAnsiTheme="majorHAnsi"/>
        </w:rPr>
        <w:t>(</w:t>
      </w:r>
      <w:proofErr w:type="spellStart"/>
      <w:r w:rsidRPr="008410CF">
        <w:rPr>
          <w:rFonts w:asciiTheme="majorHAnsi" w:hAnsiTheme="majorHAnsi"/>
        </w:rPr>
        <w:t>argCustomerUpdate</w:t>
      </w:r>
      <w:proofErr w:type="spellEnd"/>
      <w:r w:rsidRPr="008410CF">
        <w:rPr>
          <w:rFonts w:asciiTheme="majorHAnsi" w:hAnsiTheme="majorHAnsi"/>
        </w:rPr>
        <w:t>);</w:t>
      </w:r>
    </w:p>
    <w:p w14:paraId="08C1F20C" w14:textId="60E00596" w:rsidR="001E0F52" w:rsidRDefault="003137CF" w:rsidP="001E0F52">
      <w:pPr>
        <w:pStyle w:val="Standard1"/>
        <w:spacing w:before="120"/>
        <w:ind w:left="720" w:right="-424"/>
        <w:rPr>
          <w:rFonts w:asciiTheme="majorHAnsi" w:hAnsiTheme="majorHAnsi"/>
        </w:rPr>
      </w:pPr>
      <w:r>
        <w:rPr>
          <w:rFonts w:asciiTheme="majorHAnsi" w:hAnsiTheme="majorHAnsi"/>
          <w:noProof/>
          <w:lang w:bidi="ar-SA"/>
        </w:rPr>
        <w:drawing>
          <wp:inline distT="0" distB="0" distL="0" distR="0" wp14:anchorId="6B9BB7CE" wp14:editId="397FB02C">
            <wp:extent cx="6285943" cy="3629090"/>
            <wp:effectExtent l="19050" t="19050" r="19685"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285943" cy="3629090"/>
                    </a:xfrm>
                    <a:prstGeom prst="rect">
                      <a:avLst/>
                    </a:prstGeom>
                    <a:noFill/>
                    <a:ln>
                      <a:solidFill>
                        <a:schemeClr val="tx1"/>
                      </a:solidFill>
                    </a:ln>
                  </pic:spPr>
                </pic:pic>
              </a:graphicData>
            </a:graphic>
          </wp:inline>
        </w:drawing>
      </w:r>
    </w:p>
    <w:p w14:paraId="5BB9D585" w14:textId="4C4469B5" w:rsidR="005E6C4F" w:rsidRDefault="00DC14FC" w:rsidP="001E0F52">
      <w:pPr>
        <w:pStyle w:val="Standard1"/>
        <w:spacing w:before="120"/>
        <w:ind w:left="720" w:right="-424"/>
        <w:rPr>
          <w:rFonts w:asciiTheme="majorHAnsi" w:hAnsiTheme="majorHAnsi"/>
        </w:rPr>
      </w:pPr>
      <w:r>
        <w:rPr>
          <w:rFonts w:asciiTheme="majorHAnsi" w:hAnsiTheme="majorHAnsi"/>
          <w:b/>
          <w:bCs/>
        </w:rPr>
        <w:br w:type="page"/>
      </w:r>
    </w:p>
    <w:p w14:paraId="08587631" w14:textId="39CDEC62" w:rsidR="005E6C4F" w:rsidRDefault="005E6C4F" w:rsidP="005E6C4F">
      <w:pPr>
        <w:pStyle w:val="Standard1"/>
        <w:numPr>
          <w:ilvl w:val="0"/>
          <w:numId w:val="27"/>
        </w:numPr>
        <w:spacing w:before="120" w:after="0"/>
        <w:ind w:right="-424"/>
        <w:rPr>
          <w:rFonts w:asciiTheme="majorHAnsi" w:hAnsiTheme="majorHAnsi"/>
        </w:rPr>
      </w:pPr>
      <w:r>
        <w:rPr>
          <w:rFonts w:asciiTheme="majorHAnsi" w:hAnsiTheme="majorHAnsi"/>
        </w:rPr>
        <w:lastRenderedPageBreak/>
        <w:t xml:space="preserve">Account.js </w:t>
      </w:r>
      <w:proofErr w:type="gramStart"/>
      <w:r>
        <w:rPr>
          <w:rFonts w:asciiTheme="majorHAnsi" w:hAnsiTheme="majorHAnsi"/>
        </w:rPr>
        <w:t>( in</w:t>
      </w:r>
      <w:proofErr w:type="gramEnd"/>
      <w:r>
        <w:rPr>
          <w:rFonts w:asciiTheme="majorHAnsi" w:hAnsiTheme="majorHAnsi"/>
        </w:rPr>
        <w:t xml:space="preserve"> the </w:t>
      </w:r>
      <w:proofErr w:type="spellStart"/>
      <w:r>
        <w:rPr>
          <w:rFonts w:asciiTheme="majorHAnsi" w:hAnsiTheme="majorHAnsi"/>
        </w:rPr>
        <w:t>registrationForm</w:t>
      </w:r>
      <w:proofErr w:type="spellEnd"/>
      <w:r>
        <w:rPr>
          <w:rFonts w:asciiTheme="majorHAnsi" w:hAnsiTheme="majorHAnsi"/>
        </w:rPr>
        <w:t>() function):</w:t>
      </w:r>
    </w:p>
    <w:p w14:paraId="44BAF916" w14:textId="77777777" w:rsidR="005E6C4F" w:rsidRPr="008410CF" w:rsidRDefault="005E6C4F" w:rsidP="005E6C4F">
      <w:pPr>
        <w:pStyle w:val="Standard1"/>
        <w:spacing w:after="0"/>
        <w:ind w:left="720"/>
        <w:rPr>
          <w:rFonts w:asciiTheme="majorHAnsi" w:hAnsiTheme="majorHAnsi"/>
          <w:lang w:bidi="ar-SA"/>
        </w:rPr>
      </w:pPr>
      <w:r w:rsidRPr="008410CF">
        <w:rPr>
          <w:rFonts w:asciiTheme="majorHAnsi" w:hAnsiTheme="majorHAnsi"/>
          <w:lang w:bidi="ar-SA"/>
        </w:rPr>
        <w:t xml:space="preserve">var </w:t>
      </w:r>
      <w:proofErr w:type="spellStart"/>
      <w:r w:rsidRPr="008410CF">
        <w:rPr>
          <w:rFonts w:asciiTheme="majorHAnsi" w:hAnsiTheme="majorHAnsi"/>
          <w:lang w:bidi="ar-SA"/>
        </w:rPr>
        <w:t>argCustomerUpdate</w:t>
      </w:r>
      <w:proofErr w:type="spellEnd"/>
      <w:r w:rsidRPr="008410CF">
        <w:rPr>
          <w:rFonts w:asciiTheme="majorHAnsi" w:hAnsiTheme="majorHAnsi"/>
          <w:lang w:bidi="ar-SA"/>
        </w:rPr>
        <w:t xml:space="preserve"> = {</w:t>
      </w:r>
    </w:p>
    <w:p w14:paraId="53F29F2D" w14:textId="05BE4C84" w:rsidR="005E6C4F" w:rsidRPr="008410CF" w:rsidRDefault="005E6C4F" w:rsidP="005E6C4F">
      <w:pPr>
        <w:pStyle w:val="Standard1"/>
        <w:spacing w:after="0"/>
        <w:ind w:left="720"/>
        <w:rPr>
          <w:rFonts w:asciiTheme="majorHAnsi" w:hAnsiTheme="majorHAnsi"/>
          <w:lang w:bidi="ar-SA"/>
        </w:rPr>
      </w:pPr>
      <w:proofErr w:type="spellStart"/>
      <w:r w:rsidRPr="008410CF">
        <w:rPr>
          <w:rFonts w:asciiTheme="majorHAnsi" w:hAnsiTheme="majorHAnsi"/>
          <w:lang w:bidi="ar-SA"/>
        </w:rPr>
        <w:t>EventType</w:t>
      </w:r>
      <w:proofErr w:type="spellEnd"/>
      <w:r w:rsidRPr="008410CF">
        <w:rPr>
          <w:rFonts w:asciiTheme="majorHAnsi" w:hAnsiTheme="majorHAnsi"/>
          <w:lang w:bidi="ar-SA"/>
        </w:rPr>
        <w:t>: require('</w:t>
      </w:r>
      <w:r w:rsidR="006D72BD">
        <w:rPr>
          <w:rFonts w:asciiTheme="majorHAnsi" w:hAnsiTheme="majorHAnsi"/>
          <w:lang w:bidi="ar-SA"/>
        </w:rPr>
        <w:t>*</w:t>
      </w:r>
      <w:r w:rsidRPr="008410CF">
        <w:rPr>
          <w:rFonts w:asciiTheme="majorHAnsi" w:hAnsiTheme="majorHAnsi"/>
          <w:lang w:bidi="ar-SA"/>
        </w:rPr>
        <w:t>/cartridge/scripts/lib/forter/</w:t>
      </w:r>
      <w:r w:rsidR="006D72BD">
        <w:rPr>
          <w:rFonts w:asciiTheme="majorHAnsi" w:hAnsiTheme="majorHAnsi"/>
          <w:lang w:bidi="ar-SA"/>
        </w:rPr>
        <w:t>f</w:t>
      </w:r>
      <w:r w:rsidRPr="008410CF">
        <w:rPr>
          <w:rFonts w:asciiTheme="majorHAnsi" w:hAnsiTheme="majorHAnsi"/>
          <w:lang w:bidi="ar-SA"/>
        </w:rPr>
        <w:t>orter</w:t>
      </w:r>
      <w:r w:rsidR="006D72BD">
        <w:rPr>
          <w:rFonts w:asciiTheme="majorHAnsi" w:hAnsiTheme="majorHAnsi"/>
          <w:lang w:bidi="ar-SA"/>
        </w:rPr>
        <w:t>Constants</w:t>
      </w:r>
      <w:r w:rsidRPr="008410CF">
        <w:rPr>
          <w:rFonts w:asciiTheme="majorHAnsi" w:hAnsiTheme="majorHAnsi"/>
          <w:lang w:bidi="ar-SA"/>
        </w:rPr>
        <w:t>'</w:t>
      </w:r>
      <w:proofErr w:type="gramStart"/>
      <w:r w:rsidRPr="008410CF">
        <w:rPr>
          <w:rFonts w:asciiTheme="majorHAnsi" w:hAnsiTheme="majorHAnsi"/>
          <w:lang w:bidi="ar-SA"/>
        </w:rPr>
        <w:t>).</w:t>
      </w:r>
      <w:r>
        <w:rPr>
          <w:rFonts w:asciiTheme="majorHAnsi" w:hAnsiTheme="majorHAnsi"/>
          <w:lang w:bidi="ar-SA"/>
        </w:rPr>
        <w:t>CUSTOMER</w:t>
      </w:r>
      <w:proofErr w:type="gramEnd"/>
      <w:r>
        <w:rPr>
          <w:rFonts w:asciiTheme="majorHAnsi" w:hAnsiTheme="majorHAnsi"/>
          <w:lang w:bidi="ar-SA"/>
        </w:rPr>
        <w:t>_CREATE</w:t>
      </w:r>
      <w:r w:rsidRPr="008410CF">
        <w:rPr>
          <w:rFonts w:asciiTheme="majorHAnsi" w:hAnsiTheme="majorHAnsi"/>
          <w:lang w:bidi="ar-SA"/>
        </w:rPr>
        <w:t>};</w:t>
      </w:r>
    </w:p>
    <w:p w14:paraId="1DD1678D" w14:textId="689C8B84" w:rsidR="005E6C4F" w:rsidRPr="008410CF" w:rsidRDefault="005E6C4F" w:rsidP="005E6C4F">
      <w:pPr>
        <w:pStyle w:val="Standard1"/>
        <w:spacing w:after="0"/>
        <w:ind w:left="720"/>
        <w:rPr>
          <w:rFonts w:asciiTheme="majorHAnsi" w:hAnsiTheme="majorHAnsi"/>
          <w:lang w:bidi="ar-SA"/>
        </w:rPr>
      </w:pPr>
      <w:r w:rsidRPr="008410CF">
        <w:rPr>
          <w:rFonts w:asciiTheme="majorHAnsi" w:hAnsiTheme="majorHAnsi"/>
          <w:lang w:bidi="ar-SA"/>
        </w:rPr>
        <w:t xml:space="preserve">var </w:t>
      </w:r>
      <w:proofErr w:type="spellStart"/>
      <w:r w:rsidRPr="008410CF">
        <w:rPr>
          <w:rFonts w:asciiTheme="majorHAnsi" w:hAnsiTheme="majorHAnsi"/>
          <w:lang w:bidi="ar-SA"/>
        </w:rPr>
        <w:t>forterCall</w:t>
      </w:r>
      <w:proofErr w:type="spellEnd"/>
      <w:r w:rsidRPr="008410CF">
        <w:rPr>
          <w:rFonts w:asciiTheme="majorHAnsi" w:hAnsiTheme="majorHAnsi"/>
          <w:lang w:bidi="ar-SA"/>
        </w:rPr>
        <w:t xml:space="preserve"> = require('</w:t>
      </w:r>
      <w:r w:rsidR="00690F26">
        <w:rPr>
          <w:rFonts w:asciiTheme="majorHAnsi" w:hAnsiTheme="majorHAnsi"/>
          <w:lang w:bidi="ar-SA"/>
        </w:rPr>
        <w:t>*</w:t>
      </w:r>
      <w:r w:rsidRPr="008410CF">
        <w:rPr>
          <w:rFonts w:asciiTheme="majorHAnsi" w:hAnsiTheme="majorHAnsi"/>
          <w:lang w:bidi="ar-SA"/>
        </w:rPr>
        <w:t>/cartridge/scripts/pipelets/forter/ForterCustomerUpdate');</w:t>
      </w:r>
    </w:p>
    <w:p w14:paraId="057E5CC6" w14:textId="77777777" w:rsidR="005E6C4F" w:rsidRPr="008410CF" w:rsidRDefault="005E6C4F" w:rsidP="005E6C4F">
      <w:pPr>
        <w:pStyle w:val="Standard1"/>
        <w:spacing w:after="0"/>
        <w:ind w:left="720"/>
        <w:rPr>
          <w:rFonts w:asciiTheme="majorHAnsi" w:hAnsiTheme="majorHAnsi"/>
        </w:rPr>
      </w:pPr>
      <w:proofErr w:type="spellStart"/>
      <w:r w:rsidRPr="008410CF">
        <w:rPr>
          <w:rFonts w:asciiTheme="majorHAnsi" w:hAnsiTheme="majorHAnsi"/>
        </w:rPr>
        <w:t>forterCall.execute</w:t>
      </w:r>
      <w:proofErr w:type="spellEnd"/>
      <w:r w:rsidRPr="008410CF">
        <w:rPr>
          <w:rFonts w:asciiTheme="majorHAnsi" w:hAnsiTheme="majorHAnsi"/>
        </w:rPr>
        <w:t>(</w:t>
      </w:r>
      <w:proofErr w:type="spellStart"/>
      <w:r w:rsidRPr="008410CF">
        <w:rPr>
          <w:rFonts w:asciiTheme="majorHAnsi" w:hAnsiTheme="majorHAnsi"/>
        </w:rPr>
        <w:t>argCustomerUpdate</w:t>
      </w:r>
      <w:proofErr w:type="spellEnd"/>
      <w:r w:rsidRPr="008410CF">
        <w:rPr>
          <w:rFonts w:asciiTheme="majorHAnsi" w:hAnsiTheme="majorHAnsi"/>
        </w:rPr>
        <w:t>);</w:t>
      </w:r>
    </w:p>
    <w:p w14:paraId="51E64CB2" w14:textId="04355448" w:rsidR="005E6C4F" w:rsidRDefault="008526F8" w:rsidP="006A4100">
      <w:pPr>
        <w:pStyle w:val="Standard1"/>
        <w:spacing w:before="120"/>
        <w:ind w:left="720" w:right="-424"/>
        <w:jc w:val="center"/>
        <w:rPr>
          <w:rFonts w:asciiTheme="majorHAnsi" w:hAnsiTheme="majorHAnsi"/>
        </w:rPr>
      </w:pPr>
      <w:r>
        <w:rPr>
          <w:rFonts w:asciiTheme="majorHAnsi" w:hAnsiTheme="majorHAnsi"/>
          <w:noProof/>
          <w:lang w:bidi="ar-SA"/>
        </w:rPr>
        <w:drawing>
          <wp:inline distT="0" distB="0" distL="0" distR="0" wp14:anchorId="6CA593A8" wp14:editId="3752D653">
            <wp:extent cx="5636260" cy="3912870"/>
            <wp:effectExtent l="19050" t="19050" r="21590"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636928" cy="3913334"/>
                    </a:xfrm>
                    <a:prstGeom prst="rect">
                      <a:avLst/>
                    </a:prstGeom>
                    <a:noFill/>
                    <a:ln>
                      <a:solidFill>
                        <a:schemeClr val="tx1"/>
                      </a:solidFill>
                    </a:ln>
                  </pic:spPr>
                </pic:pic>
              </a:graphicData>
            </a:graphic>
          </wp:inline>
        </w:drawing>
      </w:r>
    </w:p>
    <w:p w14:paraId="7D63F03E" w14:textId="23055E6B" w:rsidR="00AD321E" w:rsidRDefault="00AD321E" w:rsidP="00AD321E">
      <w:pPr>
        <w:pStyle w:val="Standard1"/>
        <w:numPr>
          <w:ilvl w:val="0"/>
          <w:numId w:val="27"/>
        </w:numPr>
        <w:spacing w:before="120" w:after="0"/>
        <w:ind w:right="-424"/>
        <w:rPr>
          <w:rFonts w:asciiTheme="majorHAnsi" w:hAnsiTheme="majorHAnsi"/>
        </w:rPr>
      </w:pPr>
      <w:r>
        <w:rPr>
          <w:rFonts w:asciiTheme="majorHAnsi" w:hAnsiTheme="majorHAnsi"/>
        </w:rPr>
        <w:t xml:space="preserve">Address.js (in the </w:t>
      </w:r>
      <w:proofErr w:type="gramStart"/>
      <w:r>
        <w:rPr>
          <w:rFonts w:asciiTheme="majorHAnsi" w:hAnsiTheme="majorHAnsi"/>
        </w:rPr>
        <w:t>list(</w:t>
      </w:r>
      <w:proofErr w:type="gramEnd"/>
      <w:r>
        <w:rPr>
          <w:rFonts w:asciiTheme="majorHAnsi" w:hAnsiTheme="majorHAnsi"/>
        </w:rPr>
        <w:t>) function):</w:t>
      </w:r>
    </w:p>
    <w:p w14:paraId="2BFDBABC" w14:textId="77777777" w:rsidR="00AD321E" w:rsidRPr="00E02E3A" w:rsidRDefault="00AD321E" w:rsidP="00935E50">
      <w:pPr>
        <w:pStyle w:val="NoSpacing"/>
        <w:ind w:left="1416"/>
        <w:jc w:val="both"/>
        <w:rPr>
          <w:lang w:bidi="ar-SA"/>
        </w:rPr>
      </w:pPr>
      <w:r w:rsidRPr="00626DFA">
        <w:rPr>
          <w:lang w:bidi="ar-SA"/>
        </w:rPr>
        <w:t xml:space="preserve">var </w:t>
      </w:r>
      <w:proofErr w:type="spellStart"/>
      <w:r w:rsidRPr="00626DFA">
        <w:rPr>
          <w:lang w:bidi="ar-SA"/>
        </w:rPr>
        <w:t>argCustomerUpdate</w:t>
      </w:r>
      <w:proofErr w:type="spellEnd"/>
      <w:r w:rsidRPr="00626DFA">
        <w:rPr>
          <w:lang w:bidi="ar-SA"/>
        </w:rPr>
        <w:t xml:space="preserve"> = {</w:t>
      </w:r>
    </w:p>
    <w:p w14:paraId="3FF18A20" w14:textId="2CAE4FA6" w:rsidR="00AD321E" w:rsidRPr="00935E50" w:rsidRDefault="00AD321E" w:rsidP="00935E50">
      <w:pPr>
        <w:pStyle w:val="NoSpacing"/>
        <w:ind w:left="1416"/>
        <w:jc w:val="both"/>
        <w:rPr>
          <w:lang w:bidi="ar-SA"/>
        </w:rPr>
      </w:pPr>
      <w:proofErr w:type="spellStart"/>
      <w:r w:rsidRPr="00935E50">
        <w:rPr>
          <w:lang w:bidi="ar-SA"/>
        </w:rPr>
        <w:t>EventType</w:t>
      </w:r>
      <w:proofErr w:type="spellEnd"/>
      <w:r w:rsidRPr="00935E50">
        <w:rPr>
          <w:lang w:bidi="ar-SA"/>
        </w:rPr>
        <w:t>: require('</w:t>
      </w:r>
      <w:r w:rsidR="006A4100" w:rsidRPr="00935E50">
        <w:rPr>
          <w:lang w:bidi="ar-SA"/>
        </w:rPr>
        <w:t>*</w:t>
      </w:r>
      <w:r w:rsidRPr="00935E50">
        <w:rPr>
          <w:lang w:bidi="ar-SA"/>
        </w:rPr>
        <w:t>/cartridge/scripts/lib/forter/</w:t>
      </w:r>
      <w:r w:rsidR="006A4100" w:rsidRPr="00935E50">
        <w:rPr>
          <w:lang w:bidi="ar-SA"/>
        </w:rPr>
        <w:t>f</w:t>
      </w:r>
      <w:r w:rsidRPr="00935E50">
        <w:rPr>
          <w:lang w:bidi="ar-SA"/>
        </w:rPr>
        <w:t>orter</w:t>
      </w:r>
      <w:r w:rsidR="006A4100" w:rsidRPr="00935E50">
        <w:rPr>
          <w:lang w:bidi="ar-SA"/>
        </w:rPr>
        <w:t>Constants</w:t>
      </w:r>
      <w:r w:rsidRPr="00935E50">
        <w:rPr>
          <w:lang w:bidi="ar-SA"/>
        </w:rPr>
        <w:t>'</w:t>
      </w:r>
      <w:proofErr w:type="gramStart"/>
      <w:r w:rsidRPr="00935E50">
        <w:rPr>
          <w:lang w:bidi="ar-SA"/>
        </w:rPr>
        <w:t>).CUSTOMER</w:t>
      </w:r>
      <w:proofErr w:type="gramEnd"/>
      <w:r w:rsidRPr="00935E50">
        <w:rPr>
          <w:lang w:bidi="ar-SA"/>
        </w:rPr>
        <w:t>_</w:t>
      </w:r>
      <w:r w:rsidR="001F5358" w:rsidRPr="00935E50">
        <w:rPr>
          <w:lang w:bidi="ar-SA"/>
        </w:rPr>
        <w:t>ADDRESS_UPDATE</w:t>
      </w:r>
      <w:r w:rsidRPr="00935E50">
        <w:rPr>
          <w:lang w:bidi="ar-SA"/>
        </w:rPr>
        <w:t>};</w:t>
      </w:r>
    </w:p>
    <w:p w14:paraId="304CC092" w14:textId="6033A64B" w:rsidR="00AD321E" w:rsidRPr="00935E50" w:rsidRDefault="00AD321E" w:rsidP="00935E50">
      <w:pPr>
        <w:pStyle w:val="NoSpacing"/>
        <w:ind w:left="1416"/>
        <w:jc w:val="both"/>
        <w:rPr>
          <w:lang w:bidi="ar-SA"/>
        </w:rPr>
      </w:pPr>
      <w:r w:rsidRPr="00935E50">
        <w:rPr>
          <w:lang w:bidi="ar-SA"/>
        </w:rPr>
        <w:t xml:space="preserve">var </w:t>
      </w:r>
      <w:proofErr w:type="spellStart"/>
      <w:r w:rsidRPr="00935E50">
        <w:rPr>
          <w:lang w:bidi="ar-SA"/>
        </w:rPr>
        <w:t>forterCall</w:t>
      </w:r>
      <w:proofErr w:type="spellEnd"/>
      <w:r w:rsidRPr="00935E50">
        <w:rPr>
          <w:lang w:bidi="ar-SA"/>
        </w:rPr>
        <w:t xml:space="preserve"> = require(</w:t>
      </w:r>
      <w:r w:rsidR="006A4100" w:rsidRPr="00935E50">
        <w:rPr>
          <w:lang w:bidi="ar-SA"/>
        </w:rPr>
        <w:t>‘*</w:t>
      </w:r>
      <w:r w:rsidRPr="00935E50">
        <w:rPr>
          <w:lang w:bidi="ar-SA"/>
        </w:rPr>
        <w:t>/cartridge/scripts/pipelets/forter/ForterCustomerUpdate');</w:t>
      </w:r>
    </w:p>
    <w:p w14:paraId="0B847DCE" w14:textId="77777777" w:rsidR="00AD321E" w:rsidRPr="00935E50" w:rsidRDefault="00AD321E" w:rsidP="00935E50">
      <w:pPr>
        <w:pStyle w:val="NoSpacing"/>
        <w:ind w:left="1416"/>
        <w:jc w:val="both"/>
        <w:rPr>
          <w:sz w:val="21"/>
          <w:szCs w:val="21"/>
        </w:rPr>
      </w:pPr>
      <w:proofErr w:type="spellStart"/>
      <w:r w:rsidRPr="00935E50">
        <w:t>forterCall.execute</w:t>
      </w:r>
      <w:proofErr w:type="spellEnd"/>
      <w:r w:rsidRPr="00935E50">
        <w:t>(</w:t>
      </w:r>
      <w:proofErr w:type="spellStart"/>
      <w:r w:rsidRPr="00935E50">
        <w:t>argCustomerUpdate</w:t>
      </w:r>
      <w:proofErr w:type="spellEnd"/>
      <w:r w:rsidRPr="00935E50">
        <w:t>);</w:t>
      </w:r>
    </w:p>
    <w:p w14:paraId="07AD6B98" w14:textId="3EF0497F" w:rsidR="00AD321E" w:rsidRDefault="00565A12" w:rsidP="00565A12">
      <w:pPr>
        <w:pStyle w:val="Standard1"/>
        <w:spacing w:before="120"/>
        <w:ind w:left="720" w:right="-424"/>
        <w:jc w:val="center"/>
        <w:rPr>
          <w:rFonts w:asciiTheme="majorHAnsi" w:hAnsiTheme="majorHAnsi"/>
        </w:rPr>
      </w:pPr>
      <w:r>
        <w:rPr>
          <w:rFonts w:asciiTheme="majorHAnsi" w:hAnsiTheme="majorHAnsi"/>
          <w:noProof/>
          <w:lang w:bidi="ar-SA"/>
        </w:rPr>
        <w:drawing>
          <wp:inline distT="0" distB="0" distL="0" distR="0" wp14:anchorId="69345B3D" wp14:editId="791FA866">
            <wp:extent cx="5020063" cy="2277093"/>
            <wp:effectExtent l="19050" t="19050" r="9525" b="285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20063" cy="2277093"/>
                    </a:xfrm>
                    <a:prstGeom prst="rect">
                      <a:avLst/>
                    </a:prstGeom>
                    <a:noFill/>
                    <a:ln>
                      <a:solidFill>
                        <a:schemeClr val="tx1"/>
                      </a:solidFill>
                    </a:ln>
                  </pic:spPr>
                </pic:pic>
              </a:graphicData>
            </a:graphic>
          </wp:inline>
        </w:drawing>
      </w:r>
    </w:p>
    <w:p w14:paraId="23405BAA" w14:textId="77777777" w:rsidR="00F12A44" w:rsidRDefault="00F12A44" w:rsidP="00565A12">
      <w:pPr>
        <w:pStyle w:val="Standard1"/>
        <w:spacing w:before="120"/>
        <w:ind w:left="720" w:right="-424"/>
        <w:jc w:val="center"/>
        <w:rPr>
          <w:rFonts w:asciiTheme="majorHAnsi" w:hAnsiTheme="majorHAnsi"/>
        </w:rPr>
      </w:pPr>
    </w:p>
    <w:p w14:paraId="5EFAE3A1" w14:textId="6ABB7875" w:rsidR="00DB10FF" w:rsidRDefault="00DB10FF" w:rsidP="00DB10FF">
      <w:pPr>
        <w:pStyle w:val="Standard1"/>
        <w:numPr>
          <w:ilvl w:val="0"/>
          <w:numId w:val="27"/>
        </w:numPr>
        <w:spacing w:before="120" w:after="0"/>
        <w:ind w:right="-424"/>
        <w:rPr>
          <w:rFonts w:asciiTheme="majorHAnsi" w:hAnsiTheme="majorHAnsi"/>
        </w:rPr>
      </w:pPr>
      <w:r>
        <w:rPr>
          <w:rFonts w:asciiTheme="majorHAnsi" w:hAnsiTheme="majorHAnsi"/>
        </w:rPr>
        <w:lastRenderedPageBreak/>
        <w:t xml:space="preserve">Login.js (in the </w:t>
      </w:r>
      <w:proofErr w:type="spellStart"/>
      <w:proofErr w:type="gramStart"/>
      <w:r>
        <w:rPr>
          <w:rFonts w:asciiTheme="majorHAnsi" w:hAnsiTheme="majorHAnsi"/>
        </w:rPr>
        <w:t>handleLoginForm</w:t>
      </w:r>
      <w:proofErr w:type="spellEnd"/>
      <w:r>
        <w:rPr>
          <w:rFonts w:asciiTheme="majorHAnsi" w:hAnsiTheme="majorHAnsi"/>
        </w:rPr>
        <w:t>(</w:t>
      </w:r>
      <w:proofErr w:type="gramEnd"/>
      <w:r>
        <w:rPr>
          <w:rFonts w:asciiTheme="majorHAnsi" w:hAnsiTheme="majorHAnsi"/>
        </w:rPr>
        <w:t>) function):</w:t>
      </w:r>
    </w:p>
    <w:p w14:paraId="0979B44A" w14:textId="77777777" w:rsidR="00F12A44" w:rsidRPr="00935E50" w:rsidRDefault="00F12A44" w:rsidP="00935E50">
      <w:pPr>
        <w:pStyle w:val="ListParagraph"/>
        <w:shd w:val="clear" w:color="auto" w:fill="F5F5F5"/>
        <w:spacing w:after="0" w:line="285" w:lineRule="atLeast"/>
        <w:rPr>
          <w:rFonts w:asciiTheme="majorHAnsi" w:eastAsia="Times New Roman" w:hAnsiTheme="majorHAnsi" w:cs="Times New Roman"/>
          <w:color w:val="000000"/>
          <w:sz w:val="21"/>
          <w:szCs w:val="21"/>
          <w:lang w:val="pt-BR" w:eastAsia="pt-BR" w:bidi="ar-SA"/>
        </w:rPr>
      </w:pPr>
      <w:r w:rsidRPr="00935E50">
        <w:rPr>
          <w:rFonts w:asciiTheme="majorHAnsi" w:eastAsia="Times New Roman" w:hAnsiTheme="majorHAnsi" w:cs="Times New Roman"/>
          <w:b/>
          <w:bCs/>
          <w:color w:val="800555"/>
          <w:sz w:val="21"/>
          <w:szCs w:val="21"/>
          <w:lang w:val="pt-BR" w:eastAsia="pt-BR" w:bidi="ar-SA"/>
        </w:rPr>
        <w:t>var</w:t>
      </w:r>
      <w:r w:rsidRPr="00935E50">
        <w:rPr>
          <w:rFonts w:asciiTheme="majorHAnsi" w:eastAsia="Times New Roman" w:hAnsiTheme="majorHAnsi" w:cs="Times New Roman"/>
          <w:color w:val="000000"/>
          <w:sz w:val="21"/>
          <w:szCs w:val="21"/>
          <w:lang w:val="pt-BR" w:eastAsia="pt-BR" w:bidi="ar-SA"/>
        </w:rPr>
        <w:t> forterConstants = </w:t>
      </w:r>
      <w:r w:rsidRPr="00935E50">
        <w:rPr>
          <w:rFonts w:asciiTheme="majorHAnsi" w:eastAsia="Times New Roman" w:hAnsiTheme="majorHAnsi" w:cs="Times New Roman"/>
          <w:b/>
          <w:bCs/>
          <w:color w:val="642880"/>
          <w:sz w:val="21"/>
          <w:szCs w:val="21"/>
          <w:lang w:val="pt-BR" w:eastAsia="pt-BR" w:bidi="ar-SA"/>
        </w:rPr>
        <w:t>require</w:t>
      </w:r>
      <w:r w:rsidRPr="00935E50">
        <w:rPr>
          <w:rFonts w:asciiTheme="majorHAnsi" w:eastAsia="Times New Roman" w:hAnsiTheme="majorHAnsi" w:cs="Times New Roman"/>
          <w:color w:val="000000"/>
          <w:sz w:val="21"/>
          <w:szCs w:val="21"/>
          <w:lang w:val="pt-BR" w:eastAsia="pt-BR" w:bidi="ar-SA"/>
        </w:rPr>
        <w:t>(</w:t>
      </w:r>
      <w:r w:rsidRPr="00935E50">
        <w:rPr>
          <w:rFonts w:asciiTheme="majorHAnsi" w:eastAsia="Times New Roman" w:hAnsiTheme="majorHAnsi" w:cs="Times New Roman"/>
          <w:color w:val="2A00FF"/>
          <w:sz w:val="21"/>
          <w:szCs w:val="21"/>
          <w:lang w:val="pt-BR" w:eastAsia="pt-BR" w:bidi="ar-SA"/>
        </w:rPr>
        <w:t>'*/cartridge/scripts/lib/forter/forterConstants'</w:t>
      </w:r>
      <w:r w:rsidRPr="00935E50">
        <w:rPr>
          <w:rFonts w:asciiTheme="majorHAnsi" w:eastAsia="Times New Roman" w:hAnsiTheme="majorHAnsi" w:cs="Times New Roman"/>
          <w:color w:val="000000"/>
          <w:sz w:val="21"/>
          <w:szCs w:val="21"/>
          <w:lang w:val="pt-BR" w:eastAsia="pt-BR" w:bidi="ar-SA"/>
        </w:rPr>
        <w:t>);</w:t>
      </w:r>
    </w:p>
    <w:p w14:paraId="5AF8AD86" w14:textId="77777777" w:rsidR="00F12A44" w:rsidRPr="00C81125" w:rsidRDefault="00F12A44" w:rsidP="00EE0898">
      <w:pPr>
        <w:pStyle w:val="Standard1"/>
        <w:spacing w:after="0"/>
        <w:ind w:left="720"/>
        <w:rPr>
          <w:rFonts w:asciiTheme="majorHAnsi" w:hAnsiTheme="majorHAnsi"/>
          <w:lang w:val="fr-FR" w:bidi="ar-SA"/>
        </w:rPr>
      </w:pPr>
    </w:p>
    <w:p w14:paraId="6237C385" w14:textId="34D498DA" w:rsidR="00DB10FF" w:rsidRPr="002D2E98" w:rsidRDefault="00DB10FF" w:rsidP="00EE0898">
      <w:pPr>
        <w:pStyle w:val="Standard1"/>
        <w:spacing w:after="0"/>
        <w:ind w:left="720"/>
        <w:rPr>
          <w:rFonts w:asciiTheme="majorHAnsi" w:hAnsiTheme="majorHAnsi"/>
          <w:lang w:bidi="ar-SA"/>
        </w:rPr>
      </w:pPr>
      <w:r w:rsidRPr="002D2E98">
        <w:rPr>
          <w:rFonts w:asciiTheme="majorHAnsi" w:hAnsiTheme="majorHAnsi"/>
          <w:lang w:bidi="ar-SA"/>
        </w:rPr>
        <w:t xml:space="preserve">var </w:t>
      </w:r>
      <w:proofErr w:type="spellStart"/>
      <w:r w:rsidRPr="002D2E98">
        <w:rPr>
          <w:rFonts w:asciiTheme="majorHAnsi" w:hAnsiTheme="majorHAnsi"/>
          <w:lang w:bidi="ar-SA"/>
        </w:rPr>
        <w:t>argCustomerUpdate</w:t>
      </w:r>
      <w:proofErr w:type="spellEnd"/>
      <w:r w:rsidRPr="002D2E98">
        <w:rPr>
          <w:rFonts w:asciiTheme="majorHAnsi" w:hAnsiTheme="majorHAnsi"/>
          <w:lang w:bidi="ar-SA"/>
        </w:rPr>
        <w:t xml:space="preserve"> = {</w:t>
      </w:r>
    </w:p>
    <w:p w14:paraId="532B358B" w14:textId="50AD9576" w:rsidR="003056AB" w:rsidRPr="002D2E98" w:rsidRDefault="00DB10FF" w:rsidP="00F12A44">
      <w:pPr>
        <w:pStyle w:val="Standard1"/>
        <w:spacing w:after="0"/>
        <w:ind w:left="720"/>
        <w:rPr>
          <w:rFonts w:asciiTheme="majorHAnsi" w:hAnsiTheme="majorHAnsi"/>
          <w:lang w:bidi="ar-SA"/>
        </w:rPr>
      </w:pPr>
      <w:proofErr w:type="spellStart"/>
      <w:proofErr w:type="gramStart"/>
      <w:r w:rsidRPr="002D2E98">
        <w:rPr>
          <w:rFonts w:asciiTheme="majorHAnsi" w:hAnsiTheme="majorHAnsi"/>
          <w:lang w:bidi="ar-SA"/>
        </w:rPr>
        <w:t>EventType</w:t>
      </w:r>
      <w:proofErr w:type="spellEnd"/>
      <w:r w:rsidRPr="002D2E98">
        <w:rPr>
          <w:rFonts w:asciiTheme="majorHAnsi" w:hAnsiTheme="majorHAnsi"/>
          <w:lang w:bidi="ar-SA"/>
        </w:rPr>
        <w:t>:</w:t>
      </w:r>
      <w:proofErr w:type="spellStart"/>
      <w:r w:rsidR="00F12A44" w:rsidRPr="00935E50">
        <w:rPr>
          <w:rFonts w:asciiTheme="majorHAnsi" w:eastAsia="Times New Roman" w:hAnsiTheme="majorHAnsi" w:cs="Times New Roman"/>
          <w:color w:val="000000"/>
          <w:sz w:val="21"/>
          <w:szCs w:val="21"/>
          <w:lang w:val="pt-BR" w:eastAsia="pt-BR" w:bidi="ar-SA"/>
        </w:rPr>
        <w:t>forterConstants</w:t>
      </w:r>
      <w:proofErr w:type="spellEnd"/>
      <w:r w:rsidRPr="002D2E98">
        <w:rPr>
          <w:rFonts w:asciiTheme="majorHAnsi" w:hAnsiTheme="majorHAnsi"/>
          <w:lang w:bidi="ar-SA"/>
        </w:rPr>
        <w:t>.CUSTOMER</w:t>
      </w:r>
      <w:proofErr w:type="gramEnd"/>
      <w:r w:rsidRPr="002D2E98">
        <w:rPr>
          <w:rFonts w:asciiTheme="majorHAnsi" w:hAnsiTheme="majorHAnsi"/>
          <w:lang w:bidi="ar-SA"/>
        </w:rPr>
        <w:t>_LOGIN</w:t>
      </w:r>
    </w:p>
    <w:p w14:paraId="1054BEA1" w14:textId="4FB0F81C" w:rsidR="00DB10FF" w:rsidRPr="002D2E98" w:rsidRDefault="002728CE" w:rsidP="00EE0898">
      <w:pPr>
        <w:pStyle w:val="Standard1"/>
        <w:spacing w:after="0"/>
        <w:ind w:left="720"/>
        <w:rPr>
          <w:rFonts w:asciiTheme="majorHAnsi" w:hAnsiTheme="majorHAnsi"/>
          <w:lang w:bidi="ar-SA"/>
        </w:rPr>
      </w:pPr>
      <w:r w:rsidRPr="002D2E98">
        <w:rPr>
          <w:rFonts w:asciiTheme="majorHAnsi" w:hAnsiTheme="majorHAnsi"/>
          <w:lang w:bidi="ar-SA"/>
        </w:rPr>
        <w:t>}</w:t>
      </w:r>
      <w:r w:rsidR="00DB10FF" w:rsidRPr="002D2E98">
        <w:rPr>
          <w:rFonts w:asciiTheme="majorHAnsi" w:hAnsiTheme="majorHAnsi"/>
          <w:lang w:bidi="ar-SA"/>
        </w:rPr>
        <w:t>;</w:t>
      </w:r>
    </w:p>
    <w:p w14:paraId="1E21DCE3" w14:textId="1363EC29" w:rsidR="00DB10FF" w:rsidRPr="008410CF" w:rsidRDefault="00DB10FF" w:rsidP="00EE0898">
      <w:pPr>
        <w:pStyle w:val="Standard1"/>
        <w:spacing w:after="0"/>
        <w:ind w:left="720"/>
        <w:rPr>
          <w:rFonts w:asciiTheme="majorHAnsi" w:hAnsiTheme="majorHAnsi"/>
          <w:lang w:bidi="ar-SA"/>
        </w:rPr>
      </w:pPr>
      <w:r w:rsidRPr="008410CF">
        <w:rPr>
          <w:rFonts w:asciiTheme="majorHAnsi" w:hAnsiTheme="majorHAnsi"/>
          <w:lang w:bidi="ar-SA"/>
        </w:rPr>
        <w:t xml:space="preserve">var </w:t>
      </w:r>
      <w:proofErr w:type="spellStart"/>
      <w:r w:rsidRPr="008410CF">
        <w:rPr>
          <w:rFonts w:asciiTheme="majorHAnsi" w:hAnsiTheme="majorHAnsi"/>
          <w:lang w:bidi="ar-SA"/>
        </w:rPr>
        <w:t>forterCall</w:t>
      </w:r>
      <w:proofErr w:type="spellEnd"/>
      <w:r w:rsidRPr="008410CF">
        <w:rPr>
          <w:rFonts w:asciiTheme="majorHAnsi" w:hAnsiTheme="majorHAnsi"/>
          <w:lang w:bidi="ar-SA"/>
        </w:rPr>
        <w:t xml:space="preserve"> = require('</w:t>
      </w:r>
      <w:r w:rsidR="002728CE">
        <w:rPr>
          <w:rFonts w:asciiTheme="majorHAnsi" w:hAnsiTheme="majorHAnsi"/>
          <w:lang w:bidi="ar-SA"/>
        </w:rPr>
        <w:t>*</w:t>
      </w:r>
      <w:r w:rsidRPr="008410CF">
        <w:rPr>
          <w:rFonts w:asciiTheme="majorHAnsi" w:hAnsiTheme="majorHAnsi"/>
          <w:lang w:bidi="ar-SA"/>
        </w:rPr>
        <w:t>/cartridge/scripts/pipelets/forter/ForterCustomerUpdate');</w:t>
      </w:r>
    </w:p>
    <w:p w14:paraId="06EC6F43" w14:textId="750A4435" w:rsidR="00691860" w:rsidRDefault="00F12A44" w:rsidP="00691860">
      <w:pPr>
        <w:pStyle w:val="Standard1"/>
        <w:ind w:left="720" w:right="-424"/>
        <w:rPr>
          <w:rFonts w:asciiTheme="majorHAnsi" w:hAnsiTheme="majorHAnsi"/>
        </w:rPr>
      </w:pPr>
      <w:r>
        <w:rPr>
          <w:rFonts w:asciiTheme="majorHAnsi" w:hAnsiTheme="majorHAnsi"/>
        </w:rPr>
        <w:t xml:space="preserve">var </w:t>
      </w:r>
      <w:proofErr w:type="spellStart"/>
      <w:r>
        <w:rPr>
          <w:rFonts w:asciiTheme="majorHAnsi" w:hAnsiTheme="majorHAnsi"/>
        </w:rPr>
        <w:t>forterDecision</w:t>
      </w:r>
      <w:proofErr w:type="spellEnd"/>
      <w:r>
        <w:rPr>
          <w:rFonts w:asciiTheme="majorHAnsi" w:hAnsiTheme="majorHAnsi"/>
        </w:rPr>
        <w:t xml:space="preserve"> = </w:t>
      </w:r>
      <w:proofErr w:type="spellStart"/>
      <w:r w:rsidR="00DB10FF" w:rsidRPr="008410CF">
        <w:rPr>
          <w:rFonts w:asciiTheme="majorHAnsi" w:hAnsiTheme="majorHAnsi"/>
        </w:rPr>
        <w:t>forterCall.execute</w:t>
      </w:r>
      <w:proofErr w:type="spellEnd"/>
      <w:r w:rsidR="00DB10FF" w:rsidRPr="008410CF">
        <w:rPr>
          <w:rFonts w:asciiTheme="majorHAnsi" w:hAnsiTheme="majorHAnsi"/>
        </w:rPr>
        <w:t>(</w:t>
      </w:r>
      <w:proofErr w:type="spellStart"/>
      <w:r w:rsidR="00DB10FF" w:rsidRPr="008410CF">
        <w:rPr>
          <w:rFonts w:asciiTheme="majorHAnsi" w:hAnsiTheme="majorHAnsi"/>
        </w:rPr>
        <w:t>argCustomerUpdate</w:t>
      </w:r>
      <w:proofErr w:type="spellEnd"/>
      <w:r w:rsidR="00DB10FF" w:rsidRPr="008410CF">
        <w:rPr>
          <w:rFonts w:asciiTheme="majorHAnsi" w:hAnsiTheme="majorHAnsi"/>
        </w:rPr>
        <w:t>);</w:t>
      </w:r>
    </w:p>
    <w:p w14:paraId="25E7ADDA" w14:textId="37E0ED83" w:rsidR="00691860" w:rsidRPr="00935E50" w:rsidRDefault="00691860">
      <w:pPr>
        <w:pStyle w:val="Standard1"/>
        <w:ind w:left="720" w:right="-424"/>
        <w:rPr>
          <w:rFonts w:asciiTheme="majorHAnsi" w:hAnsiTheme="majorHAnsi"/>
          <w:i/>
          <w:iCs/>
        </w:rPr>
      </w:pPr>
      <w:r>
        <w:rPr>
          <w:rFonts w:asciiTheme="majorHAnsi" w:hAnsiTheme="majorHAnsi"/>
          <w:i/>
          <w:iCs/>
        </w:rPr>
        <w:t xml:space="preserve">You only need to include this call for the authentication attempt API, if you have an advanced authentication method used for MFA or OTP, in this case you’ll need to provide the information returned from your MFA </w:t>
      </w:r>
      <w:r w:rsidR="00775DBC">
        <w:rPr>
          <w:rFonts w:asciiTheme="majorHAnsi" w:hAnsiTheme="majorHAnsi"/>
          <w:i/>
          <w:iCs/>
        </w:rPr>
        <w:t>in this request.</w:t>
      </w:r>
      <w:r>
        <w:rPr>
          <w:rFonts w:asciiTheme="majorHAnsi" w:hAnsiTheme="majorHAnsi"/>
          <w:i/>
          <w:iCs/>
        </w:rPr>
        <w:t xml:space="preserve"> </w:t>
      </w:r>
    </w:p>
    <w:p w14:paraId="0D38DD46" w14:textId="77777777" w:rsidR="00F12A44" w:rsidRPr="00935E50" w:rsidRDefault="00F12A44" w:rsidP="00935E50">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b/>
          <w:bCs/>
          <w:color w:val="800555"/>
          <w:sz w:val="20"/>
          <w:szCs w:val="20"/>
          <w:lang w:val="pt-BR" w:eastAsia="pt-BR" w:bidi="ar-SA"/>
        </w:rPr>
        <w:t>if</w:t>
      </w:r>
      <w:r w:rsidRPr="00935E50">
        <w:rPr>
          <w:rFonts w:asciiTheme="majorHAnsi" w:eastAsia="Times New Roman" w:hAnsiTheme="majorHAnsi" w:cs="Times New Roman"/>
          <w:color w:val="000000"/>
          <w:sz w:val="20"/>
          <w:szCs w:val="20"/>
          <w:lang w:val="pt-BR" w:eastAsia="pt-BR" w:bidi="ar-SA"/>
        </w:rPr>
        <w:t> (forterDecision == forterConstants.STATUS_VERIFICATION_REQ) {</w:t>
      </w:r>
    </w:p>
    <w:p w14:paraId="598D8BF6" w14:textId="667E7EE2" w:rsidR="00F12A44" w:rsidRPr="00935E50" w:rsidRDefault="00F12A44" w:rsidP="00935E50">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xml:space="preserve">    </w:t>
      </w:r>
      <w:r w:rsidRPr="00935E50">
        <w:rPr>
          <w:rFonts w:asciiTheme="majorHAnsi" w:eastAsia="Times New Roman" w:hAnsiTheme="majorHAnsi" w:cs="Times New Roman"/>
          <w:b/>
          <w:bCs/>
          <w:color w:val="800555"/>
          <w:sz w:val="20"/>
          <w:szCs w:val="20"/>
          <w:lang w:val="pt-BR" w:eastAsia="pt-BR" w:bidi="ar-SA"/>
        </w:rPr>
        <w:t>var</w:t>
      </w:r>
      <w:r w:rsidRPr="00935E50">
        <w:rPr>
          <w:rFonts w:asciiTheme="majorHAnsi" w:eastAsia="Times New Roman" w:hAnsiTheme="majorHAnsi" w:cs="Times New Roman"/>
          <w:color w:val="000000"/>
          <w:sz w:val="20"/>
          <w:szCs w:val="20"/>
          <w:lang w:val="pt-BR" w:eastAsia="pt-BR" w:bidi="ar-SA"/>
        </w:rPr>
        <w:t> argAuthenticationAttemptUpdate = {</w:t>
      </w:r>
    </w:p>
    <w:p w14:paraId="263F4BCA" w14:textId="456B03AE" w:rsidR="00F12A44" w:rsidRPr="00935E50" w:rsidRDefault="00F12A44" w:rsidP="00935E50">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EventType: forterConstants.CUSTOMER_AUTH_ATTEMPT</w:t>
      </w:r>
    </w:p>
    <w:p w14:paraId="2EB939A1" w14:textId="4016C86B" w:rsidR="00445422" w:rsidRPr="00935E50" w:rsidRDefault="00F12A44">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w:t>
      </w:r>
      <w:r w:rsidR="00445422" w:rsidRPr="00935E50">
        <w:rPr>
          <w:rFonts w:asciiTheme="majorHAnsi" w:eastAsia="Times New Roman" w:hAnsiTheme="majorHAnsi" w:cs="Times New Roman"/>
          <w:color w:val="000000"/>
          <w:sz w:val="20"/>
          <w:szCs w:val="20"/>
          <w:lang w:val="pt-BR" w:eastAsia="pt-BR" w:bidi="ar-SA"/>
        </w:rPr>
        <w:br/>
        <w:t xml:space="preserve">    </w:t>
      </w:r>
      <w:r w:rsidR="00445422" w:rsidRPr="00935E50">
        <w:rPr>
          <w:rFonts w:asciiTheme="majorHAnsi" w:eastAsia="Times New Roman" w:hAnsiTheme="majorHAnsi" w:cs="Times New Roman"/>
          <w:color w:val="000000"/>
          <w:sz w:val="20"/>
          <w:szCs w:val="20"/>
          <w:lang w:val="pt-BR" w:eastAsia="pt-BR" w:bidi="ar-SA"/>
        </w:rPr>
        <w:br/>
        <w:t xml:space="preserve">    // example of object with MFA results </w:t>
      </w:r>
      <w:r w:rsidR="00445422" w:rsidRPr="00935E50">
        <w:rPr>
          <w:rFonts w:asciiTheme="majorHAnsi" w:eastAsia="Times New Roman" w:hAnsiTheme="majorHAnsi" w:cs="Times New Roman"/>
          <w:color w:val="000000"/>
          <w:sz w:val="20"/>
          <w:szCs w:val="20"/>
          <w:lang w:val="pt-BR" w:eastAsia="pt-BR" w:bidi="ar-SA"/>
        </w:rPr>
        <w:br/>
        <w:t xml:space="preserve">    argAuthenticationAttemptUpdate.additionalAuthenticationMethod = {</w:t>
      </w:r>
      <w:r w:rsidR="00445422" w:rsidRPr="00935E50">
        <w:rPr>
          <w:rFonts w:asciiTheme="majorHAnsi" w:eastAsia="Times New Roman" w:hAnsiTheme="majorHAnsi" w:cs="Times New Roman"/>
          <w:color w:val="000000"/>
          <w:sz w:val="20"/>
          <w:szCs w:val="20"/>
          <w:lang w:val="pt-BR" w:eastAsia="pt-BR" w:bidi="ar-SA"/>
        </w:rPr>
        <w:br/>
        <w:t xml:space="preserve">           verificationOutcome: ‘&lt;Your MFA outcome result&gt;’,</w:t>
      </w:r>
      <w:r w:rsidR="00445422" w:rsidRPr="00935E50">
        <w:rPr>
          <w:rFonts w:asciiTheme="majorHAnsi" w:eastAsia="Times New Roman" w:hAnsiTheme="majorHAnsi" w:cs="Times New Roman"/>
          <w:color w:val="000000"/>
          <w:sz w:val="20"/>
          <w:szCs w:val="20"/>
          <w:lang w:val="pt-BR" w:eastAsia="pt-BR" w:bidi="ar-SA"/>
        </w:rPr>
        <w:br/>
        <w:t xml:space="preserve">           correlationId: ‘&lt;result from MFA&gt;’,</w:t>
      </w:r>
      <w:r w:rsidR="00445422" w:rsidRPr="00935E50">
        <w:rPr>
          <w:rFonts w:asciiTheme="majorHAnsi" w:eastAsia="Times New Roman" w:hAnsiTheme="majorHAnsi" w:cs="Times New Roman"/>
          <w:color w:val="000000"/>
          <w:sz w:val="20"/>
          <w:szCs w:val="20"/>
          <w:lang w:val="pt-BR" w:eastAsia="pt-BR" w:bidi="ar-SA"/>
        </w:rPr>
        <w:br/>
        <w:t xml:space="preserve">           emailVerification: {</w:t>
      </w:r>
      <w:r w:rsidR="00445422" w:rsidRPr="00935E50">
        <w:rPr>
          <w:rFonts w:asciiTheme="majorHAnsi" w:eastAsia="Times New Roman" w:hAnsiTheme="majorHAnsi" w:cs="Times New Roman"/>
          <w:color w:val="000000"/>
          <w:sz w:val="20"/>
          <w:szCs w:val="20"/>
          <w:lang w:val="pt-BR" w:eastAsia="pt-BR" w:bidi="ar-SA"/>
        </w:rPr>
        <w:br/>
        <w:t xml:space="preserve">                  email: customer.profile.email,</w:t>
      </w:r>
    </w:p>
    <w:p w14:paraId="33F0EB46" w14:textId="1C54B832" w:rsidR="00445422" w:rsidRPr="00935E50" w:rsidRDefault="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xml:space="preserve">                  emailRole: ‘ACCOUNT’,</w:t>
      </w:r>
    </w:p>
    <w:p w14:paraId="792B1E18" w14:textId="2C59E279" w:rsidR="00445422" w:rsidRPr="00935E50" w:rsidRDefault="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xml:space="preserve">                  sent: true,</w:t>
      </w:r>
    </w:p>
    <w:p w14:paraId="0F521919" w14:textId="31004D1D" w:rsidR="00445422" w:rsidRPr="00935E50" w:rsidRDefault="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xml:space="preserve">                  verified: true</w:t>
      </w:r>
    </w:p>
    <w:p w14:paraId="654B3BAE" w14:textId="4DB06C31" w:rsidR="00F12A44" w:rsidRPr="00935E50" w:rsidRDefault="00445422" w:rsidP="00935E50">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xml:space="preserve">           }    </w:t>
      </w:r>
      <w:r w:rsidRPr="00935E50">
        <w:rPr>
          <w:rFonts w:asciiTheme="majorHAnsi" w:eastAsia="Times New Roman" w:hAnsiTheme="majorHAnsi" w:cs="Times New Roman"/>
          <w:color w:val="000000"/>
          <w:sz w:val="20"/>
          <w:szCs w:val="20"/>
          <w:lang w:val="pt-BR" w:eastAsia="pt-BR" w:bidi="ar-SA"/>
        </w:rPr>
        <w:br/>
        <w:t xml:space="preserve">    };</w:t>
      </w:r>
    </w:p>
    <w:p w14:paraId="123D5E00" w14:textId="34575720" w:rsidR="00F12A44" w:rsidRPr="00935E50" w:rsidRDefault="00F12A44" w:rsidP="00935E50">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w:t>
      </w:r>
      <w:r w:rsidRPr="00935E50">
        <w:rPr>
          <w:rFonts w:asciiTheme="majorHAnsi" w:eastAsia="Times New Roman" w:hAnsiTheme="majorHAnsi" w:cs="Times New Roman"/>
          <w:b/>
          <w:bCs/>
          <w:color w:val="800555"/>
          <w:sz w:val="20"/>
          <w:szCs w:val="20"/>
          <w:lang w:val="pt-BR" w:eastAsia="pt-BR" w:bidi="ar-SA"/>
        </w:rPr>
        <w:t>var</w:t>
      </w:r>
      <w:r w:rsidRPr="00935E50">
        <w:rPr>
          <w:rFonts w:asciiTheme="majorHAnsi" w:eastAsia="Times New Roman" w:hAnsiTheme="majorHAnsi" w:cs="Times New Roman"/>
          <w:color w:val="000000"/>
          <w:sz w:val="20"/>
          <w:szCs w:val="20"/>
          <w:lang w:val="pt-BR" w:eastAsia="pt-BR" w:bidi="ar-SA"/>
        </w:rPr>
        <w:t> forterAuthAttempCall = </w:t>
      </w:r>
      <w:r w:rsidRPr="00935E50">
        <w:rPr>
          <w:rFonts w:asciiTheme="majorHAnsi" w:eastAsia="Times New Roman" w:hAnsiTheme="majorHAnsi" w:cs="Times New Roman"/>
          <w:b/>
          <w:bCs/>
          <w:color w:val="642880"/>
          <w:sz w:val="20"/>
          <w:szCs w:val="20"/>
          <w:lang w:val="pt-BR" w:eastAsia="pt-BR" w:bidi="ar-SA"/>
        </w:rPr>
        <w:t>require</w:t>
      </w:r>
      <w:r w:rsidRPr="00935E50">
        <w:rPr>
          <w:rFonts w:asciiTheme="majorHAnsi" w:eastAsia="Times New Roman" w:hAnsiTheme="majorHAnsi" w:cs="Times New Roman"/>
          <w:color w:val="000000"/>
          <w:sz w:val="20"/>
          <w:szCs w:val="20"/>
          <w:lang w:val="pt-BR" w:eastAsia="pt-BR" w:bidi="ar-SA"/>
        </w:rPr>
        <w:t>(</w:t>
      </w:r>
      <w:r w:rsidRPr="00935E50">
        <w:rPr>
          <w:rFonts w:asciiTheme="majorHAnsi" w:eastAsia="Times New Roman" w:hAnsiTheme="majorHAnsi" w:cs="Times New Roman"/>
          <w:color w:val="2A00FF"/>
          <w:sz w:val="20"/>
          <w:szCs w:val="20"/>
          <w:lang w:val="pt-BR" w:eastAsia="pt-BR" w:bidi="ar-SA"/>
        </w:rPr>
        <w:t>'*/cartridge/scripts/pipelets/forter/ForterAuthenticationAttemptUpdate'</w:t>
      </w:r>
      <w:r w:rsidRPr="00935E50">
        <w:rPr>
          <w:rFonts w:asciiTheme="majorHAnsi" w:eastAsia="Times New Roman" w:hAnsiTheme="majorHAnsi" w:cs="Times New Roman"/>
          <w:color w:val="000000"/>
          <w:sz w:val="20"/>
          <w:szCs w:val="20"/>
          <w:lang w:val="pt-BR" w:eastAsia="pt-BR" w:bidi="ar-SA"/>
        </w:rPr>
        <w:t>);</w:t>
      </w:r>
    </w:p>
    <w:p w14:paraId="574BED08" w14:textId="776ADD3E" w:rsidR="00F12A44" w:rsidRPr="00935E50" w:rsidRDefault="00F12A44" w:rsidP="00935E50">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forterAuthAttempCall.</w:t>
      </w:r>
      <w:r w:rsidRPr="00935E50">
        <w:rPr>
          <w:rFonts w:asciiTheme="majorHAnsi" w:eastAsia="Times New Roman" w:hAnsiTheme="majorHAnsi" w:cs="Times New Roman"/>
          <w:b/>
          <w:bCs/>
          <w:color w:val="000000"/>
          <w:sz w:val="20"/>
          <w:szCs w:val="20"/>
          <w:lang w:val="pt-BR" w:eastAsia="pt-BR" w:bidi="ar-SA"/>
        </w:rPr>
        <w:t>execute</w:t>
      </w:r>
      <w:r w:rsidRPr="00935E50">
        <w:rPr>
          <w:rFonts w:asciiTheme="majorHAnsi" w:eastAsia="Times New Roman" w:hAnsiTheme="majorHAnsi" w:cs="Times New Roman"/>
          <w:color w:val="000000"/>
          <w:sz w:val="20"/>
          <w:szCs w:val="20"/>
          <w:lang w:val="pt-BR" w:eastAsia="pt-BR" w:bidi="ar-SA"/>
        </w:rPr>
        <w:t>(argAuthenticationAttemptUpdate);</w:t>
      </w:r>
    </w:p>
    <w:p w14:paraId="16D12D3E" w14:textId="4874CE4E" w:rsidR="00F12A44" w:rsidRPr="00935E50" w:rsidRDefault="00F12A44" w:rsidP="00935E50">
      <w:pPr>
        <w:shd w:val="clear" w:color="auto" w:fill="F5F5F5"/>
        <w:spacing w:after="0" w:line="285" w:lineRule="atLeast"/>
        <w:ind w:left="708"/>
        <w:rPr>
          <w:rFonts w:asciiTheme="majorHAnsi" w:eastAsia="Times New Roman" w:hAnsiTheme="majorHAnsi" w:cs="Times New Roman"/>
          <w:color w:val="000000"/>
          <w:sz w:val="21"/>
          <w:szCs w:val="21"/>
          <w:lang w:val="pt-BR" w:eastAsia="pt-BR" w:bidi="ar-SA"/>
        </w:rPr>
      </w:pPr>
      <w:r w:rsidRPr="00935E50">
        <w:rPr>
          <w:rFonts w:asciiTheme="majorHAnsi" w:eastAsia="Times New Roman" w:hAnsiTheme="majorHAnsi" w:cs="Times New Roman"/>
          <w:color w:val="000000"/>
          <w:sz w:val="20"/>
          <w:szCs w:val="20"/>
          <w:lang w:val="pt-BR" w:eastAsia="pt-BR" w:bidi="ar-SA"/>
        </w:rPr>
        <w:t>}</w:t>
      </w:r>
    </w:p>
    <w:p w14:paraId="789EA894" w14:textId="77777777" w:rsidR="00F12A44" w:rsidRDefault="00F12A44" w:rsidP="00EE0898">
      <w:pPr>
        <w:pStyle w:val="Standard1"/>
        <w:ind w:left="720" w:right="-424"/>
        <w:rPr>
          <w:rFonts w:asciiTheme="majorHAnsi" w:hAnsiTheme="majorHAnsi"/>
        </w:rPr>
      </w:pPr>
    </w:p>
    <w:p w14:paraId="4AFCF58F" w14:textId="3750C3C1" w:rsidR="00C377BC" w:rsidRDefault="00033693" w:rsidP="00BF3D09">
      <w:pPr>
        <w:pStyle w:val="Standard1"/>
        <w:spacing w:before="120"/>
        <w:ind w:left="720" w:right="-424"/>
        <w:rPr>
          <w:rFonts w:asciiTheme="majorHAnsi" w:hAnsiTheme="majorHAnsi"/>
        </w:rPr>
      </w:pPr>
      <w:r>
        <w:rPr>
          <w:rFonts w:asciiTheme="majorHAnsi" w:hAnsiTheme="majorHAnsi"/>
          <w:noProof/>
          <w:lang w:bidi="ar-SA"/>
        </w:rPr>
        <w:lastRenderedPageBreak/>
        <w:drawing>
          <wp:inline distT="0" distB="0" distL="0" distR="0" wp14:anchorId="71ABC281" wp14:editId="61956C8D">
            <wp:extent cx="5626296" cy="3665220"/>
            <wp:effectExtent l="19050" t="19050" r="12700" b="1143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647146" cy="3678802"/>
                    </a:xfrm>
                    <a:prstGeom prst="rect">
                      <a:avLst/>
                    </a:prstGeom>
                    <a:noFill/>
                    <a:ln>
                      <a:solidFill>
                        <a:schemeClr val="tx1"/>
                      </a:solidFill>
                    </a:ln>
                  </pic:spPr>
                </pic:pic>
              </a:graphicData>
            </a:graphic>
          </wp:inline>
        </w:drawing>
      </w:r>
    </w:p>
    <w:p w14:paraId="69FEA99A" w14:textId="77777777" w:rsidR="00D36469" w:rsidRDefault="00D36469" w:rsidP="00AF61DC">
      <w:pPr>
        <w:pStyle w:val="Standard1"/>
        <w:spacing w:before="120"/>
        <w:ind w:left="720" w:right="-424"/>
        <w:rPr>
          <w:rFonts w:asciiTheme="majorHAnsi" w:hAnsiTheme="majorHAnsi"/>
        </w:rPr>
      </w:pPr>
    </w:p>
    <w:p w14:paraId="341FC815" w14:textId="151D9CCC" w:rsidR="003E6BC8" w:rsidRDefault="003E6BC8" w:rsidP="00700EA7">
      <w:pPr>
        <w:pStyle w:val="Standard1"/>
        <w:numPr>
          <w:ilvl w:val="0"/>
          <w:numId w:val="27"/>
        </w:numPr>
        <w:spacing w:before="120" w:after="0"/>
        <w:ind w:right="-424"/>
        <w:rPr>
          <w:rFonts w:asciiTheme="majorHAnsi" w:hAnsiTheme="majorHAnsi"/>
        </w:rPr>
      </w:pPr>
      <w:r>
        <w:rPr>
          <w:rFonts w:asciiTheme="majorHAnsi" w:hAnsiTheme="majorHAnsi"/>
        </w:rPr>
        <w:t xml:space="preserve">Paymentinstruments.js (in the </w:t>
      </w:r>
      <w:proofErr w:type="gramStart"/>
      <w:r>
        <w:rPr>
          <w:rFonts w:asciiTheme="majorHAnsi" w:hAnsiTheme="majorHAnsi"/>
        </w:rPr>
        <w:t>list(</w:t>
      </w:r>
      <w:proofErr w:type="gramEnd"/>
      <w:r>
        <w:rPr>
          <w:rFonts w:asciiTheme="majorHAnsi" w:hAnsiTheme="majorHAnsi"/>
        </w:rPr>
        <w:t>) function):</w:t>
      </w:r>
    </w:p>
    <w:p w14:paraId="25697A9A" w14:textId="77777777" w:rsidR="00700EA7" w:rsidRPr="008410CF" w:rsidRDefault="00700EA7" w:rsidP="00700EA7">
      <w:pPr>
        <w:pStyle w:val="Standard1"/>
        <w:spacing w:after="0"/>
        <w:ind w:left="720"/>
        <w:rPr>
          <w:rFonts w:asciiTheme="majorHAnsi" w:hAnsiTheme="majorHAnsi"/>
          <w:lang w:bidi="ar-SA"/>
        </w:rPr>
      </w:pPr>
      <w:r w:rsidRPr="008410CF">
        <w:rPr>
          <w:rFonts w:asciiTheme="majorHAnsi" w:hAnsiTheme="majorHAnsi"/>
          <w:lang w:bidi="ar-SA"/>
        </w:rPr>
        <w:t xml:space="preserve">var </w:t>
      </w:r>
      <w:proofErr w:type="spellStart"/>
      <w:r w:rsidRPr="008410CF">
        <w:rPr>
          <w:rFonts w:asciiTheme="majorHAnsi" w:hAnsiTheme="majorHAnsi"/>
          <w:lang w:bidi="ar-SA"/>
        </w:rPr>
        <w:t>argCustomerUpdate</w:t>
      </w:r>
      <w:proofErr w:type="spellEnd"/>
      <w:r w:rsidRPr="008410CF">
        <w:rPr>
          <w:rFonts w:asciiTheme="majorHAnsi" w:hAnsiTheme="majorHAnsi"/>
          <w:lang w:bidi="ar-SA"/>
        </w:rPr>
        <w:t xml:space="preserve"> = {</w:t>
      </w:r>
    </w:p>
    <w:p w14:paraId="5A913BE3" w14:textId="571E5C0A" w:rsidR="00700EA7" w:rsidRPr="008410CF" w:rsidRDefault="00700EA7" w:rsidP="00700EA7">
      <w:pPr>
        <w:pStyle w:val="Standard1"/>
        <w:spacing w:after="0"/>
        <w:ind w:left="720"/>
        <w:rPr>
          <w:rFonts w:asciiTheme="majorHAnsi" w:hAnsiTheme="majorHAnsi"/>
          <w:lang w:bidi="ar-SA"/>
        </w:rPr>
      </w:pPr>
      <w:proofErr w:type="spellStart"/>
      <w:r w:rsidRPr="008410CF">
        <w:rPr>
          <w:rFonts w:asciiTheme="majorHAnsi" w:hAnsiTheme="majorHAnsi"/>
          <w:lang w:bidi="ar-SA"/>
        </w:rPr>
        <w:t>EventType</w:t>
      </w:r>
      <w:proofErr w:type="spellEnd"/>
      <w:r w:rsidRPr="008410CF">
        <w:rPr>
          <w:rFonts w:asciiTheme="majorHAnsi" w:hAnsiTheme="majorHAnsi"/>
          <w:lang w:bidi="ar-SA"/>
        </w:rPr>
        <w:t>: require('</w:t>
      </w:r>
      <w:r w:rsidR="00BB0959">
        <w:rPr>
          <w:rFonts w:asciiTheme="majorHAnsi" w:hAnsiTheme="majorHAnsi"/>
          <w:lang w:bidi="ar-SA"/>
        </w:rPr>
        <w:t>*</w:t>
      </w:r>
      <w:r w:rsidRPr="008410CF">
        <w:rPr>
          <w:rFonts w:asciiTheme="majorHAnsi" w:hAnsiTheme="majorHAnsi"/>
          <w:lang w:bidi="ar-SA"/>
        </w:rPr>
        <w:t>/cartridge/scripts/lib/forter/</w:t>
      </w:r>
      <w:r w:rsidR="00BB0959">
        <w:rPr>
          <w:rFonts w:asciiTheme="majorHAnsi" w:hAnsiTheme="majorHAnsi"/>
          <w:lang w:bidi="ar-SA"/>
        </w:rPr>
        <w:t>f</w:t>
      </w:r>
      <w:r w:rsidRPr="008410CF">
        <w:rPr>
          <w:rFonts w:asciiTheme="majorHAnsi" w:hAnsiTheme="majorHAnsi"/>
          <w:lang w:bidi="ar-SA"/>
        </w:rPr>
        <w:t>orter</w:t>
      </w:r>
      <w:r w:rsidR="00BB0959">
        <w:rPr>
          <w:rFonts w:asciiTheme="majorHAnsi" w:hAnsiTheme="majorHAnsi"/>
          <w:lang w:bidi="ar-SA"/>
        </w:rPr>
        <w:t>Constants</w:t>
      </w:r>
      <w:r w:rsidRPr="008410CF">
        <w:rPr>
          <w:rFonts w:asciiTheme="majorHAnsi" w:hAnsiTheme="majorHAnsi"/>
          <w:lang w:bidi="ar-SA"/>
        </w:rPr>
        <w:t>'</w:t>
      </w:r>
      <w:proofErr w:type="gramStart"/>
      <w:r w:rsidRPr="008410CF">
        <w:rPr>
          <w:rFonts w:asciiTheme="majorHAnsi" w:hAnsiTheme="majorHAnsi"/>
          <w:lang w:bidi="ar-SA"/>
        </w:rPr>
        <w:t>).</w:t>
      </w:r>
      <w:r>
        <w:rPr>
          <w:rFonts w:asciiTheme="majorHAnsi" w:hAnsiTheme="majorHAnsi"/>
          <w:lang w:bidi="ar-SA"/>
        </w:rPr>
        <w:t>CUSTOMER</w:t>
      </w:r>
      <w:proofErr w:type="gramEnd"/>
      <w:r>
        <w:rPr>
          <w:rFonts w:asciiTheme="majorHAnsi" w:hAnsiTheme="majorHAnsi"/>
          <w:lang w:bidi="ar-SA"/>
        </w:rPr>
        <w:t>_PAYMENT_UPDATE</w:t>
      </w:r>
      <w:r w:rsidR="00BB0959">
        <w:rPr>
          <w:rFonts w:asciiTheme="majorHAnsi" w:hAnsiTheme="majorHAnsi"/>
          <w:lang w:bidi="ar-SA"/>
        </w:rPr>
        <w:t>}</w:t>
      </w:r>
      <w:r w:rsidRPr="008410CF">
        <w:rPr>
          <w:rFonts w:asciiTheme="majorHAnsi" w:hAnsiTheme="majorHAnsi"/>
          <w:lang w:bidi="ar-SA"/>
        </w:rPr>
        <w:t>;</w:t>
      </w:r>
    </w:p>
    <w:p w14:paraId="10B35A6B" w14:textId="7EA19BC5" w:rsidR="00700EA7" w:rsidRPr="008410CF" w:rsidRDefault="00700EA7" w:rsidP="00700EA7">
      <w:pPr>
        <w:pStyle w:val="Standard1"/>
        <w:spacing w:after="0"/>
        <w:ind w:left="720"/>
        <w:rPr>
          <w:rFonts w:asciiTheme="majorHAnsi" w:hAnsiTheme="majorHAnsi"/>
          <w:lang w:bidi="ar-SA"/>
        </w:rPr>
      </w:pPr>
      <w:r w:rsidRPr="008410CF">
        <w:rPr>
          <w:rFonts w:asciiTheme="majorHAnsi" w:hAnsiTheme="majorHAnsi"/>
          <w:lang w:bidi="ar-SA"/>
        </w:rPr>
        <w:t xml:space="preserve">var </w:t>
      </w:r>
      <w:proofErr w:type="spellStart"/>
      <w:r w:rsidRPr="008410CF">
        <w:rPr>
          <w:rFonts w:asciiTheme="majorHAnsi" w:hAnsiTheme="majorHAnsi"/>
          <w:lang w:bidi="ar-SA"/>
        </w:rPr>
        <w:t>forterCall</w:t>
      </w:r>
      <w:proofErr w:type="spellEnd"/>
      <w:r w:rsidRPr="008410CF">
        <w:rPr>
          <w:rFonts w:asciiTheme="majorHAnsi" w:hAnsiTheme="majorHAnsi"/>
          <w:lang w:bidi="ar-SA"/>
        </w:rPr>
        <w:t xml:space="preserve"> = require('</w:t>
      </w:r>
      <w:r w:rsidR="00AD1780">
        <w:rPr>
          <w:rFonts w:asciiTheme="majorHAnsi" w:hAnsiTheme="majorHAnsi"/>
          <w:lang w:bidi="ar-SA"/>
        </w:rPr>
        <w:t>*</w:t>
      </w:r>
      <w:r w:rsidRPr="008410CF">
        <w:rPr>
          <w:rFonts w:asciiTheme="majorHAnsi" w:hAnsiTheme="majorHAnsi"/>
          <w:lang w:bidi="ar-SA"/>
        </w:rPr>
        <w:t>/cartridge/scripts/pipelets/forter/ForterCustomerUpdate');</w:t>
      </w:r>
    </w:p>
    <w:p w14:paraId="4BA08460" w14:textId="77777777" w:rsidR="00700EA7" w:rsidRDefault="00700EA7" w:rsidP="00700EA7">
      <w:pPr>
        <w:pStyle w:val="Standard1"/>
        <w:spacing w:after="0"/>
        <w:ind w:left="720" w:right="-424"/>
        <w:rPr>
          <w:rFonts w:asciiTheme="majorHAnsi" w:hAnsiTheme="majorHAnsi"/>
        </w:rPr>
      </w:pPr>
      <w:proofErr w:type="spellStart"/>
      <w:r w:rsidRPr="008410CF">
        <w:rPr>
          <w:rFonts w:asciiTheme="majorHAnsi" w:hAnsiTheme="majorHAnsi"/>
        </w:rPr>
        <w:t>forterCall.execute</w:t>
      </w:r>
      <w:proofErr w:type="spellEnd"/>
      <w:r w:rsidRPr="008410CF">
        <w:rPr>
          <w:rFonts w:asciiTheme="majorHAnsi" w:hAnsiTheme="majorHAnsi"/>
        </w:rPr>
        <w:t>(</w:t>
      </w:r>
      <w:proofErr w:type="spellStart"/>
      <w:r w:rsidRPr="008410CF">
        <w:rPr>
          <w:rFonts w:asciiTheme="majorHAnsi" w:hAnsiTheme="majorHAnsi"/>
        </w:rPr>
        <w:t>argCustomerUpdate</w:t>
      </w:r>
      <w:proofErr w:type="spellEnd"/>
      <w:r w:rsidRPr="008410CF">
        <w:rPr>
          <w:rFonts w:asciiTheme="majorHAnsi" w:hAnsiTheme="majorHAnsi"/>
        </w:rPr>
        <w:t>);</w:t>
      </w:r>
    </w:p>
    <w:p w14:paraId="73D3F4F6" w14:textId="418FE7D5" w:rsidR="00700EA7" w:rsidRDefault="006B3EC6" w:rsidP="00700EA7">
      <w:pPr>
        <w:pStyle w:val="Standard1"/>
        <w:spacing w:before="120"/>
        <w:ind w:left="720" w:right="-424"/>
        <w:rPr>
          <w:rFonts w:asciiTheme="majorHAnsi" w:hAnsiTheme="majorHAnsi"/>
        </w:rPr>
      </w:pPr>
      <w:r>
        <w:rPr>
          <w:rFonts w:asciiTheme="majorHAnsi" w:hAnsiTheme="majorHAnsi"/>
          <w:noProof/>
          <w:lang w:bidi="ar-SA"/>
        </w:rPr>
        <w:drawing>
          <wp:inline distT="0" distB="0" distL="0" distR="0" wp14:anchorId="5194BBDF" wp14:editId="29C40249">
            <wp:extent cx="5292090" cy="2885744"/>
            <wp:effectExtent l="19050" t="19050" r="22860" b="1016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298273" cy="2889115"/>
                    </a:xfrm>
                    <a:prstGeom prst="rect">
                      <a:avLst/>
                    </a:prstGeom>
                    <a:noFill/>
                    <a:ln>
                      <a:solidFill>
                        <a:schemeClr val="tx1"/>
                      </a:solidFill>
                    </a:ln>
                  </pic:spPr>
                </pic:pic>
              </a:graphicData>
            </a:graphic>
          </wp:inline>
        </w:drawing>
      </w:r>
    </w:p>
    <w:p w14:paraId="7447FD00" w14:textId="15988045" w:rsidR="001E0F52" w:rsidRDefault="001E0F52" w:rsidP="00EE0898">
      <w:pPr>
        <w:pStyle w:val="Standard1"/>
        <w:numPr>
          <w:ilvl w:val="0"/>
          <w:numId w:val="27"/>
        </w:numPr>
        <w:spacing w:after="0"/>
        <w:ind w:right="-424"/>
        <w:rPr>
          <w:rFonts w:asciiTheme="majorHAnsi" w:hAnsiTheme="majorHAnsi"/>
        </w:rPr>
      </w:pPr>
      <w:r>
        <w:rPr>
          <w:rFonts w:asciiTheme="majorHAnsi" w:hAnsiTheme="majorHAnsi"/>
        </w:rPr>
        <w:t>Wishlist</w:t>
      </w:r>
      <w:r w:rsidR="00357AE2">
        <w:rPr>
          <w:rFonts w:asciiTheme="majorHAnsi" w:hAnsiTheme="majorHAnsi"/>
        </w:rPr>
        <w:t>.js</w:t>
      </w:r>
      <w:r>
        <w:rPr>
          <w:rFonts w:asciiTheme="majorHAnsi" w:hAnsiTheme="majorHAnsi"/>
        </w:rPr>
        <w:t xml:space="preserve"> </w:t>
      </w:r>
      <w:proofErr w:type="gramStart"/>
      <w:r>
        <w:rPr>
          <w:rFonts w:asciiTheme="majorHAnsi" w:hAnsiTheme="majorHAnsi"/>
        </w:rPr>
        <w:t>( in</w:t>
      </w:r>
      <w:proofErr w:type="gramEnd"/>
      <w:r>
        <w:rPr>
          <w:rFonts w:asciiTheme="majorHAnsi" w:hAnsiTheme="majorHAnsi"/>
        </w:rPr>
        <w:t xml:space="preserve"> the</w:t>
      </w:r>
      <w:r w:rsidR="00357AE2">
        <w:rPr>
          <w:rFonts w:asciiTheme="majorHAnsi" w:hAnsiTheme="majorHAnsi"/>
        </w:rPr>
        <w:t xml:space="preserve"> add() function</w:t>
      </w:r>
      <w:r>
        <w:rPr>
          <w:rFonts w:asciiTheme="majorHAnsi" w:hAnsiTheme="majorHAnsi"/>
        </w:rPr>
        <w:t>)</w:t>
      </w:r>
      <w:r w:rsidR="00357AE2">
        <w:rPr>
          <w:rFonts w:asciiTheme="majorHAnsi" w:hAnsiTheme="majorHAnsi"/>
        </w:rPr>
        <w:t>:</w:t>
      </w:r>
    </w:p>
    <w:p w14:paraId="4119C158" w14:textId="77777777" w:rsidR="00B32049" w:rsidRPr="008410CF" w:rsidRDefault="00B32049" w:rsidP="00B32049">
      <w:pPr>
        <w:pStyle w:val="Standard1"/>
        <w:spacing w:after="0"/>
        <w:ind w:left="720"/>
        <w:rPr>
          <w:rFonts w:asciiTheme="majorHAnsi" w:hAnsiTheme="majorHAnsi"/>
          <w:lang w:bidi="ar-SA"/>
        </w:rPr>
      </w:pPr>
      <w:r w:rsidRPr="008410CF">
        <w:rPr>
          <w:rFonts w:asciiTheme="majorHAnsi" w:hAnsiTheme="majorHAnsi"/>
          <w:lang w:bidi="ar-SA"/>
        </w:rPr>
        <w:t xml:space="preserve">var </w:t>
      </w:r>
      <w:proofErr w:type="spellStart"/>
      <w:r w:rsidRPr="008410CF">
        <w:rPr>
          <w:rFonts w:asciiTheme="majorHAnsi" w:hAnsiTheme="majorHAnsi"/>
          <w:lang w:bidi="ar-SA"/>
        </w:rPr>
        <w:t>argCustomerUpdate</w:t>
      </w:r>
      <w:proofErr w:type="spellEnd"/>
      <w:r w:rsidRPr="008410CF">
        <w:rPr>
          <w:rFonts w:asciiTheme="majorHAnsi" w:hAnsiTheme="majorHAnsi"/>
          <w:lang w:bidi="ar-SA"/>
        </w:rPr>
        <w:t xml:space="preserve"> = {</w:t>
      </w:r>
    </w:p>
    <w:p w14:paraId="0F525006" w14:textId="77777777" w:rsidR="003056AB" w:rsidRDefault="00B32049" w:rsidP="00B32049">
      <w:pPr>
        <w:pStyle w:val="Standard1"/>
        <w:spacing w:after="0"/>
        <w:ind w:left="720"/>
        <w:rPr>
          <w:rFonts w:asciiTheme="majorHAnsi" w:hAnsiTheme="majorHAnsi"/>
          <w:lang w:bidi="ar-SA"/>
        </w:rPr>
      </w:pPr>
      <w:proofErr w:type="spellStart"/>
      <w:r w:rsidRPr="008410CF">
        <w:rPr>
          <w:rFonts w:asciiTheme="majorHAnsi" w:hAnsiTheme="majorHAnsi"/>
          <w:lang w:bidi="ar-SA"/>
        </w:rPr>
        <w:t>EventType</w:t>
      </w:r>
      <w:proofErr w:type="spellEnd"/>
      <w:r w:rsidRPr="008410CF">
        <w:rPr>
          <w:rFonts w:asciiTheme="majorHAnsi" w:hAnsiTheme="majorHAnsi"/>
          <w:lang w:bidi="ar-SA"/>
        </w:rPr>
        <w:t xml:space="preserve">: </w:t>
      </w:r>
    </w:p>
    <w:p w14:paraId="141B1953" w14:textId="4ABF63CE" w:rsidR="00B32049" w:rsidRPr="008410CF" w:rsidRDefault="00B32049" w:rsidP="00B32049">
      <w:pPr>
        <w:pStyle w:val="Standard1"/>
        <w:spacing w:after="0"/>
        <w:ind w:left="720"/>
        <w:rPr>
          <w:rFonts w:asciiTheme="majorHAnsi" w:hAnsiTheme="majorHAnsi"/>
          <w:lang w:bidi="ar-SA"/>
        </w:rPr>
      </w:pPr>
      <w:r w:rsidRPr="008410CF">
        <w:rPr>
          <w:rFonts w:asciiTheme="majorHAnsi" w:hAnsiTheme="majorHAnsi"/>
          <w:lang w:bidi="ar-SA"/>
        </w:rPr>
        <w:t>require('</w:t>
      </w:r>
      <w:r w:rsidR="00BA7A42">
        <w:rPr>
          <w:rFonts w:asciiTheme="majorHAnsi" w:hAnsiTheme="majorHAnsi"/>
          <w:lang w:bidi="ar-SA"/>
        </w:rPr>
        <w:t>*</w:t>
      </w:r>
      <w:r w:rsidRPr="008410CF">
        <w:rPr>
          <w:rFonts w:asciiTheme="majorHAnsi" w:hAnsiTheme="majorHAnsi"/>
          <w:lang w:bidi="ar-SA"/>
        </w:rPr>
        <w:t>/cartridge/scripts/lib/forter/ForterConfig.ds'</w:t>
      </w:r>
      <w:proofErr w:type="gramStart"/>
      <w:r w:rsidRPr="008410CF">
        <w:rPr>
          <w:rFonts w:asciiTheme="majorHAnsi" w:hAnsiTheme="majorHAnsi"/>
          <w:lang w:bidi="ar-SA"/>
        </w:rPr>
        <w:t>).ForterConfig.</w:t>
      </w:r>
      <w:r>
        <w:rPr>
          <w:rFonts w:asciiTheme="majorHAnsi" w:hAnsiTheme="majorHAnsi"/>
          <w:lang w:bidi="ar-SA"/>
        </w:rPr>
        <w:t>CUSTOMER</w:t>
      </w:r>
      <w:proofErr w:type="gramEnd"/>
      <w:r>
        <w:rPr>
          <w:rFonts w:asciiTheme="majorHAnsi" w:hAnsiTheme="majorHAnsi"/>
          <w:lang w:bidi="ar-SA"/>
        </w:rPr>
        <w:t>_PROFILE_UPDATE</w:t>
      </w:r>
      <w:r w:rsidR="00BA7A42">
        <w:rPr>
          <w:rFonts w:asciiTheme="majorHAnsi" w:hAnsiTheme="majorHAnsi"/>
          <w:lang w:bidi="ar-SA"/>
        </w:rPr>
        <w:t>}</w:t>
      </w:r>
      <w:r w:rsidRPr="008410CF">
        <w:rPr>
          <w:rFonts w:asciiTheme="majorHAnsi" w:hAnsiTheme="majorHAnsi"/>
          <w:lang w:bidi="ar-SA"/>
        </w:rPr>
        <w:t>;</w:t>
      </w:r>
    </w:p>
    <w:p w14:paraId="6EA73C26" w14:textId="7D087C22" w:rsidR="00B32049" w:rsidRPr="008410CF" w:rsidRDefault="00B32049" w:rsidP="00B32049">
      <w:pPr>
        <w:pStyle w:val="Standard1"/>
        <w:spacing w:after="0"/>
        <w:ind w:left="720"/>
        <w:rPr>
          <w:rFonts w:asciiTheme="majorHAnsi" w:hAnsiTheme="majorHAnsi"/>
          <w:lang w:bidi="ar-SA"/>
        </w:rPr>
      </w:pPr>
      <w:r w:rsidRPr="008410CF">
        <w:rPr>
          <w:rFonts w:asciiTheme="majorHAnsi" w:hAnsiTheme="majorHAnsi"/>
          <w:lang w:bidi="ar-SA"/>
        </w:rPr>
        <w:lastRenderedPageBreak/>
        <w:t xml:space="preserve">var </w:t>
      </w:r>
      <w:proofErr w:type="spellStart"/>
      <w:r w:rsidRPr="008410CF">
        <w:rPr>
          <w:rFonts w:asciiTheme="majorHAnsi" w:hAnsiTheme="majorHAnsi"/>
          <w:lang w:bidi="ar-SA"/>
        </w:rPr>
        <w:t>forterCall</w:t>
      </w:r>
      <w:proofErr w:type="spellEnd"/>
      <w:r w:rsidRPr="008410CF">
        <w:rPr>
          <w:rFonts w:asciiTheme="majorHAnsi" w:hAnsiTheme="majorHAnsi"/>
          <w:lang w:bidi="ar-SA"/>
        </w:rPr>
        <w:t xml:space="preserve"> = require('</w:t>
      </w:r>
      <w:r w:rsidR="00BA7A42">
        <w:rPr>
          <w:rFonts w:asciiTheme="majorHAnsi" w:hAnsiTheme="majorHAnsi"/>
          <w:lang w:bidi="ar-SA"/>
        </w:rPr>
        <w:t>*</w:t>
      </w:r>
      <w:r w:rsidRPr="008410CF">
        <w:rPr>
          <w:rFonts w:asciiTheme="majorHAnsi" w:hAnsiTheme="majorHAnsi"/>
          <w:lang w:bidi="ar-SA"/>
        </w:rPr>
        <w:t>/cartridge/scripts/pipelets/forter/ForterCustomerUpdate');</w:t>
      </w:r>
    </w:p>
    <w:p w14:paraId="150BF77A" w14:textId="20BB6416" w:rsidR="0093139E" w:rsidRDefault="00B32049" w:rsidP="00B32049">
      <w:pPr>
        <w:pStyle w:val="Standard1"/>
        <w:ind w:left="720" w:right="-424"/>
        <w:rPr>
          <w:rFonts w:asciiTheme="majorHAnsi" w:hAnsiTheme="majorHAnsi"/>
        </w:rPr>
      </w:pPr>
      <w:proofErr w:type="spellStart"/>
      <w:r w:rsidRPr="008410CF">
        <w:rPr>
          <w:rFonts w:asciiTheme="majorHAnsi" w:hAnsiTheme="majorHAnsi"/>
        </w:rPr>
        <w:t>forterCall.execute</w:t>
      </w:r>
      <w:proofErr w:type="spellEnd"/>
      <w:r w:rsidRPr="008410CF">
        <w:rPr>
          <w:rFonts w:asciiTheme="majorHAnsi" w:hAnsiTheme="majorHAnsi"/>
        </w:rPr>
        <w:t>(</w:t>
      </w:r>
      <w:proofErr w:type="spellStart"/>
      <w:r w:rsidRPr="008410CF">
        <w:rPr>
          <w:rFonts w:asciiTheme="majorHAnsi" w:hAnsiTheme="majorHAnsi"/>
        </w:rPr>
        <w:t>argCustomerUpdate</w:t>
      </w:r>
      <w:proofErr w:type="spellEnd"/>
      <w:r w:rsidRPr="008410CF">
        <w:rPr>
          <w:rFonts w:asciiTheme="majorHAnsi" w:hAnsiTheme="majorHAnsi"/>
        </w:rPr>
        <w:t>);</w:t>
      </w:r>
    </w:p>
    <w:p w14:paraId="4C76BF47" w14:textId="45792EDC" w:rsidR="006A56B3" w:rsidRDefault="00B25927" w:rsidP="00B32049">
      <w:pPr>
        <w:pStyle w:val="Standard1"/>
        <w:ind w:left="720" w:right="-424"/>
        <w:rPr>
          <w:rFonts w:asciiTheme="majorHAnsi" w:hAnsiTheme="majorHAnsi"/>
        </w:rPr>
      </w:pPr>
      <w:r>
        <w:rPr>
          <w:rFonts w:asciiTheme="majorHAnsi" w:hAnsiTheme="majorHAnsi"/>
          <w:noProof/>
          <w:lang w:bidi="ar-SA"/>
        </w:rPr>
        <w:drawing>
          <wp:inline distT="0" distB="0" distL="0" distR="0" wp14:anchorId="4B7643E9" wp14:editId="1AAD6CCB">
            <wp:extent cx="5528310" cy="2556510"/>
            <wp:effectExtent l="19050" t="19050" r="15240" b="152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530166" cy="2557368"/>
                    </a:xfrm>
                    <a:prstGeom prst="rect">
                      <a:avLst/>
                    </a:prstGeom>
                    <a:noFill/>
                    <a:ln>
                      <a:solidFill>
                        <a:schemeClr val="tx1"/>
                      </a:solidFill>
                    </a:ln>
                  </pic:spPr>
                </pic:pic>
              </a:graphicData>
            </a:graphic>
          </wp:inline>
        </w:drawing>
      </w:r>
    </w:p>
    <w:p w14:paraId="66FD1292" w14:textId="77777777" w:rsidR="006A72B9" w:rsidRDefault="006A72B9" w:rsidP="00B32049">
      <w:pPr>
        <w:pStyle w:val="Standard1"/>
        <w:ind w:left="720" w:right="-424"/>
        <w:rPr>
          <w:rFonts w:asciiTheme="majorHAnsi" w:hAnsiTheme="majorHAnsi"/>
        </w:rPr>
      </w:pPr>
    </w:p>
    <w:p w14:paraId="15BE68D9" w14:textId="4906657B" w:rsidR="006A72B9" w:rsidRDefault="006A72B9" w:rsidP="00B32049">
      <w:pPr>
        <w:pStyle w:val="Standard1"/>
        <w:ind w:left="720" w:right="-424"/>
        <w:rPr>
          <w:rFonts w:asciiTheme="majorHAnsi" w:hAnsiTheme="majorHAnsi"/>
        </w:rPr>
      </w:pPr>
    </w:p>
    <w:p w14:paraId="156FF4E1" w14:textId="4B470E48" w:rsidR="002D2E98" w:rsidRDefault="002D2E98">
      <w:pPr>
        <w:rPr>
          <w:rFonts w:asciiTheme="majorHAnsi" w:hAnsiTheme="majorHAnsi"/>
          <w:sz w:val="20"/>
          <w:szCs w:val="20"/>
        </w:rPr>
      </w:pPr>
      <w:r>
        <w:rPr>
          <w:rFonts w:asciiTheme="majorHAnsi" w:hAnsiTheme="majorHAnsi"/>
        </w:rPr>
        <w:br w:type="page"/>
      </w:r>
    </w:p>
    <w:p w14:paraId="38F05ADE" w14:textId="45F5DA84" w:rsidR="00844492" w:rsidRDefault="00844492" w:rsidP="00844492">
      <w:pPr>
        <w:pStyle w:val="Standard1"/>
        <w:numPr>
          <w:ilvl w:val="0"/>
          <w:numId w:val="27"/>
        </w:numPr>
        <w:spacing w:before="120" w:after="0"/>
        <w:ind w:right="-424"/>
        <w:rPr>
          <w:rFonts w:asciiTheme="majorHAnsi" w:hAnsiTheme="majorHAnsi"/>
        </w:rPr>
      </w:pPr>
      <w:r>
        <w:rPr>
          <w:rFonts w:asciiTheme="majorHAnsi" w:hAnsiTheme="majorHAnsi"/>
        </w:rPr>
        <w:lastRenderedPageBreak/>
        <w:t xml:space="preserve">Wishlist.js (in the </w:t>
      </w:r>
      <w:proofErr w:type="spellStart"/>
      <w:proofErr w:type="gramStart"/>
      <w:r>
        <w:rPr>
          <w:rFonts w:asciiTheme="majorHAnsi" w:hAnsiTheme="majorHAnsi"/>
        </w:rPr>
        <w:t>wishListForm</w:t>
      </w:r>
      <w:proofErr w:type="spellEnd"/>
      <w:r>
        <w:rPr>
          <w:rFonts w:asciiTheme="majorHAnsi" w:hAnsiTheme="majorHAnsi"/>
        </w:rPr>
        <w:t>(</w:t>
      </w:r>
      <w:proofErr w:type="gramEnd"/>
      <w:r>
        <w:rPr>
          <w:rFonts w:asciiTheme="majorHAnsi" w:hAnsiTheme="majorHAnsi"/>
        </w:rPr>
        <w:t>) function):</w:t>
      </w:r>
    </w:p>
    <w:p w14:paraId="77DAD20F" w14:textId="77777777" w:rsidR="00844492" w:rsidRPr="008410CF" w:rsidRDefault="00844492" w:rsidP="00844492">
      <w:pPr>
        <w:pStyle w:val="Standard1"/>
        <w:spacing w:after="0"/>
        <w:ind w:left="720"/>
        <w:rPr>
          <w:rFonts w:asciiTheme="majorHAnsi" w:hAnsiTheme="majorHAnsi"/>
          <w:lang w:bidi="ar-SA"/>
        </w:rPr>
      </w:pPr>
      <w:r w:rsidRPr="008410CF">
        <w:rPr>
          <w:rFonts w:asciiTheme="majorHAnsi" w:hAnsiTheme="majorHAnsi"/>
          <w:lang w:bidi="ar-SA"/>
        </w:rPr>
        <w:t xml:space="preserve">var </w:t>
      </w:r>
      <w:proofErr w:type="spellStart"/>
      <w:r w:rsidRPr="008410CF">
        <w:rPr>
          <w:rFonts w:asciiTheme="majorHAnsi" w:hAnsiTheme="majorHAnsi"/>
          <w:lang w:bidi="ar-SA"/>
        </w:rPr>
        <w:t>argCustomerUpdate</w:t>
      </w:r>
      <w:proofErr w:type="spellEnd"/>
      <w:r w:rsidRPr="008410CF">
        <w:rPr>
          <w:rFonts w:asciiTheme="majorHAnsi" w:hAnsiTheme="majorHAnsi"/>
          <w:lang w:bidi="ar-SA"/>
        </w:rPr>
        <w:t xml:space="preserve"> = {</w:t>
      </w:r>
    </w:p>
    <w:p w14:paraId="20B97A5E" w14:textId="5516E189" w:rsidR="00844492" w:rsidRPr="008410CF" w:rsidRDefault="00844492" w:rsidP="00527A02">
      <w:pPr>
        <w:pStyle w:val="Standard1"/>
        <w:spacing w:after="0"/>
        <w:ind w:left="720"/>
        <w:rPr>
          <w:rFonts w:asciiTheme="majorHAnsi" w:hAnsiTheme="majorHAnsi"/>
          <w:lang w:bidi="ar-SA"/>
        </w:rPr>
      </w:pPr>
      <w:proofErr w:type="spellStart"/>
      <w:r w:rsidRPr="008410CF">
        <w:rPr>
          <w:rFonts w:asciiTheme="majorHAnsi" w:hAnsiTheme="majorHAnsi"/>
          <w:lang w:bidi="ar-SA"/>
        </w:rPr>
        <w:t>EventType</w:t>
      </w:r>
      <w:proofErr w:type="spellEnd"/>
      <w:r w:rsidRPr="008410CF">
        <w:rPr>
          <w:rFonts w:asciiTheme="majorHAnsi" w:hAnsiTheme="majorHAnsi"/>
          <w:lang w:bidi="ar-SA"/>
        </w:rPr>
        <w:t>: require('</w:t>
      </w:r>
      <w:r w:rsidR="00264935">
        <w:rPr>
          <w:rFonts w:asciiTheme="majorHAnsi" w:hAnsiTheme="majorHAnsi"/>
          <w:lang w:bidi="ar-SA"/>
        </w:rPr>
        <w:t>*</w:t>
      </w:r>
      <w:r w:rsidRPr="008410CF">
        <w:rPr>
          <w:rFonts w:asciiTheme="majorHAnsi" w:hAnsiTheme="majorHAnsi"/>
          <w:lang w:bidi="ar-SA"/>
        </w:rPr>
        <w:t>/cartridge/scripts/lib/forter/</w:t>
      </w:r>
      <w:r w:rsidR="00264935">
        <w:rPr>
          <w:rFonts w:asciiTheme="majorHAnsi" w:hAnsiTheme="majorHAnsi"/>
          <w:lang w:bidi="ar-SA"/>
        </w:rPr>
        <w:t>f</w:t>
      </w:r>
      <w:r w:rsidRPr="008410CF">
        <w:rPr>
          <w:rFonts w:asciiTheme="majorHAnsi" w:hAnsiTheme="majorHAnsi"/>
          <w:lang w:bidi="ar-SA"/>
        </w:rPr>
        <w:t>orter</w:t>
      </w:r>
      <w:r w:rsidR="00264935">
        <w:rPr>
          <w:rFonts w:asciiTheme="majorHAnsi" w:hAnsiTheme="majorHAnsi"/>
          <w:lang w:bidi="ar-SA"/>
        </w:rPr>
        <w:t>Constants</w:t>
      </w:r>
      <w:r w:rsidRPr="008410CF">
        <w:rPr>
          <w:rFonts w:asciiTheme="majorHAnsi" w:hAnsiTheme="majorHAnsi"/>
          <w:lang w:bidi="ar-SA"/>
        </w:rPr>
        <w:t>'</w:t>
      </w:r>
      <w:proofErr w:type="gramStart"/>
      <w:r w:rsidRPr="008410CF">
        <w:rPr>
          <w:rFonts w:asciiTheme="majorHAnsi" w:hAnsiTheme="majorHAnsi"/>
          <w:lang w:bidi="ar-SA"/>
        </w:rPr>
        <w:t>).</w:t>
      </w:r>
      <w:r>
        <w:rPr>
          <w:rFonts w:asciiTheme="majorHAnsi" w:hAnsiTheme="majorHAnsi"/>
          <w:lang w:bidi="ar-SA"/>
        </w:rPr>
        <w:t>CUSTOMER</w:t>
      </w:r>
      <w:proofErr w:type="gramEnd"/>
      <w:r>
        <w:rPr>
          <w:rFonts w:asciiTheme="majorHAnsi" w:hAnsiTheme="majorHAnsi"/>
          <w:lang w:bidi="ar-SA"/>
        </w:rPr>
        <w:t>_PROFILE_UPDATE</w:t>
      </w:r>
      <w:r w:rsidR="00527A02">
        <w:rPr>
          <w:rFonts w:asciiTheme="majorHAnsi" w:hAnsiTheme="majorHAnsi"/>
          <w:lang w:bidi="ar-SA"/>
        </w:rPr>
        <w:t xml:space="preserve"> </w:t>
      </w:r>
      <w:r w:rsidR="00264935">
        <w:rPr>
          <w:rFonts w:asciiTheme="majorHAnsi" w:hAnsiTheme="majorHAnsi"/>
          <w:lang w:bidi="ar-SA"/>
        </w:rPr>
        <w:t>}</w:t>
      </w:r>
      <w:r w:rsidRPr="008410CF">
        <w:rPr>
          <w:rFonts w:asciiTheme="majorHAnsi" w:hAnsiTheme="majorHAnsi"/>
          <w:lang w:bidi="ar-SA"/>
        </w:rPr>
        <w:t>;</w:t>
      </w:r>
    </w:p>
    <w:p w14:paraId="069837CD" w14:textId="4DEA3CF9" w:rsidR="00844492" w:rsidRPr="008410CF" w:rsidRDefault="00844492" w:rsidP="00844492">
      <w:pPr>
        <w:pStyle w:val="Standard1"/>
        <w:spacing w:after="0"/>
        <w:ind w:left="720"/>
        <w:rPr>
          <w:rFonts w:asciiTheme="majorHAnsi" w:hAnsiTheme="majorHAnsi"/>
          <w:lang w:bidi="ar-SA"/>
        </w:rPr>
      </w:pPr>
      <w:r w:rsidRPr="008410CF">
        <w:rPr>
          <w:rFonts w:asciiTheme="majorHAnsi" w:hAnsiTheme="majorHAnsi"/>
          <w:lang w:bidi="ar-SA"/>
        </w:rPr>
        <w:t xml:space="preserve">var </w:t>
      </w:r>
      <w:proofErr w:type="spellStart"/>
      <w:r w:rsidRPr="008410CF">
        <w:rPr>
          <w:rFonts w:asciiTheme="majorHAnsi" w:hAnsiTheme="majorHAnsi"/>
          <w:lang w:bidi="ar-SA"/>
        </w:rPr>
        <w:t>forterCall</w:t>
      </w:r>
      <w:proofErr w:type="spellEnd"/>
      <w:r w:rsidRPr="008410CF">
        <w:rPr>
          <w:rFonts w:asciiTheme="majorHAnsi" w:hAnsiTheme="majorHAnsi"/>
          <w:lang w:bidi="ar-SA"/>
        </w:rPr>
        <w:t xml:space="preserve"> = require('</w:t>
      </w:r>
      <w:r w:rsidR="00264935">
        <w:rPr>
          <w:rFonts w:asciiTheme="majorHAnsi" w:hAnsiTheme="majorHAnsi"/>
          <w:lang w:bidi="ar-SA"/>
        </w:rPr>
        <w:t>*</w:t>
      </w:r>
      <w:r w:rsidRPr="008410CF">
        <w:rPr>
          <w:rFonts w:asciiTheme="majorHAnsi" w:hAnsiTheme="majorHAnsi"/>
          <w:lang w:bidi="ar-SA"/>
        </w:rPr>
        <w:t>/cartridge/scripts/pipelets/forter/ForterCustomerUpdate');</w:t>
      </w:r>
    </w:p>
    <w:p w14:paraId="18A16A2C" w14:textId="77777777" w:rsidR="00844492" w:rsidRDefault="00844492" w:rsidP="00844492">
      <w:pPr>
        <w:pStyle w:val="Standard1"/>
        <w:ind w:left="720" w:right="-424"/>
        <w:rPr>
          <w:rFonts w:asciiTheme="majorHAnsi" w:hAnsiTheme="majorHAnsi"/>
        </w:rPr>
      </w:pPr>
      <w:proofErr w:type="spellStart"/>
      <w:r w:rsidRPr="008410CF">
        <w:rPr>
          <w:rFonts w:asciiTheme="majorHAnsi" w:hAnsiTheme="majorHAnsi"/>
        </w:rPr>
        <w:t>forterCall.execute</w:t>
      </w:r>
      <w:proofErr w:type="spellEnd"/>
      <w:r w:rsidRPr="008410CF">
        <w:rPr>
          <w:rFonts w:asciiTheme="majorHAnsi" w:hAnsiTheme="majorHAnsi"/>
        </w:rPr>
        <w:t>(</w:t>
      </w:r>
      <w:proofErr w:type="spellStart"/>
      <w:r w:rsidRPr="008410CF">
        <w:rPr>
          <w:rFonts w:asciiTheme="majorHAnsi" w:hAnsiTheme="majorHAnsi"/>
        </w:rPr>
        <w:t>argCustomerUpdate</w:t>
      </w:r>
      <w:proofErr w:type="spellEnd"/>
      <w:r w:rsidRPr="008410CF">
        <w:rPr>
          <w:rFonts w:asciiTheme="majorHAnsi" w:hAnsiTheme="majorHAnsi"/>
        </w:rPr>
        <w:t>);</w:t>
      </w:r>
    </w:p>
    <w:p w14:paraId="0372E464" w14:textId="3F330F66" w:rsidR="00844492" w:rsidRDefault="00BA4D6B" w:rsidP="00844492">
      <w:pPr>
        <w:pStyle w:val="Standard1"/>
        <w:ind w:left="720" w:right="-424"/>
        <w:rPr>
          <w:rFonts w:asciiTheme="majorHAnsi" w:hAnsiTheme="majorHAnsi"/>
        </w:rPr>
      </w:pPr>
      <w:r>
        <w:rPr>
          <w:rFonts w:asciiTheme="majorHAnsi" w:hAnsiTheme="majorHAnsi"/>
          <w:noProof/>
          <w:lang w:bidi="ar-SA"/>
        </w:rPr>
        <w:drawing>
          <wp:inline distT="0" distB="0" distL="0" distR="0" wp14:anchorId="3B6D9054" wp14:editId="6E3F3E01">
            <wp:extent cx="5337438" cy="3288030"/>
            <wp:effectExtent l="19050" t="19050" r="15875" b="266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50860" cy="3296298"/>
                    </a:xfrm>
                    <a:prstGeom prst="rect">
                      <a:avLst/>
                    </a:prstGeom>
                    <a:noFill/>
                    <a:ln>
                      <a:solidFill>
                        <a:schemeClr val="tx1"/>
                      </a:solidFill>
                    </a:ln>
                  </pic:spPr>
                </pic:pic>
              </a:graphicData>
            </a:graphic>
          </wp:inline>
        </w:drawing>
      </w:r>
    </w:p>
    <w:p w14:paraId="7B4D4CC5" w14:textId="2A30BDDC" w:rsidR="00020303" w:rsidRPr="00020303" w:rsidRDefault="00020303" w:rsidP="00020303">
      <w:pPr>
        <w:pStyle w:val="Standard1"/>
        <w:numPr>
          <w:ilvl w:val="0"/>
          <w:numId w:val="27"/>
        </w:numPr>
        <w:spacing w:before="120" w:after="0"/>
        <w:ind w:right="-424"/>
      </w:pPr>
      <w:r>
        <w:rPr>
          <w:rFonts w:asciiTheme="majorHAnsi" w:hAnsiTheme="majorHAnsi"/>
        </w:rPr>
        <w:t>ForterOrder.js (SG)</w:t>
      </w:r>
      <w:r w:rsidR="00DA1210">
        <w:rPr>
          <w:rFonts w:asciiTheme="majorHAnsi" w:hAnsiTheme="majorHAnsi"/>
        </w:rPr>
        <w:t xml:space="preserve"> </w:t>
      </w:r>
      <w:r w:rsidR="0091589A">
        <w:rPr>
          <w:rFonts w:asciiTheme="majorHAnsi" w:hAnsiTheme="majorHAnsi"/>
        </w:rPr>
        <w:t xml:space="preserve">and </w:t>
      </w:r>
      <w:proofErr w:type="gramStart"/>
      <w:r w:rsidR="0091589A">
        <w:rPr>
          <w:rFonts w:asciiTheme="majorHAnsi" w:hAnsiTheme="majorHAnsi"/>
        </w:rPr>
        <w:t>forterOrder.js(</w:t>
      </w:r>
      <w:proofErr w:type="gramEnd"/>
      <w:r w:rsidR="0091589A">
        <w:rPr>
          <w:rFonts w:asciiTheme="majorHAnsi" w:hAnsiTheme="majorHAnsi"/>
        </w:rPr>
        <w:t>SFRA)</w:t>
      </w:r>
    </w:p>
    <w:p w14:paraId="370DFD65" w14:textId="77777777" w:rsidR="00020303" w:rsidRPr="00DA1210" w:rsidRDefault="00020303" w:rsidP="00DA1210">
      <w:pPr>
        <w:pStyle w:val="Standard1"/>
        <w:spacing w:after="0"/>
        <w:ind w:left="720"/>
        <w:rPr>
          <w:rFonts w:asciiTheme="majorHAnsi" w:hAnsiTheme="majorHAnsi"/>
          <w:lang w:bidi="ar-SA"/>
        </w:rPr>
      </w:pPr>
      <w:r w:rsidRPr="00DA1210">
        <w:rPr>
          <w:rFonts w:asciiTheme="majorHAnsi" w:hAnsiTheme="majorHAnsi"/>
          <w:lang w:bidi="ar-SA"/>
        </w:rPr>
        <w:t xml:space="preserve">In the </w:t>
      </w:r>
      <w:proofErr w:type="spellStart"/>
      <w:r w:rsidRPr="00DA1210">
        <w:rPr>
          <w:rFonts w:asciiTheme="majorHAnsi" w:hAnsiTheme="majorHAnsi"/>
          <w:lang w:bidi="ar-SA"/>
        </w:rPr>
        <w:t>ForterPayment</w:t>
      </w:r>
      <w:proofErr w:type="spellEnd"/>
      <w:r w:rsidRPr="00DA1210">
        <w:rPr>
          <w:rFonts w:asciiTheme="majorHAnsi" w:hAnsiTheme="majorHAnsi"/>
          <w:lang w:bidi="ar-SA"/>
        </w:rPr>
        <w:t xml:space="preserve"> function we need to add back this piece of code</w:t>
      </w:r>
    </w:p>
    <w:p w14:paraId="6076E84F" w14:textId="77777777" w:rsidR="00020303" w:rsidRPr="00DA1210" w:rsidRDefault="00020303" w:rsidP="00DA1210">
      <w:pPr>
        <w:pStyle w:val="Standard1"/>
        <w:spacing w:after="0"/>
        <w:ind w:left="720"/>
        <w:rPr>
          <w:rFonts w:asciiTheme="majorHAnsi" w:hAnsiTheme="majorHAnsi"/>
          <w:lang w:bidi="ar-SA"/>
        </w:rPr>
      </w:pPr>
      <w:proofErr w:type="spellStart"/>
      <w:proofErr w:type="gramStart"/>
      <w:r w:rsidRPr="00DA1210">
        <w:rPr>
          <w:rFonts w:asciiTheme="majorHAnsi" w:hAnsiTheme="majorHAnsi"/>
          <w:lang w:bidi="ar-SA"/>
        </w:rPr>
        <w:t>this.billingDetails.personalDetails</w:t>
      </w:r>
      <w:proofErr w:type="gramEnd"/>
      <w:r w:rsidRPr="00DA1210">
        <w:rPr>
          <w:rFonts w:asciiTheme="majorHAnsi" w:hAnsiTheme="majorHAnsi"/>
          <w:lang w:bidi="ar-SA"/>
        </w:rPr>
        <w:t>.email</w:t>
      </w:r>
      <w:proofErr w:type="spellEnd"/>
      <w:r w:rsidRPr="00DA1210">
        <w:rPr>
          <w:rFonts w:asciiTheme="majorHAnsi" w:hAnsiTheme="majorHAnsi"/>
          <w:lang w:bidi="ar-SA"/>
        </w:rPr>
        <w:t xml:space="preserve"> = </w:t>
      </w:r>
      <w:proofErr w:type="spellStart"/>
      <w:r w:rsidRPr="00DA1210">
        <w:rPr>
          <w:rFonts w:asciiTheme="majorHAnsi" w:hAnsiTheme="majorHAnsi"/>
          <w:lang w:bidi="ar-SA"/>
        </w:rPr>
        <w:t>order.customerEmail</w:t>
      </w:r>
      <w:proofErr w:type="spellEnd"/>
      <w:r w:rsidRPr="00DA1210">
        <w:rPr>
          <w:rFonts w:asciiTheme="majorHAnsi" w:hAnsiTheme="majorHAnsi"/>
          <w:lang w:bidi="ar-SA"/>
        </w:rPr>
        <w:t>;</w:t>
      </w:r>
    </w:p>
    <w:p w14:paraId="4CBB0726" w14:textId="77777777" w:rsidR="00020303" w:rsidRPr="00DA1210" w:rsidRDefault="00020303" w:rsidP="00DA1210">
      <w:pPr>
        <w:pStyle w:val="Standard1"/>
        <w:spacing w:after="0"/>
        <w:ind w:left="720"/>
        <w:rPr>
          <w:rFonts w:asciiTheme="majorHAnsi" w:hAnsiTheme="majorHAnsi"/>
          <w:lang w:bidi="ar-SA"/>
        </w:rPr>
      </w:pPr>
      <w:proofErr w:type="spellStart"/>
      <w:proofErr w:type="gramStart"/>
      <w:r w:rsidRPr="00DA1210">
        <w:rPr>
          <w:rFonts w:asciiTheme="majorHAnsi" w:hAnsiTheme="majorHAnsi"/>
          <w:lang w:bidi="ar-SA"/>
        </w:rPr>
        <w:t>this.billingDetails.address</w:t>
      </w:r>
      <w:proofErr w:type="spellEnd"/>
      <w:proofErr w:type="gramEnd"/>
      <w:r w:rsidRPr="00DA1210">
        <w:rPr>
          <w:rFonts w:asciiTheme="majorHAnsi" w:hAnsiTheme="majorHAnsi"/>
          <w:lang w:bidi="ar-SA"/>
        </w:rPr>
        <w:t xml:space="preserve"> = {};</w:t>
      </w:r>
    </w:p>
    <w:p w14:paraId="3E0E1E96" w14:textId="77777777" w:rsidR="00020303" w:rsidRPr="00DA1210" w:rsidRDefault="00020303" w:rsidP="00DA1210">
      <w:pPr>
        <w:pStyle w:val="Standard1"/>
        <w:spacing w:after="0"/>
        <w:ind w:left="720"/>
        <w:rPr>
          <w:rFonts w:asciiTheme="majorHAnsi" w:hAnsiTheme="majorHAnsi"/>
          <w:lang w:bidi="ar-SA"/>
        </w:rPr>
      </w:pPr>
      <w:proofErr w:type="gramStart"/>
      <w:r w:rsidRPr="00DA1210">
        <w:rPr>
          <w:rFonts w:asciiTheme="majorHAnsi" w:hAnsiTheme="majorHAnsi"/>
          <w:lang w:bidi="ar-SA"/>
        </w:rPr>
        <w:t>this.billingDetails.address</w:t>
      </w:r>
      <w:proofErr w:type="gramEnd"/>
      <w:r w:rsidRPr="00DA1210">
        <w:rPr>
          <w:rFonts w:asciiTheme="majorHAnsi" w:hAnsiTheme="majorHAnsi"/>
          <w:lang w:bidi="ar-SA"/>
        </w:rPr>
        <w:t>.address1 = billingAddress.address1;</w:t>
      </w:r>
    </w:p>
    <w:p w14:paraId="3EB83BE8" w14:textId="77777777" w:rsidR="00020303" w:rsidRPr="00DA1210" w:rsidRDefault="00020303" w:rsidP="00DA1210">
      <w:pPr>
        <w:pStyle w:val="Standard1"/>
        <w:spacing w:after="0"/>
        <w:ind w:left="720"/>
        <w:rPr>
          <w:rFonts w:asciiTheme="majorHAnsi" w:hAnsiTheme="majorHAnsi"/>
          <w:lang w:bidi="ar-SA"/>
        </w:rPr>
      </w:pPr>
      <w:proofErr w:type="gramStart"/>
      <w:r w:rsidRPr="00DA1210">
        <w:rPr>
          <w:rFonts w:asciiTheme="majorHAnsi" w:hAnsiTheme="majorHAnsi"/>
          <w:lang w:bidi="ar-SA"/>
        </w:rPr>
        <w:t>this.billingDetails.address</w:t>
      </w:r>
      <w:proofErr w:type="gramEnd"/>
      <w:r w:rsidRPr="00DA1210">
        <w:rPr>
          <w:rFonts w:asciiTheme="majorHAnsi" w:hAnsiTheme="majorHAnsi"/>
          <w:lang w:bidi="ar-SA"/>
        </w:rPr>
        <w:t>.address2 = !empty(billingAddress.address2) ? billingAddress.address2 : '';</w:t>
      </w:r>
    </w:p>
    <w:p w14:paraId="3CDEFDD6" w14:textId="77777777" w:rsidR="00020303" w:rsidRPr="00DA1210" w:rsidRDefault="00020303" w:rsidP="00DA1210">
      <w:pPr>
        <w:pStyle w:val="Standard1"/>
        <w:spacing w:after="0"/>
        <w:ind w:left="720"/>
        <w:rPr>
          <w:rFonts w:asciiTheme="majorHAnsi" w:hAnsiTheme="majorHAnsi"/>
          <w:lang w:bidi="ar-SA"/>
        </w:rPr>
      </w:pPr>
      <w:r w:rsidRPr="00DA1210">
        <w:rPr>
          <w:rFonts w:asciiTheme="majorHAnsi" w:hAnsiTheme="majorHAnsi"/>
          <w:lang w:bidi="ar-SA"/>
        </w:rPr>
        <w:t xml:space="preserve">this.billingDetails.address.zip = </w:t>
      </w:r>
      <w:proofErr w:type="spellStart"/>
      <w:r w:rsidRPr="00DA1210">
        <w:rPr>
          <w:rFonts w:asciiTheme="majorHAnsi" w:hAnsiTheme="majorHAnsi"/>
          <w:lang w:bidi="ar-SA"/>
        </w:rPr>
        <w:t>billingAddress.postalCode</w:t>
      </w:r>
      <w:proofErr w:type="spellEnd"/>
      <w:r w:rsidRPr="00DA1210">
        <w:rPr>
          <w:rFonts w:asciiTheme="majorHAnsi" w:hAnsiTheme="majorHAnsi"/>
          <w:lang w:bidi="ar-SA"/>
        </w:rPr>
        <w:t>;</w:t>
      </w:r>
    </w:p>
    <w:p w14:paraId="51BCCA51" w14:textId="77777777" w:rsidR="00020303" w:rsidRPr="00DA1210" w:rsidRDefault="00020303" w:rsidP="00DA1210">
      <w:pPr>
        <w:pStyle w:val="Standard1"/>
        <w:spacing w:after="0"/>
        <w:ind w:left="720"/>
        <w:rPr>
          <w:rFonts w:asciiTheme="majorHAnsi" w:hAnsiTheme="majorHAnsi"/>
          <w:lang w:bidi="ar-SA"/>
        </w:rPr>
      </w:pPr>
      <w:proofErr w:type="spellStart"/>
      <w:proofErr w:type="gramStart"/>
      <w:r w:rsidRPr="00DA1210">
        <w:rPr>
          <w:rFonts w:asciiTheme="majorHAnsi" w:hAnsiTheme="majorHAnsi"/>
          <w:lang w:bidi="ar-SA"/>
        </w:rPr>
        <w:t>this.billingDetails.address</w:t>
      </w:r>
      <w:proofErr w:type="gramEnd"/>
      <w:r w:rsidRPr="00DA1210">
        <w:rPr>
          <w:rFonts w:asciiTheme="majorHAnsi" w:hAnsiTheme="majorHAnsi"/>
          <w:lang w:bidi="ar-SA"/>
        </w:rPr>
        <w:t>.city</w:t>
      </w:r>
      <w:proofErr w:type="spellEnd"/>
      <w:r w:rsidRPr="00DA1210">
        <w:rPr>
          <w:rFonts w:asciiTheme="majorHAnsi" w:hAnsiTheme="majorHAnsi"/>
          <w:lang w:bidi="ar-SA"/>
        </w:rPr>
        <w:t xml:space="preserve"> = </w:t>
      </w:r>
      <w:proofErr w:type="spellStart"/>
      <w:r w:rsidRPr="00DA1210">
        <w:rPr>
          <w:rFonts w:asciiTheme="majorHAnsi" w:hAnsiTheme="majorHAnsi"/>
          <w:lang w:bidi="ar-SA"/>
        </w:rPr>
        <w:t>billingAddress.city</w:t>
      </w:r>
      <w:proofErr w:type="spellEnd"/>
      <w:r w:rsidRPr="00DA1210">
        <w:rPr>
          <w:rFonts w:asciiTheme="majorHAnsi" w:hAnsiTheme="majorHAnsi"/>
          <w:lang w:bidi="ar-SA"/>
        </w:rPr>
        <w:t>;</w:t>
      </w:r>
    </w:p>
    <w:p w14:paraId="52AA5B84" w14:textId="77777777" w:rsidR="00020303" w:rsidRPr="00DA1210" w:rsidRDefault="00020303" w:rsidP="00DA1210">
      <w:pPr>
        <w:pStyle w:val="Standard1"/>
        <w:spacing w:after="0"/>
        <w:ind w:left="720"/>
        <w:rPr>
          <w:rFonts w:asciiTheme="majorHAnsi" w:hAnsiTheme="majorHAnsi"/>
          <w:lang w:bidi="ar-SA"/>
        </w:rPr>
      </w:pPr>
      <w:proofErr w:type="spellStart"/>
      <w:proofErr w:type="gramStart"/>
      <w:r w:rsidRPr="00DA1210">
        <w:rPr>
          <w:rFonts w:asciiTheme="majorHAnsi" w:hAnsiTheme="majorHAnsi"/>
          <w:lang w:bidi="ar-SA"/>
        </w:rPr>
        <w:t>this.billingDetails.address</w:t>
      </w:r>
      <w:proofErr w:type="gramEnd"/>
      <w:r w:rsidRPr="00DA1210">
        <w:rPr>
          <w:rFonts w:asciiTheme="majorHAnsi" w:hAnsiTheme="majorHAnsi"/>
          <w:lang w:bidi="ar-SA"/>
        </w:rPr>
        <w:t>.region</w:t>
      </w:r>
      <w:proofErr w:type="spellEnd"/>
      <w:r w:rsidRPr="00DA1210">
        <w:rPr>
          <w:rFonts w:asciiTheme="majorHAnsi" w:hAnsiTheme="majorHAnsi"/>
          <w:lang w:bidi="ar-SA"/>
        </w:rPr>
        <w:t xml:space="preserve"> = </w:t>
      </w:r>
      <w:proofErr w:type="spellStart"/>
      <w:r w:rsidRPr="00DA1210">
        <w:rPr>
          <w:rFonts w:asciiTheme="majorHAnsi" w:hAnsiTheme="majorHAnsi"/>
          <w:lang w:bidi="ar-SA"/>
        </w:rPr>
        <w:t>billingAddress.stateCode</w:t>
      </w:r>
      <w:proofErr w:type="spellEnd"/>
      <w:r w:rsidRPr="00DA1210">
        <w:rPr>
          <w:rFonts w:asciiTheme="majorHAnsi" w:hAnsiTheme="majorHAnsi"/>
          <w:lang w:bidi="ar-SA"/>
        </w:rPr>
        <w:t>;</w:t>
      </w:r>
    </w:p>
    <w:p w14:paraId="233B7B29" w14:textId="77777777" w:rsidR="00DA1210" w:rsidRDefault="00020303" w:rsidP="00DA1210">
      <w:pPr>
        <w:pStyle w:val="Standard1"/>
        <w:spacing w:after="0"/>
        <w:ind w:left="720"/>
        <w:rPr>
          <w:rFonts w:asciiTheme="majorHAnsi" w:hAnsiTheme="majorHAnsi"/>
          <w:lang w:bidi="ar-SA"/>
        </w:rPr>
      </w:pPr>
      <w:proofErr w:type="spellStart"/>
      <w:proofErr w:type="gramStart"/>
      <w:r w:rsidRPr="00DA1210">
        <w:rPr>
          <w:rFonts w:asciiTheme="majorHAnsi" w:hAnsiTheme="majorHAnsi"/>
          <w:lang w:bidi="ar-SA"/>
        </w:rPr>
        <w:t>this.billingDetails.address</w:t>
      </w:r>
      <w:proofErr w:type="gramEnd"/>
      <w:r w:rsidRPr="00DA1210">
        <w:rPr>
          <w:rFonts w:asciiTheme="majorHAnsi" w:hAnsiTheme="majorHAnsi"/>
          <w:lang w:bidi="ar-SA"/>
        </w:rPr>
        <w:t>.country</w:t>
      </w:r>
      <w:proofErr w:type="spellEnd"/>
      <w:r w:rsidRPr="00DA1210">
        <w:rPr>
          <w:rFonts w:asciiTheme="majorHAnsi" w:hAnsiTheme="majorHAnsi"/>
          <w:lang w:bidi="ar-SA"/>
        </w:rPr>
        <w:t xml:space="preserve"> = </w:t>
      </w:r>
      <w:proofErr w:type="spellStart"/>
      <w:r w:rsidRPr="00DA1210">
        <w:rPr>
          <w:rFonts w:asciiTheme="majorHAnsi" w:hAnsiTheme="majorHAnsi"/>
          <w:lang w:bidi="ar-SA"/>
        </w:rPr>
        <w:t>billingAddress.countryCode.value</w:t>
      </w:r>
      <w:proofErr w:type="spellEnd"/>
      <w:r w:rsidRPr="00DA1210">
        <w:rPr>
          <w:rFonts w:asciiTheme="majorHAnsi" w:hAnsiTheme="majorHAnsi"/>
          <w:lang w:bidi="ar-SA"/>
        </w:rPr>
        <w:t>;</w:t>
      </w:r>
    </w:p>
    <w:p w14:paraId="1D931DF8" w14:textId="77777777" w:rsidR="00DA1210" w:rsidRDefault="00DA1210" w:rsidP="00DA1210">
      <w:pPr>
        <w:pStyle w:val="Standard1"/>
        <w:spacing w:after="0"/>
      </w:pPr>
      <w:r w:rsidRPr="00DA1210">
        <w:rPr>
          <w:noProof/>
        </w:rPr>
        <w:lastRenderedPageBreak/>
        <w:drawing>
          <wp:inline distT="0" distB="0" distL="0" distR="0" wp14:anchorId="48E98D4D" wp14:editId="2132583F">
            <wp:extent cx="5897696" cy="3629025"/>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6306" cy="3646630"/>
                    </a:xfrm>
                    <a:prstGeom prst="rect">
                      <a:avLst/>
                    </a:prstGeom>
                  </pic:spPr>
                </pic:pic>
              </a:graphicData>
            </a:graphic>
          </wp:inline>
        </w:drawing>
      </w:r>
    </w:p>
    <w:p w14:paraId="5EEF730F" w14:textId="77777777" w:rsidR="00DA1210" w:rsidRDefault="00DA1210" w:rsidP="00DA1210">
      <w:pPr>
        <w:pStyle w:val="Standard1"/>
        <w:spacing w:after="0"/>
      </w:pPr>
    </w:p>
    <w:p w14:paraId="545DD45B" w14:textId="77777777" w:rsidR="0091589A" w:rsidRPr="00020303" w:rsidRDefault="0091589A" w:rsidP="0091589A">
      <w:pPr>
        <w:pStyle w:val="Standard1"/>
        <w:numPr>
          <w:ilvl w:val="0"/>
          <w:numId w:val="27"/>
        </w:numPr>
        <w:spacing w:before="120" w:after="0"/>
        <w:ind w:right="-424"/>
      </w:pPr>
      <w:r>
        <w:rPr>
          <w:rFonts w:asciiTheme="majorHAnsi" w:hAnsiTheme="majorHAnsi"/>
        </w:rPr>
        <w:t xml:space="preserve">ForterOrder.js (SG) and </w:t>
      </w:r>
      <w:proofErr w:type="gramStart"/>
      <w:r>
        <w:rPr>
          <w:rFonts w:asciiTheme="majorHAnsi" w:hAnsiTheme="majorHAnsi"/>
        </w:rPr>
        <w:t>forterOrder.js(</w:t>
      </w:r>
      <w:proofErr w:type="gramEnd"/>
      <w:r>
        <w:rPr>
          <w:rFonts w:asciiTheme="majorHAnsi" w:hAnsiTheme="majorHAnsi"/>
        </w:rPr>
        <w:t>SFRA)</w:t>
      </w:r>
    </w:p>
    <w:p w14:paraId="615ED397" w14:textId="0F8A0EA1" w:rsidR="00726C41" w:rsidRDefault="00751DB3" w:rsidP="00DA1210">
      <w:pPr>
        <w:pStyle w:val="Standard1"/>
        <w:spacing w:after="0"/>
        <w:rPr>
          <w:rFonts w:asciiTheme="majorHAnsi" w:hAnsiTheme="majorHAnsi"/>
        </w:rPr>
      </w:pPr>
      <w:r w:rsidRPr="00726C41">
        <w:rPr>
          <w:rFonts w:asciiTheme="majorHAnsi" w:hAnsiTheme="majorHAnsi"/>
        </w:rPr>
        <w:t xml:space="preserve">For the current API version </w:t>
      </w:r>
      <w:r w:rsidR="00726C41" w:rsidRPr="00726C41">
        <w:rPr>
          <w:rFonts w:asciiTheme="majorHAnsi" w:hAnsiTheme="majorHAnsi"/>
        </w:rPr>
        <w:t xml:space="preserve">(2.88) in the function </w:t>
      </w:r>
      <w:proofErr w:type="spellStart"/>
      <w:r w:rsidR="00726C41" w:rsidRPr="00726C41">
        <w:rPr>
          <w:rFonts w:asciiTheme="majorHAnsi" w:hAnsiTheme="majorHAnsi"/>
        </w:rPr>
        <w:t>ForterPhone</w:t>
      </w:r>
      <w:proofErr w:type="spellEnd"/>
      <w:r w:rsidR="00726C41" w:rsidRPr="00726C41">
        <w:rPr>
          <w:rFonts w:asciiTheme="majorHAnsi" w:hAnsiTheme="majorHAnsi"/>
        </w:rPr>
        <w:t xml:space="preserve"> need to remove the </w:t>
      </w:r>
      <w:proofErr w:type="spellStart"/>
      <w:r w:rsidR="00726C41" w:rsidRPr="00726C41">
        <w:rPr>
          <w:rFonts w:asciiTheme="majorHAnsi" w:hAnsiTheme="majorHAnsi"/>
        </w:rPr>
        <w:t>smsVerified</w:t>
      </w:r>
      <w:proofErr w:type="spellEnd"/>
      <w:r w:rsidR="00726C41" w:rsidRPr="00726C41">
        <w:rPr>
          <w:rFonts w:asciiTheme="majorHAnsi" w:hAnsiTheme="majorHAnsi"/>
        </w:rPr>
        <w:t xml:space="preserve"> object and the function need to be like this:</w:t>
      </w:r>
    </w:p>
    <w:p w14:paraId="3E5FE22C" w14:textId="5FD88B8B" w:rsidR="00BB51DF" w:rsidRDefault="00BB51DF" w:rsidP="00DA1210">
      <w:pPr>
        <w:pStyle w:val="Standard1"/>
        <w:spacing w:after="0"/>
        <w:rPr>
          <w:rFonts w:asciiTheme="majorHAnsi" w:hAnsiTheme="majorHAnsi"/>
        </w:rPr>
      </w:pPr>
      <w:r>
        <w:rPr>
          <w:rFonts w:asciiTheme="majorHAnsi" w:hAnsiTheme="majorHAnsi"/>
        </w:rPr>
        <w:t>code to be removed:</w:t>
      </w:r>
    </w:p>
    <w:p w14:paraId="5EF68856" w14:textId="77777777" w:rsidR="00BB51DF" w:rsidRPr="00BB51DF" w:rsidRDefault="00BB51DF" w:rsidP="00BB51DF">
      <w:pPr>
        <w:pStyle w:val="Standard1"/>
        <w:spacing w:after="0"/>
        <w:rPr>
          <w:rFonts w:asciiTheme="majorHAnsi" w:hAnsiTheme="majorHAnsi"/>
        </w:rPr>
      </w:pPr>
      <w:proofErr w:type="spellStart"/>
      <w:proofErr w:type="gramStart"/>
      <w:r w:rsidRPr="00BB51DF">
        <w:rPr>
          <w:rFonts w:asciiTheme="majorHAnsi" w:hAnsiTheme="majorHAnsi"/>
        </w:rPr>
        <w:t>this.smsVerified</w:t>
      </w:r>
      <w:proofErr w:type="spellEnd"/>
      <w:proofErr w:type="gramEnd"/>
      <w:r w:rsidRPr="00BB51DF">
        <w:rPr>
          <w:rFonts w:asciiTheme="majorHAnsi" w:hAnsiTheme="majorHAnsi"/>
        </w:rPr>
        <w:t xml:space="preserve"> = {</w:t>
      </w:r>
    </w:p>
    <w:p w14:paraId="32D9381D" w14:textId="77777777" w:rsidR="00BB51DF" w:rsidRPr="00BB51DF" w:rsidRDefault="00BB51DF" w:rsidP="00BB51DF">
      <w:pPr>
        <w:pStyle w:val="Standard1"/>
        <w:spacing w:after="0"/>
        <w:rPr>
          <w:rFonts w:asciiTheme="majorHAnsi" w:hAnsiTheme="majorHAnsi"/>
        </w:rPr>
      </w:pPr>
      <w:r w:rsidRPr="00BB51DF">
        <w:rPr>
          <w:rFonts w:asciiTheme="majorHAnsi" w:hAnsiTheme="majorHAnsi"/>
        </w:rPr>
        <w:t xml:space="preserve">        sent: false,</w:t>
      </w:r>
    </w:p>
    <w:p w14:paraId="524A8774" w14:textId="77777777" w:rsidR="00BB51DF" w:rsidRPr="00BB51DF" w:rsidRDefault="00BB51DF" w:rsidP="00BB51DF">
      <w:pPr>
        <w:pStyle w:val="Standard1"/>
        <w:spacing w:after="0"/>
        <w:rPr>
          <w:rFonts w:asciiTheme="majorHAnsi" w:hAnsiTheme="majorHAnsi"/>
        </w:rPr>
      </w:pPr>
      <w:r w:rsidRPr="00BB51DF">
        <w:rPr>
          <w:rFonts w:asciiTheme="majorHAnsi" w:hAnsiTheme="majorHAnsi"/>
        </w:rPr>
        <w:t xml:space="preserve">        verified: false</w:t>
      </w:r>
    </w:p>
    <w:p w14:paraId="0584E8FF" w14:textId="103B3B98" w:rsidR="00BB51DF" w:rsidRPr="00726C41" w:rsidRDefault="00BB51DF" w:rsidP="00BB51DF">
      <w:pPr>
        <w:pStyle w:val="Standard1"/>
        <w:spacing w:after="0"/>
        <w:rPr>
          <w:rFonts w:asciiTheme="majorHAnsi" w:hAnsiTheme="majorHAnsi"/>
        </w:rPr>
      </w:pPr>
      <w:r w:rsidRPr="00BB51DF">
        <w:rPr>
          <w:rFonts w:asciiTheme="majorHAnsi" w:hAnsiTheme="majorHAnsi"/>
        </w:rPr>
        <w:t>};</w:t>
      </w:r>
    </w:p>
    <w:p w14:paraId="1E37D9E3" w14:textId="77777777" w:rsidR="00B71D9C" w:rsidRDefault="00726C41" w:rsidP="00DA1210">
      <w:pPr>
        <w:pStyle w:val="Standard1"/>
        <w:spacing w:after="0"/>
      </w:pPr>
      <w:r w:rsidRPr="00726C41">
        <w:rPr>
          <w:noProof/>
        </w:rPr>
        <w:drawing>
          <wp:inline distT="0" distB="0" distL="0" distR="0" wp14:anchorId="6937099E" wp14:editId="7F78D6F3">
            <wp:extent cx="3096877" cy="876654"/>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96877" cy="876654"/>
                    </a:xfrm>
                    <a:prstGeom prst="rect">
                      <a:avLst/>
                    </a:prstGeom>
                  </pic:spPr>
                </pic:pic>
              </a:graphicData>
            </a:graphic>
          </wp:inline>
        </w:drawing>
      </w:r>
    </w:p>
    <w:p w14:paraId="48309667" w14:textId="77777777" w:rsidR="00B71D9C" w:rsidRDefault="00B71D9C" w:rsidP="00DA1210">
      <w:pPr>
        <w:pStyle w:val="Standard1"/>
        <w:spacing w:after="0"/>
      </w:pPr>
    </w:p>
    <w:p w14:paraId="70A02A0C" w14:textId="11410226" w:rsidR="00B71D9C" w:rsidRPr="00B71D9C" w:rsidRDefault="00B71D9C" w:rsidP="00B71D9C">
      <w:pPr>
        <w:pStyle w:val="Standard1"/>
        <w:numPr>
          <w:ilvl w:val="0"/>
          <w:numId w:val="27"/>
        </w:numPr>
        <w:spacing w:before="120" w:after="0"/>
        <w:ind w:right="-424"/>
        <w:rPr>
          <w:rFonts w:asciiTheme="majorHAnsi" w:hAnsiTheme="majorHAnsi"/>
        </w:rPr>
      </w:pPr>
      <w:r w:rsidRPr="00B71D9C">
        <w:rPr>
          <w:rFonts w:asciiTheme="majorHAnsi" w:hAnsiTheme="majorHAnsi"/>
        </w:rPr>
        <w:t>forterConstants.js (both SG and SFRA)</w:t>
      </w:r>
    </w:p>
    <w:p w14:paraId="3CBAFD0D" w14:textId="77777777" w:rsidR="0071234C" w:rsidRDefault="00B71D9C" w:rsidP="00DA1210">
      <w:pPr>
        <w:pStyle w:val="Standard1"/>
        <w:spacing w:after="0"/>
        <w:rPr>
          <w:rFonts w:asciiTheme="majorHAnsi" w:hAnsiTheme="majorHAnsi"/>
        </w:rPr>
      </w:pPr>
      <w:r w:rsidRPr="0071234C">
        <w:rPr>
          <w:rFonts w:asciiTheme="majorHAnsi" w:hAnsiTheme="majorHAnsi"/>
        </w:rPr>
        <w:t>Change the value for CUSTOMER_LOGOUT from login to logout</w:t>
      </w:r>
    </w:p>
    <w:p w14:paraId="5C7246AF" w14:textId="6EC5AADC" w:rsidR="001E0F52" w:rsidRDefault="00974358" w:rsidP="00DA1210">
      <w:pPr>
        <w:pStyle w:val="Standard1"/>
        <w:spacing w:after="0"/>
      </w:pPr>
      <w:r w:rsidRPr="00020303">
        <w:br w:type="page"/>
      </w:r>
      <w:r w:rsidR="0071234C" w:rsidRPr="0071234C">
        <w:rPr>
          <w:noProof/>
        </w:rPr>
        <w:lastRenderedPageBreak/>
        <w:drawing>
          <wp:inline distT="0" distB="0" distL="0" distR="0" wp14:anchorId="7D450D6D" wp14:editId="528F8420">
            <wp:extent cx="3009900" cy="3084300"/>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10800000" flipH="1" flipV="1">
                      <a:off x="0" y="0"/>
                      <a:ext cx="3133550" cy="3211006"/>
                    </a:xfrm>
                    <a:prstGeom prst="rect">
                      <a:avLst/>
                    </a:prstGeom>
                  </pic:spPr>
                </pic:pic>
              </a:graphicData>
            </a:graphic>
          </wp:inline>
        </w:drawing>
      </w:r>
    </w:p>
    <w:p w14:paraId="3038AE10" w14:textId="4AA0415C" w:rsidR="00974128" w:rsidRDefault="00974128" w:rsidP="00DA1210">
      <w:pPr>
        <w:pStyle w:val="Standard1"/>
        <w:spacing w:after="0"/>
      </w:pPr>
    </w:p>
    <w:p w14:paraId="00F850D3" w14:textId="7DAADCDE" w:rsidR="00974128" w:rsidRPr="00455A53" w:rsidRDefault="00974128" w:rsidP="00974128">
      <w:pPr>
        <w:pStyle w:val="Standard1"/>
        <w:numPr>
          <w:ilvl w:val="0"/>
          <w:numId w:val="27"/>
        </w:numPr>
        <w:spacing w:before="120" w:after="0"/>
        <w:ind w:right="-424"/>
        <w:rPr>
          <w:rFonts w:asciiTheme="majorHAnsi" w:hAnsiTheme="majorHAnsi"/>
        </w:rPr>
      </w:pPr>
      <w:r w:rsidRPr="00455A53">
        <w:rPr>
          <w:rFonts w:asciiTheme="majorHAnsi" w:hAnsiTheme="majorHAnsi"/>
        </w:rPr>
        <w:t>ForterValidate.js</w:t>
      </w:r>
    </w:p>
    <w:p w14:paraId="1EE836FF" w14:textId="456E2FCA" w:rsidR="00974128" w:rsidRPr="00455A53" w:rsidRDefault="00974128" w:rsidP="00974128">
      <w:pPr>
        <w:pStyle w:val="Standard1"/>
        <w:spacing w:after="0"/>
        <w:ind w:firstLine="360"/>
        <w:rPr>
          <w:rFonts w:asciiTheme="majorHAnsi" w:hAnsiTheme="majorHAnsi"/>
        </w:rPr>
      </w:pPr>
      <w:proofErr w:type="gramStart"/>
      <w:r w:rsidRPr="00455A53">
        <w:rPr>
          <w:rFonts w:asciiTheme="majorHAnsi" w:hAnsiTheme="majorHAnsi"/>
        </w:rPr>
        <w:t>Add  a</w:t>
      </w:r>
      <w:proofErr w:type="gramEnd"/>
      <w:r w:rsidRPr="00455A53">
        <w:rPr>
          <w:rFonts w:asciiTheme="majorHAnsi" w:hAnsiTheme="majorHAnsi"/>
        </w:rPr>
        <w:t xml:space="preserve"> new functionality for new JavaScript Snippet from which the form can be taken directly from script and not taken from the session via cookie</w:t>
      </w:r>
      <w:r w:rsidR="00C0019B" w:rsidRPr="00455A53">
        <w:rPr>
          <w:rFonts w:asciiTheme="majorHAnsi" w:hAnsiTheme="majorHAnsi"/>
        </w:rPr>
        <w:t>.</w:t>
      </w:r>
    </w:p>
    <w:p w14:paraId="0101C6A2" w14:textId="77777777" w:rsidR="00C0019B" w:rsidRPr="00455A53" w:rsidRDefault="00C0019B" w:rsidP="00C0019B">
      <w:pPr>
        <w:pStyle w:val="Standard1"/>
        <w:spacing w:after="0"/>
        <w:ind w:firstLine="360"/>
        <w:rPr>
          <w:rFonts w:asciiTheme="majorHAnsi" w:hAnsiTheme="majorHAnsi"/>
        </w:rPr>
      </w:pPr>
      <w:r w:rsidRPr="00455A53">
        <w:rPr>
          <w:rFonts w:asciiTheme="majorHAnsi" w:hAnsiTheme="majorHAnsi"/>
        </w:rPr>
        <w:t xml:space="preserve">function </w:t>
      </w:r>
      <w:proofErr w:type="spellStart"/>
      <w:proofErr w:type="gramStart"/>
      <w:r w:rsidRPr="00455A53">
        <w:rPr>
          <w:rFonts w:asciiTheme="majorHAnsi" w:hAnsiTheme="majorHAnsi"/>
        </w:rPr>
        <w:t>updateForterInfo</w:t>
      </w:r>
      <w:proofErr w:type="spellEnd"/>
      <w:r w:rsidRPr="00455A53">
        <w:rPr>
          <w:rFonts w:asciiTheme="majorHAnsi" w:hAnsiTheme="majorHAnsi"/>
        </w:rPr>
        <w:t>(</w:t>
      </w:r>
      <w:proofErr w:type="gramEnd"/>
      <w:r w:rsidRPr="00455A53">
        <w:rPr>
          <w:rFonts w:asciiTheme="majorHAnsi" w:hAnsiTheme="majorHAnsi"/>
        </w:rPr>
        <w:t>) {</w:t>
      </w:r>
    </w:p>
    <w:p w14:paraId="3C2DEABA" w14:textId="77777777" w:rsidR="00C0019B" w:rsidRPr="00455A53" w:rsidRDefault="00C0019B" w:rsidP="00C0019B">
      <w:pPr>
        <w:pStyle w:val="Standard1"/>
        <w:spacing w:after="0"/>
        <w:ind w:firstLine="360"/>
        <w:rPr>
          <w:rFonts w:asciiTheme="majorHAnsi" w:hAnsiTheme="majorHAnsi"/>
        </w:rPr>
      </w:pPr>
      <w:r w:rsidRPr="00455A53">
        <w:rPr>
          <w:rFonts w:asciiTheme="majorHAnsi" w:hAnsiTheme="majorHAnsi"/>
        </w:rPr>
        <w:t xml:space="preserve">    if </w:t>
      </w:r>
      <w:proofErr w:type="gramStart"/>
      <w:r w:rsidRPr="00455A53">
        <w:rPr>
          <w:rFonts w:asciiTheme="majorHAnsi" w:hAnsiTheme="majorHAnsi"/>
        </w:rPr>
        <w:t>(!empty</w:t>
      </w:r>
      <w:proofErr w:type="gramEnd"/>
      <w:r w:rsidRPr="00455A53">
        <w:rPr>
          <w:rFonts w:asciiTheme="majorHAnsi" w:hAnsiTheme="majorHAnsi"/>
        </w:rPr>
        <w:t>(</w:t>
      </w:r>
      <w:proofErr w:type="spellStart"/>
      <w:r w:rsidRPr="00455A53">
        <w:rPr>
          <w:rFonts w:asciiTheme="majorHAnsi" w:hAnsiTheme="majorHAnsi"/>
        </w:rPr>
        <w:t>request.httpParameterMap.ftrToken</w:t>
      </w:r>
      <w:proofErr w:type="spellEnd"/>
      <w:r w:rsidRPr="00455A53">
        <w:rPr>
          <w:rFonts w:asciiTheme="majorHAnsi" w:hAnsiTheme="majorHAnsi"/>
        </w:rPr>
        <w:t>) &amp;&amp; !empty(</w:t>
      </w:r>
      <w:proofErr w:type="spellStart"/>
      <w:r w:rsidRPr="00455A53">
        <w:rPr>
          <w:rFonts w:asciiTheme="majorHAnsi" w:hAnsiTheme="majorHAnsi"/>
        </w:rPr>
        <w:t>request.httpParameterMap.ftrToken.value</w:t>
      </w:r>
      <w:proofErr w:type="spellEnd"/>
      <w:r w:rsidRPr="00455A53">
        <w:rPr>
          <w:rFonts w:asciiTheme="majorHAnsi" w:hAnsiTheme="majorHAnsi"/>
        </w:rPr>
        <w:t>)) {</w:t>
      </w:r>
    </w:p>
    <w:p w14:paraId="4892AC0D" w14:textId="77777777" w:rsidR="00C0019B" w:rsidRPr="00455A53" w:rsidRDefault="00C0019B" w:rsidP="00C0019B">
      <w:pPr>
        <w:pStyle w:val="Standard1"/>
        <w:spacing w:after="0"/>
        <w:ind w:firstLine="360"/>
        <w:rPr>
          <w:rFonts w:asciiTheme="majorHAnsi" w:hAnsiTheme="majorHAnsi"/>
        </w:rPr>
      </w:pPr>
      <w:r w:rsidRPr="00455A53">
        <w:rPr>
          <w:rFonts w:asciiTheme="majorHAnsi" w:hAnsiTheme="majorHAnsi"/>
        </w:rPr>
        <w:t xml:space="preserve">        </w:t>
      </w:r>
      <w:proofErr w:type="spellStart"/>
      <w:proofErr w:type="gramStart"/>
      <w:r w:rsidRPr="00455A53">
        <w:rPr>
          <w:rFonts w:asciiTheme="majorHAnsi" w:hAnsiTheme="majorHAnsi"/>
        </w:rPr>
        <w:t>session.privacy</w:t>
      </w:r>
      <w:proofErr w:type="gramEnd"/>
      <w:r w:rsidRPr="00455A53">
        <w:rPr>
          <w:rFonts w:asciiTheme="majorHAnsi" w:hAnsiTheme="majorHAnsi"/>
        </w:rPr>
        <w:t>.ftrToken</w:t>
      </w:r>
      <w:proofErr w:type="spellEnd"/>
      <w:r w:rsidRPr="00455A53">
        <w:rPr>
          <w:rFonts w:asciiTheme="majorHAnsi" w:hAnsiTheme="majorHAnsi"/>
        </w:rPr>
        <w:t xml:space="preserve"> = </w:t>
      </w:r>
      <w:proofErr w:type="spellStart"/>
      <w:r w:rsidRPr="00455A53">
        <w:rPr>
          <w:rFonts w:asciiTheme="majorHAnsi" w:hAnsiTheme="majorHAnsi"/>
        </w:rPr>
        <w:t>request.httpParameterMap.ftrToken.value</w:t>
      </w:r>
      <w:proofErr w:type="spellEnd"/>
      <w:r w:rsidRPr="00455A53">
        <w:rPr>
          <w:rFonts w:asciiTheme="majorHAnsi" w:hAnsiTheme="majorHAnsi"/>
        </w:rPr>
        <w:t>;</w:t>
      </w:r>
    </w:p>
    <w:p w14:paraId="3DDF42CB" w14:textId="77777777" w:rsidR="00C0019B" w:rsidRPr="00455A53" w:rsidRDefault="00C0019B" w:rsidP="00C0019B">
      <w:pPr>
        <w:pStyle w:val="Standard1"/>
        <w:spacing w:after="0"/>
        <w:ind w:firstLine="360"/>
        <w:rPr>
          <w:rFonts w:asciiTheme="majorHAnsi" w:hAnsiTheme="majorHAnsi"/>
        </w:rPr>
      </w:pPr>
      <w:r w:rsidRPr="00455A53">
        <w:rPr>
          <w:rFonts w:asciiTheme="majorHAnsi" w:hAnsiTheme="majorHAnsi"/>
        </w:rPr>
        <w:t xml:space="preserve">    }</w:t>
      </w:r>
    </w:p>
    <w:p w14:paraId="391237F1" w14:textId="77777777" w:rsidR="00C0019B" w:rsidRPr="00455A53" w:rsidRDefault="00C0019B" w:rsidP="00C0019B">
      <w:pPr>
        <w:pStyle w:val="Standard1"/>
        <w:spacing w:after="0"/>
        <w:ind w:firstLine="360"/>
        <w:rPr>
          <w:rFonts w:asciiTheme="majorHAnsi" w:hAnsiTheme="majorHAnsi"/>
        </w:rPr>
      </w:pPr>
      <w:r w:rsidRPr="00455A53">
        <w:rPr>
          <w:rFonts w:asciiTheme="majorHAnsi" w:hAnsiTheme="majorHAnsi"/>
        </w:rPr>
        <w:t xml:space="preserve">    let r = require('</w:t>
      </w:r>
      <w:proofErr w:type="spellStart"/>
      <w:r w:rsidRPr="00455A53">
        <w:rPr>
          <w:rFonts w:asciiTheme="majorHAnsi" w:hAnsiTheme="majorHAnsi"/>
        </w:rPr>
        <w:t>bm_forter</w:t>
      </w:r>
      <w:proofErr w:type="spellEnd"/>
      <w:r w:rsidRPr="00455A53">
        <w:rPr>
          <w:rFonts w:asciiTheme="majorHAnsi" w:hAnsiTheme="majorHAnsi"/>
        </w:rPr>
        <w:t>/cartridge/scripts/util/Response.js'</w:t>
      </w:r>
      <w:proofErr w:type="gramStart"/>
      <w:r w:rsidRPr="00455A53">
        <w:rPr>
          <w:rFonts w:asciiTheme="majorHAnsi" w:hAnsiTheme="majorHAnsi"/>
        </w:rPr>
        <w:t>);</w:t>
      </w:r>
      <w:proofErr w:type="gramEnd"/>
    </w:p>
    <w:p w14:paraId="0AF8FC5C" w14:textId="77777777" w:rsidR="00C0019B" w:rsidRPr="00455A53" w:rsidRDefault="00C0019B" w:rsidP="00C0019B">
      <w:pPr>
        <w:pStyle w:val="Standard1"/>
        <w:spacing w:after="0"/>
        <w:ind w:firstLine="360"/>
        <w:rPr>
          <w:rFonts w:asciiTheme="majorHAnsi" w:hAnsiTheme="majorHAnsi"/>
        </w:rPr>
      </w:pPr>
      <w:r w:rsidRPr="00455A53">
        <w:rPr>
          <w:rFonts w:asciiTheme="majorHAnsi" w:hAnsiTheme="majorHAnsi"/>
        </w:rPr>
        <w:t xml:space="preserve">    </w:t>
      </w:r>
      <w:proofErr w:type="spellStart"/>
      <w:proofErr w:type="gramStart"/>
      <w:r w:rsidRPr="00455A53">
        <w:rPr>
          <w:rFonts w:asciiTheme="majorHAnsi" w:hAnsiTheme="majorHAnsi"/>
        </w:rPr>
        <w:t>r.renderJSON</w:t>
      </w:r>
      <w:proofErr w:type="spellEnd"/>
      <w:proofErr w:type="gramEnd"/>
      <w:r w:rsidRPr="00455A53">
        <w:rPr>
          <w:rFonts w:asciiTheme="majorHAnsi" w:hAnsiTheme="majorHAnsi"/>
        </w:rPr>
        <w:t>({</w:t>
      </w:r>
    </w:p>
    <w:p w14:paraId="0CF606CE" w14:textId="77777777" w:rsidR="00C0019B" w:rsidRPr="00455A53" w:rsidRDefault="00C0019B" w:rsidP="00C0019B">
      <w:pPr>
        <w:pStyle w:val="Standard1"/>
        <w:spacing w:after="0"/>
        <w:ind w:firstLine="360"/>
        <w:rPr>
          <w:rFonts w:asciiTheme="majorHAnsi" w:hAnsiTheme="majorHAnsi"/>
        </w:rPr>
      </w:pPr>
      <w:r w:rsidRPr="00455A53">
        <w:rPr>
          <w:rFonts w:asciiTheme="majorHAnsi" w:hAnsiTheme="majorHAnsi"/>
        </w:rPr>
        <w:t xml:space="preserve">        success: true</w:t>
      </w:r>
    </w:p>
    <w:p w14:paraId="556FB4D9" w14:textId="77777777" w:rsidR="00C0019B" w:rsidRPr="00455A53" w:rsidRDefault="00C0019B" w:rsidP="00C0019B">
      <w:pPr>
        <w:pStyle w:val="Standard1"/>
        <w:spacing w:after="0"/>
        <w:ind w:firstLine="360"/>
        <w:rPr>
          <w:rFonts w:asciiTheme="majorHAnsi" w:hAnsiTheme="majorHAnsi"/>
        </w:rPr>
      </w:pPr>
      <w:r w:rsidRPr="00455A53">
        <w:rPr>
          <w:rFonts w:asciiTheme="majorHAnsi" w:hAnsiTheme="majorHAnsi"/>
        </w:rPr>
        <w:t xml:space="preserve">    });</w:t>
      </w:r>
    </w:p>
    <w:p w14:paraId="3979C286" w14:textId="77777777" w:rsidR="00C0019B" w:rsidRPr="00455A53" w:rsidRDefault="00C0019B" w:rsidP="00C0019B">
      <w:pPr>
        <w:pStyle w:val="Standard1"/>
        <w:spacing w:after="0"/>
        <w:ind w:firstLine="360"/>
        <w:rPr>
          <w:rFonts w:asciiTheme="majorHAnsi" w:hAnsiTheme="majorHAnsi"/>
        </w:rPr>
      </w:pPr>
      <w:r w:rsidRPr="00455A53">
        <w:rPr>
          <w:rFonts w:asciiTheme="majorHAnsi" w:hAnsiTheme="majorHAnsi"/>
        </w:rPr>
        <w:t xml:space="preserve">    </w:t>
      </w:r>
      <w:proofErr w:type="gramStart"/>
      <w:r w:rsidRPr="00455A53">
        <w:rPr>
          <w:rFonts w:asciiTheme="majorHAnsi" w:hAnsiTheme="majorHAnsi"/>
        </w:rPr>
        <w:t>return;</w:t>
      </w:r>
      <w:proofErr w:type="gramEnd"/>
    </w:p>
    <w:p w14:paraId="7CD86E2C" w14:textId="18EE8E24" w:rsidR="00C0019B" w:rsidRDefault="00C0019B" w:rsidP="00C0019B">
      <w:pPr>
        <w:pStyle w:val="Standard1"/>
        <w:spacing w:after="0"/>
        <w:ind w:firstLine="360"/>
        <w:rPr>
          <w:rFonts w:asciiTheme="majorHAnsi" w:hAnsiTheme="majorHAnsi"/>
        </w:rPr>
      </w:pPr>
      <w:r w:rsidRPr="00455A53">
        <w:rPr>
          <w:rFonts w:asciiTheme="majorHAnsi" w:hAnsiTheme="majorHAnsi"/>
        </w:rPr>
        <w:t>}</w:t>
      </w:r>
    </w:p>
    <w:p w14:paraId="12CFC88F" w14:textId="6146C7A9" w:rsidR="00C0019B" w:rsidRPr="00974128" w:rsidRDefault="00C0019B" w:rsidP="00C0019B">
      <w:pPr>
        <w:pStyle w:val="Standard1"/>
        <w:spacing w:after="0"/>
        <w:ind w:firstLine="360"/>
        <w:rPr>
          <w:rFonts w:asciiTheme="majorHAnsi" w:hAnsiTheme="majorHAnsi"/>
        </w:rPr>
      </w:pPr>
      <w:r w:rsidRPr="00C0019B">
        <w:rPr>
          <w:rFonts w:asciiTheme="majorHAnsi" w:hAnsiTheme="majorHAnsi"/>
          <w:noProof/>
        </w:rPr>
        <w:drawing>
          <wp:inline distT="0" distB="0" distL="0" distR="0" wp14:anchorId="7366832C" wp14:editId="1E976F8F">
            <wp:extent cx="6188710" cy="1512570"/>
            <wp:effectExtent l="0" t="0" r="254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47"/>
                    <a:stretch>
                      <a:fillRect/>
                    </a:stretch>
                  </pic:blipFill>
                  <pic:spPr>
                    <a:xfrm>
                      <a:off x="0" y="0"/>
                      <a:ext cx="6188710" cy="1512570"/>
                    </a:xfrm>
                    <a:prstGeom prst="rect">
                      <a:avLst/>
                    </a:prstGeom>
                  </pic:spPr>
                </pic:pic>
              </a:graphicData>
            </a:graphic>
          </wp:inline>
        </w:drawing>
      </w:r>
    </w:p>
    <w:p w14:paraId="341126E5" w14:textId="22E46BA4" w:rsidR="00974128" w:rsidRDefault="00974128" w:rsidP="00DA1210">
      <w:pPr>
        <w:pStyle w:val="Standard1"/>
        <w:spacing w:after="0"/>
      </w:pPr>
    </w:p>
    <w:p w14:paraId="55C1425C" w14:textId="35F917D0" w:rsidR="00400CC9" w:rsidRDefault="008C502D" w:rsidP="00400CC9">
      <w:pPr>
        <w:pStyle w:val="Heading3"/>
        <w:ind w:left="1890"/>
        <w:jc w:val="both"/>
      </w:pPr>
      <w:bookmarkStart w:id="38" w:name="_Toc22201480"/>
      <w:r>
        <w:t>S</w:t>
      </w:r>
      <w:r w:rsidR="00400CC9" w:rsidRPr="00400CC9">
        <w:t>FRA</w:t>
      </w:r>
      <w:bookmarkEnd w:id="38"/>
    </w:p>
    <w:p w14:paraId="3BAD9524" w14:textId="0B4D3D45" w:rsidR="00400CC9" w:rsidRPr="002345B0" w:rsidRDefault="002345B0" w:rsidP="002345B0">
      <w:pPr>
        <w:pStyle w:val="Standard1"/>
        <w:ind w:left="360"/>
        <w:jc w:val="both"/>
        <w:rPr>
          <w:rFonts w:asciiTheme="majorHAnsi" w:hAnsiTheme="majorHAnsi"/>
        </w:rPr>
      </w:pPr>
      <w:r w:rsidRPr="002345B0">
        <w:rPr>
          <w:rFonts w:asciiTheme="majorHAnsi" w:hAnsiTheme="majorHAnsi"/>
        </w:rPr>
        <w:t xml:space="preserve">This section </w:t>
      </w:r>
      <w:r>
        <w:rPr>
          <w:rFonts w:asciiTheme="majorHAnsi" w:hAnsiTheme="majorHAnsi"/>
        </w:rPr>
        <w:t xml:space="preserve">describes integration of the cartridge with site based on </w:t>
      </w:r>
      <w:r w:rsidR="001D0AFA">
        <w:rPr>
          <w:rFonts w:asciiTheme="majorHAnsi" w:hAnsiTheme="majorHAnsi"/>
        </w:rPr>
        <w:t>S</w:t>
      </w:r>
      <w:r>
        <w:rPr>
          <w:rFonts w:asciiTheme="majorHAnsi" w:hAnsiTheme="majorHAnsi"/>
        </w:rPr>
        <w:t xml:space="preserve">FRA structure and provides a list of all affected controllers. </w:t>
      </w:r>
      <w:r w:rsidR="00774945">
        <w:rPr>
          <w:rFonts w:asciiTheme="majorHAnsi" w:hAnsiTheme="majorHAnsi"/>
        </w:rPr>
        <w:t xml:space="preserve">Integration of the cartridge into storefront application does not imply modifications of the core cartridge, </w:t>
      </w:r>
      <w:r w:rsidR="00CA02EC">
        <w:rPr>
          <w:rFonts w:asciiTheme="majorHAnsi" w:hAnsiTheme="majorHAnsi"/>
        </w:rPr>
        <w:t>S</w:t>
      </w:r>
      <w:r w:rsidR="00774945">
        <w:rPr>
          <w:rFonts w:asciiTheme="majorHAnsi" w:hAnsiTheme="majorHAnsi"/>
        </w:rPr>
        <w:t xml:space="preserve">FRA approach of files overwriting should be used instead. </w:t>
      </w:r>
      <w:r>
        <w:rPr>
          <w:rFonts w:asciiTheme="majorHAnsi" w:hAnsiTheme="majorHAnsi"/>
        </w:rPr>
        <w:t xml:space="preserve">In case </w:t>
      </w:r>
      <w:r w:rsidR="00774945">
        <w:rPr>
          <w:rFonts w:asciiTheme="majorHAnsi" w:hAnsiTheme="majorHAnsi"/>
        </w:rPr>
        <w:t>if</w:t>
      </w:r>
      <w:r>
        <w:rPr>
          <w:rFonts w:asciiTheme="majorHAnsi" w:hAnsiTheme="majorHAnsi"/>
        </w:rPr>
        <w:t xml:space="preserve"> </w:t>
      </w:r>
      <w:r w:rsidR="00774945">
        <w:rPr>
          <w:rFonts w:asciiTheme="majorHAnsi" w:hAnsiTheme="majorHAnsi"/>
        </w:rPr>
        <w:t>storefront application</w:t>
      </w:r>
      <w:r>
        <w:rPr>
          <w:rFonts w:asciiTheme="majorHAnsi" w:hAnsiTheme="majorHAnsi"/>
        </w:rPr>
        <w:t xml:space="preserve"> has </w:t>
      </w:r>
      <w:r w:rsidR="00774945">
        <w:rPr>
          <w:rFonts w:asciiTheme="majorHAnsi" w:hAnsiTheme="majorHAnsi"/>
        </w:rPr>
        <w:lastRenderedPageBreak/>
        <w:t>same controllers</w:t>
      </w:r>
      <w:r w:rsidR="00322E41">
        <w:rPr>
          <w:rFonts w:asciiTheme="majorHAnsi" w:hAnsiTheme="majorHAnsi"/>
        </w:rPr>
        <w:t xml:space="preserve"> or templates</w:t>
      </w:r>
      <w:r w:rsidR="00774945">
        <w:rPr>
          <w:rFonts w:asciiTheme="majorHAnsi" w:hAnsiTheme="majorHAnsi"/>
        </w:rPr>
        <w:t xml:space="preserve"> extended or replaced</w:t>
      </w:r>
      <w:r>
        <w:rPr>
          <w:rFonts w:asciiTheme="majorHAnsi" w:hAnsiTheme="majorHAnsi"/>
        </w:rPr>
        <w:t xml:space="preserve"> – all mentioned code modifications must be added to the </w:t>
      </w:r>
      <w:proofErr w:type="gramStart"/>
      <w:r>
        <w:rPr>
          <w:rFonts w:asciiTheme="majorHAnsi" w:hAnsiTheme="majorHAnsi"/>
        </w:rPr>
        <w:t>top</w:t>
      </w:r>
      <w:r w:rsidR="00301EF9">
        <w:rPr>
          <w:rFonts w:asciiTheme="majorHAnsi" w:hAnsiTheme="majorHAnsi"/>
        </w:rPr>
        <w:t xml:space="preserve"> </w:t>
      </w:r>
      <w:r>
        <w:rPr>
          <w:rFonts w:asciiTheme="majorHAnsi" w:hAnsiTheme="majorHAnsi"/>
        </w:rPr>
        <w:t>level</w:t>
      </w:r>
      <w:proofErr w:type="gramEnd"/>
      <w:r>
        <w:rPr>
          <w:rFonts w:asciiTheme="majorHAnsi" w:hAnsiTheme="majorHAnsi"/>
        </w:rPr>
        <w:t xml:space="preserve"> cartridge</w:t>
      </w:r>
      <w:r w:rsidR="00774945">
        <w:rPr>
          <w:rFonts w:asciiTheme="majorHAnsi" w:hAnsiTheme="majorHAnsi"/>
        </w:rPr>
        <w:t xml:space="preserve"> of the storefront application</w:t>
      </w:r>
      <w:r>
        <w:rPr>
          <w:rFonts w:asciiTheme="majorHAnsi" w:hAnsiTheme="majorHAnsi"/>
        </w:rPr>
        <w:t>.</w:t>
      </w:r>
    </w:p>
    <w:p w14:paraId="00B705D9" w14:textId="47F3F70D" w:rsidR="00C10EB2" w:rsidRDefault="00C10EB2" w:rsidP="00C10EB2">
      <w:pPr>
        <w:pStyle w:val="Standard1"/>
        <w:numPr>
          <w:ilvl w:val="0"/>
          <w:numId w:val="27"/>
        </w:numPr>
        <w:spacing w:before="120" w:after="0"/>
        <w:ind w:right="-424"/>
        <w:rPr>
          <w:rFonts w:asciiTheme="majorHAnsi" w:hAnsiTheme="majorHAnsi"/>
        </w:rPr>
      </w:pPr>
      <w:r>
        <w:rPr>
          <w:rFonts w:asciiTheme="majorHAnsi" w:hAnsiTheme="majorHAnsi"/>
        </w:rPr>
        <w:t>Account.js</w:t>
      </w:r>
      <w:r w:rsidR="009E52BD">
        <w:rPr>
          <w:rFonts w:asciiTheme="majorHAnsi" w:hAnsiTheme="majorHAnsi"/>
        </w:rPr>
        <w:t xml:space="preserve"> (</w:t>
      </w:r>
      <w:r w:rsidR="00993223">
        <w:rPr>
          <w:rFonts w:asciiTheme="majorHAnsi" w:hAnsiTheme="majorHAnsi"/>
        </w:rPr>
        <w:t>prepends</w:t>
      </w:r>
      <w:r w:rsidR="009E52BD">
        <w:rPr>
          <w:rFonts w:asciiTheme="majorHAnsi" w:hAnsiTheme="majorHAnsi"/>
        </w:rPr>
        <w:t xml:space="preserve"> the ‘Login’ with next code include)</w:t>
      </w:r>
      <w:r>
        <w:rPr>
          <w:rFonts w:asciiTheme="majorHAnsi" w:hAnsiTheme="majorHAnsi"/>
        </w:rPr>
        <w:t>:</w:t>
      </w:r>
    </w:p>
    <w:p w14:paraId="19C5F7E3" w14:textId="44F3476D" w:rsidR="00910982" w:rsidRPr="00C81125" w:rsidRDefault="00910982" w:rsidP="00BD6072">
      <w:pPr>
        <w:spacing w:after="0" w:line="240" w:lineRule="auto"/>
        <w:ind w:left="720"/>
        <w:jc w:val="both"/>
        <w:rPr>
          <w:rFonts w:asciiTheme="majorHAnsi" w:hAnsiTheme="majorHAnsi"/>
          <w:bCs/>
          <w:sz w:val="20"/>
          <w:szCs w:val="20"/>
          <w:lang w:val="fr-FR" w:bidi="ar-SA"/>
        </w:rPr>
      </w:pPr>
      <w:proofErr w:type="gramStart"/>
      <w:r w:rsidRPr="00C81125">
        <w:rPr>
          <w:rFonts w:asciiTheme="majorHAnsi" w:hAnsiTheme="majorHAnsi"/>
          <w:bCs/>
          <w:sz w:val="20"/>
          <w:szCs w:val="20"/>
          <w:lang w:val="fr-FR" w:bidi="ar-SA"/>
        </w:rPr>
        <w:t>var</w:t>
      </w:r>
      <w:proofErr w:type="gramEnd"/>
      <w:r w:rsidRPr="00C81125">
        <w:rPr>
          <w:rFonts w:asciiTheme="majorHAnsi" w:hAnsiTheme="majorHAnsi"/>
          <w:bCs/>
          <w:sz w:val="20"/>
          <w:szCs w:val="20"/>
          <w:lang w:val="fr-FR" w:bidi="ar-SA"/>
        </w:rPr>
        <w:t xml:space="preserve"> </w:t>
      </w:r>
      <w:proofErr w:type="spellStart"/>
      <w:r w:rsidRPr="00C81125">
        <w:rPr>
          <w:rFonts w:asciiTheme="majorHAnsi" w:hAnsiTheme="majorHAnsi"/>
          <w:bCs/>
          <w:sz w:val="20"/>
          <w:szCs w:val="20"/>
          <w:lang w:val="fr-FR" w:bidi="ar-SA"/>
        </w:rPr>
        <w:t>forterConstants</w:t>
      </w:r>
      <w:proofErr w:type="spellEnd"/>
      <w:r w:rsidRPr="00C81125">
        <w:rPr>
          <w:rFonts w:asciiTheme="majorHAnsi" w:hAnsiTheme="majorHAnsi"/>
          <w:bCs/>
          <w:sz w:val="20"/>
          <w:szCs w:val="20"/>
          <w:lang w:val="fr-FR" w:bidi="ar-SA"/>
        </w:rPr>
        <w:t xml:space="preserve"> = </w:t>
      </w:r>
      <w:proofErr w:type="spellStart"/>
      <w:r w:rsidRPr="00C81125">
        <w:rPr>
          <w:rFonts w:asciiTheme="majorHAnsi" w:hAnsiTheme="majorHAnsi"/>
          <w:bCs/>
          <w:sz w:val="20"/>
          <w:szCs w:val="20"/>
          <w:lang w:val="fr-FR" w:bidi="ar-SA"/>
        </w:rPr>
        <w:t>require</w:t>
      </w:r>
      <w:proofErr w:type="spellEnd"/>
      <w:r w:rsidRPr="00C81125">
        <w:rPr>
          <w:rFonts w:asciiTheme="majorHAnsi" w:hAnsiTheme="majorHAnsi"/>
          <w:bCs/>
          <w:sz w:val="20"/>
          <w:szCs w:val="20"/>
          <w:lang w:val="fr-FR" w:bidi="ar-SA"/>
        </w:rPr>
        <w:t>(‘*/</w:t>
      </w:r>
      <w:proofErr w:type="spellStart"/>
      <w:r w:rsidRPr="00C81125">
        <w:rPr>
          <w:rFonts w:asciiTheme="majorHAnsi" w:hAnsiTheme="majorHAnsi"/>
          <w:bCs/>
          <w:sz w:val="20"/>
          <w:szCs w:val="20"/>
          <w:lang w:val="fr-FR" w:bidi="ar-SA"/>
        </w:rPr>
        <w:t>cartridge</w:t>
      </w:r>
      <w:proofErr w:type="spellEnd"/>
      <w:r w:rsidRPr="00C81125">
        <w:rPr>
          <w:rFonts w:asciiTheme="majorHAnsi" w:hAnsiTheme="majorHAnsi"/>
          <w:bCs/>
          <w:sz w:val="20"/>
          <w:szCs w:val="20"/>
          <w:lang w:val="fr-FR" w:bidi="ar-SA"/>
        </w:rPr>
        <w:t>/scripts/lib/</w:t>
      </w:r>
      <w:proofErr w:type="spellStart"/>
      <w:r w:rsidRPr="00C81125">
        <w:rPr>
          <w:rFonts w:asciiTheme="majorHAnsi" w:hAnsiTheme="majorHAnsi"/>
          <w:bCs/>
          <w:sz w:val="20"/>
          <w:szCs w:val="20"/>
          <w:lang w:val="fr-FR" w:bidi="ar-SA"/>
        </w:rPr>
        <w:t>forter</w:t>
      </w:r>
      <w:proofErr w:type="spellEnd"/>
      <w:r w:rsidRPr="00C81125">
        <w:rPr>
          <w:rFonts w:asciiTheme="majorHAnsi" w:hAnsiTheme="majorHAnsi"/>
          <w:bCs/>
          <w:sz w:val="20"/>
          <w:szCs w:val="20"/>
          <w:lang w:val="fr-FR" w:bidi="ar-SA"/>
        </w:rPr>
        <w:t>/</w:t>
      </w:r>
      <w:proofErr w:type="spellStart"/>
      <w:r w:rsidRPr="00C81125">
        <w:rPr>
          <w:rFonts w:asciiTheme="majorHAnsi" w:hAnsiTheme="majorHAnsi"/>
          <w:bCs/>
          <w:sz w:val="20"/>
          <w:szCs w:val="20"/>
          <w:lang w:val="fr-FR" w:bidi="ar-SA"/>
        </w:rPr>
        <w:t>forterConstants</w:t>
      </w:r>
      <w:proofErr w:type="spellEnd"/>
      <w:r w:rsidRPr="00C81125">
        <w:rPr>
          <w:rFonts w:asciiTheme="majorHAnsi" w:hAnsiTheme="majorHAnsi"/>
          <w:bCs/>
          <w:sz w:val="20"/>
          <w:szCs w:val="20"/>
          <w:lang w:val="fr-FR" w:bidi="ar-SA"/>
        </w:rPr>
        <w:t>’);</w:t>
      </w:r>
    </w:p>
    <w:p w14:paraId="462626DF" w14:textId="2D39B448" w:rsidR="009E52BD" w:rsidRPr="008961BD" w:rsidRDefault="009E52BD" w:rsidP="00BD6072">
      <w:pPr>
        <w:spacing w:after="0" w:line="240" w:lineRule="auto"/>
        <w:ind w:left="720"/>
        <w:jc w:val="both"/>
        <w:rPr>
          <w:rFonts w:asciiTheme="majorHAnsi" w:hAnsiTheme="majorHAnsi"/>
          <w:sz w:val="20"/>
          <w:szCs w:val="20"/>
          <w:lang w:bidi="ar-SA"/>
        </w:rPr>
      </w:pPr>
      <w:r w:rsidRPr="00BD6072">
        <w:rPr>
          <w:rFonts w:asciiTheme="majorHAnsi" w:hAnsiTheme="majorHAnsi"/>
          <w:bCs/>
          <w:sz w:val="20"/>
          <w:szCs w:val="20"/>
          <w:lang w:bidi="ar-SA"/>
        </w:rPr>
        <w:t>var</w:t>
      </w:r>
      <w:r w:rsidRPr="008961BD">
        <w:rPr>
          <w:rFonts w:asciiTheme="majorHAnsi" w:hAnsiTheme="majorHAnsi"/>
          <w:sz w:val="20"/>
          <w:szCs w:val="20"/>
          <w:lang w:bidi="ar-SA"/>
        </w:rPr>
        <w:t xml:space="preserve"> </w:t>
      </w:r>
      <w:proofErr w:type="spellStart"/>
      <w:r w:rsidRPr="008961BD">
        <w:rPr>
          <w:rFonts w:asciiTheme="majorHAnsi" w:hAnsiTheme="majorHAnsi"/>
          <w:sz w:val="20"/>
          <w:szCs w:val="20"/>
          <w:lang w:bidi="ar-SA"/>
        </w:rPr>
        <w:t>argCustomerUpdate</w:t>
      </w:r>
      <w:proofErr w:type="spellEnd"/>
      <w:r w:rsidRPr="008961BD">
        <w:rPr>
          <w:rFonts w:asciiTheme="majorHAnsi" w:hAnsiTheme="majorHAnsi"/>
          <w:sz w:val="20"/>
          <w:szCs w:val="20"/>
          <w:lang w:bidi="ar-SA"/>
        </w:rPr>
        <w:t xml:space="preserve"> = {</w:t>
      </w:r>
    </w:p>
    <w:p w14:paraId="40AE0D02" w14:textId="030E5F6B" w:rsidR="009E52BD" w:rsidRDefault="00BD6072" w:rsidP="00BD6072">
      <w:pPr>
        <w:spacing w:after="0" w:line="240" w:lineRule="auto"/>
        <w:ind w:left="720"/>
        <w:jc w:val="both"/>
        <w:rPr>
          <w:rFonts w:asciiTheme="majorHAnsi" w:hAnsiTheme="majorHAnsi"/>
          <w:sz w:val="20"/>
          <w:szCs w:val="20"/>
          <w:lang w:bidi="ar-SA"/>
        </w:rPr>
      </w:pPr>
      <w:r>
        <w:rPr>
          <w:rFonts w:asciiTheme="majorHAnsi" w:hAnsiTheme="majorHAnsi"/>
          <w:sz w:val="20"/>
          <w:szCs w:val="20"/>
          <w:lang w:bidi="ar-SA"/>
        </w:rPr>
        <w:t xml:space="preserve">    </w:t>
      </w:r>
      <w:proofErr w:type="spellStart"/>
      <w:r w:rsidR="009E52BD" w:rsidRPr="008961BD">
        <w:rPr>
          <w:rFonts w:asciiTheme="majorHAnsi" w:hAnsiTheme="majorHAnsi"/>
          <w:sz w:val="20"/>
          <w:szCs w:val="20"/>
          <w:lang w:bidi="ar-SA"/>
        </w:rPr>
        <w:t>EventType</w:t>
      </w:r>
      <w:proofErr w:type="spellEnd"/>
      <w:r w:rsidR="009E52BD" w:rsidRPr="008961BD">
        <w:rPr>
          <w:rFonts w:asciiTheme="majorHAnsi" w:hAnsiTheme="majorHAnsi"/>
          <w:sz w:val="20"/>
          <w:szCs w:val="20"/>
          <w:lang w:bidi="ar-SA"/>
        </w:rPr>
        <w:t xml:space="preserve">: </w:t>
      </w:r>
      <w:proofErr w:type="spellStart"/>
      <w:r w:rsidR="00910982">
        <w:rPr>
          <w:rFonts w:asciiTheme="majorHAnsi" w:hAnsiTheme="majorHAnsi"/>
          <w:sz w:val="20"/>
          <w:szCs w:val="20"/>
          <w:lang w:bidi="ar-SA"/>
        </w:rPr>
        <w:t>forterConstants.</w:t>
      </w:r>
      <w:r w:rsidR="009E52BD" w:rsidRPr="008961BD">
        <w:rPr>
          <w:rFonts w:asciiTheme="majorHAnsi" w:hAnsiTheme="majorHAnsi"/>
          <w:sz w:val="20"/>
          <w:szCs w:val="20"/>
          <w:lang w:bidi="ar-SA"/>
        </w:rPr>
        <w:t>CUSTOMER_LOGIN</w:t>
      </w:r>
      <w:proofErr w:type="spellEnd"/>
      <w:r w:rsidR="001C416C">
        <w:rPr>
          <w:rFonts w:asciiTheme="majorHAnsi" w:hAnsiTheme="majorHAnsi"/>
          <w:sz w:val="20"/>
          <w:szCs w:val="20"/>
          <w:lang w:bidi="ar-SA"/>
        </w:rPr>
        <w:t>,</w:t>
      </w:r>
    </w:p>
    <w:p w14:paraId="497FF28C" w14:textId="5E8B6862" w:rsidR="001C416C" w:rsidRDefault="001C416C" w:rsidP="00BD6072">
      <w:pPr>
        <w:spacing w:after="0" w:line="240" w:lineRule="auto"/>
        <w:ind w:left="720"/>
        <w:jc w:val="both"/>
        <w:rPr>
          <w:rFonts w:asciiTheme="majorHAnsi" w:hAnsiTheme="majorHAnsi"/>
          <w:sz w:val="20"/>
          <w:szCs w:val="20"/>
          <w:lang w:bidi="ar-SA"/>
        </w:rPr>
      </w:pPr>
      <w:r>
        <w:rPr>
          <w:rFonts w:asciiTheme="majorHAnsi" w:hAnsiTheme="majorHAnsi"/>
          <w:sz w:val="20"/>
          <w:szCs w:val="20"/>
          <w:lang w:bidi="ar-SA"/>
        </w:rPr>
        <w:t>customer: customer,</w:t>
      </w:r>
    </w:p>
    <w:p w14:paraId="25305C4F" w14:textId="67527DBA" w:rsidR="001C416C" w:rsidRPr="008961BD" w:rsidRDefault="001C416C" w:rsidP="00BD6072">
      <w:pPr>
        <w:spacing w:after="0" w:line="240" w:lineRule="auto"/>
        <w:ind w:left="720"/>
        <w:jc w:val="both"/>
        <w:rPr>
          <w:rFonts w:asciiTheme="majorHAnsi" w:hAnsiTheme="majorHAnsi"/>
          <w:sz w:val="20"/>
          <w:szCs w:val="20"/>
          <w:lang w:bidi="ar-SA"/>
        </w:rPr>
      </w:pPr>
      <w:r>
        <w:rPr>
          <w:rFonts w:asciiTheme="majorHAnsi" w:hAnsiTheme="majorHAnsi"/>
          <w:sz w:val="20"/>
          <w:szCs w:val="20"/>
          <w:lang w:bidi="ar-SA"/>
        </w:rPr>
        <w:t>request: request</w:t>
      </w:r>
    </w:p>
    <w:p w14:paraId="7035D0F4" w14:textId="4E9DCE8C" w:rsidR="009E52BD" w:rsidRPr="008961BD" w:rsidRDefault="009E52BD" w:rsidP="00BD6072">
      <w:pPr>
        <w:spacing w:after="0" w:line="240" w:lineRule="auto"/>
        <w:ind w:left="720"/>
        <w:jc w:val="both"/>
        <w:rPr>
          <w:rFonts w:asciiTheme="majorHAnsi" w:hAnsiTheme="majorHAnsi"/>
          <w:sz w:val="20"/>
          <w:szCs w:val="20"/>
          <w:lang w:bidi="ar-SA"/>
        </w:rPr>
      </w:pPr>
      <w:r w:rsidRPr="008961BD">
        <w:rPr>
          <w:rFonts w:asciiTheme="majorHAnsi" w:hAnsiTheme="majorHAnsi"/>
          <w:sz w:val="20"/>
          <w:szCs w:val="20"/>
          <w:lang w:bidi="ar-SA"/>
        </w:rPr>
        <w:t>}</w:t>
      </w:r>
      <w:r w:rsidR="007F2676">
        <w:rPr>
          <w:rFonts w:asciiTheme="majorHAnsi" w:hAnsiTheme="majorHAnsi"/>
          <w:sz w:val="20"/>
          <w:szCs w:val="20"/>
          <w:lang w:bidi="ar-SA"/>
        </w:rPr>
        <w:t>;</w:t>
      </w:r>
    </w:p>
    <w:p w14:paraId="5B9E0891" w14:textId="2CE9C803" w:rsidR="009E52BD" w:rsidRPr="008961BD" w:rsidRDefault="000020BD" w:rsidP="00BD6072">
      <w:pPr>
        <w:spacing w:after="0" w:line="240" w:lineRule="auto"/>
        <w:ind w:left="720"/>
        <w:jc w:val="both"/>
        <w:rPr>
          <w:rFonts w:asciiTheme="majorHAnsi" w:hAnsiTheme="majorHAnsi"/>
          <w:sz w:val="20"/>
          <w:szCs w:val="20"/>
          <w:lang w:bidi="ar-SA"/>
        </w:rPr>
      </w:pPr>
      <w:r>
        <w:rPr>
          <w:rFonts w:asciiTheme="majorHAnsi" w:hAnsiTheme="majorHAnsi"/>
          <w:sz w:val="20"/>
          <w:szCs w:val="20"/>
          <w:lang w:bidi="ar-SA"/>
        </w:rPr>
        <w:t>v</w:t>
      </w:r>
      <w:r w:rsidR="007F2676">
        <w:rPr>
          <w:rFonts w:asciiTheme="majorHAnsi" w:hAnsiTheme="majorHAnsi"/>
          <w:sz w:val="20"/>
          <w:szCs w:val="20"/>
          <w:lang w:bidi="ar-SA"/>
        </w:rPr>
        <w:t xml:space="preserve">ar </w:t>
      </w:r>
      <w:proofErr w:type="spellStart"/>
      <w:r w:rsidR="009E52BD" w:rsidRPr="008961BD">
        <w:rPr>
          <w:rFonts w:asciiTheme="majorHAnsi" w:hAnsiTheme="majorHAnsi"/>
          <w:sz w:val="20"/>
          <w:szCs w:val="20"/>
          <w:lang w:bidi="ar-SA"/>
        </w:rPr>
        <w:t>forterCall</w:t>
      </w:r>
      <w:proofErr w:type="spellEnd"/>
      <w:r w:rsidR="009E52BD" w:rsidRPr="008961BD">
        <w:rPr>
          <w:rFonts w:asciiTheme="majorHAnsi" w:hAnsiTheme="majorHAnsi"/>
          <w:sz w:val="20"/>
          <w:szCs w:val="20"/>
          <w:lang w:bidi="ar-SA"/>
        </w:rPr>
        <w:t xml:space="preserve"> = require('</w:t>
      </w:r>
      <w:r>
        <w:rPr>
          <w:rFonts w:asciiTheme="majorHAnsi" w:hAnsiTheme="majorHAnsi"/>
          <w:sz w:val="20"/>
          <w:szCs w:val="20"/>
          <w:lang w:bidi="ar-SA"/>
        </w:rPr>
        <w:t>*</w:t>
      </w:r>
      <w:r w:rsidR="009E52BD" w:rsidRPr="008961BD">
        <w:rPr>
          <w:rFonts w:asciiTheme="majorHAnsi" w:hAnsiTheme="majorHAnsi"/>
          <w:sz w:val="20"/>
          <w:szCs w:val="20"/>
          <w:lang w:bidi="ar-SA"/>
        </w:rPr>
        <w:t>/cartridge/scripts/pipelets/forter/ForterCustomerUpdate');</w:t>
      </w:r>
    </w:p>
    <w:p w14:paraId="0868087D" w14:textId="45A999D7" w:rsidR="00C10EB2" w:rsidRDefault="00910982" w:rsidP="00BD6072">
      <w:pPr>
        <w:spacing w:after="0" w:line="240" w:lineRule="auto"/>
        <w:ind w:left="720"/>
        <w:jc w:val="both"/>
        <w:rPr>
          <w:rFonts w:asciiTheme="majorHAnsi" w:hAnsiTheme="majorHAnsi"/>
          <w:sz w:val="20"/>
          <w:szCs w:val="20"/>
          <w:lang w:bidi="ar-SA"/>
        </w:rPr>
      </w:pPr>
      <w:r>
        <w:rPr>
          <w:rFonts w:asciiTheme="majorHAnsi" w:hAnsiTheme="majorHAnsi"/>
          <w:sz w:val="20"/>
          <w:szCs w:val="20"/>
          <w:lang w:bidi="ar-SA"/>
        </w:rPr>
        <w:t xml:space="preserve">var </w:t>
      </w:r>
      <w:proofErr w:type="spellStart"/>
      <w:r>
        <w:rPr>
          <w:rFonts w:asciiTheme="majorHAnsi" w:hAnsiTheme="majorHAnsi"/>
          <w:sz w:val="20"/>
          <w:szCs w:val="20"/>
          <w:lang w:bidi="ar-SA"/>
        </w:rPr>
        <w:t>forterDecision</w:t>
      </w:r>
      <w:proofErr w:type="spellEnd"/>
      <w:r>
        <w:rPr>
          <w:rFonts w:asciiTheme="majorHAnsi" w:hAnsiTheme="majorHAnsi"/>
          <w:sz w:val="20"/>
          <w:szCs w:val="20"/>
          <w:lang w:bidi="ar-SA"/>
        </w:rPr>
        <w:t xml:space="preserve"> = </w:t>
      </w:r>
      <w:proofErr w:type="spellStart"/>
      <w:r w:rsidR="009E52BD" w:rsidRPr="008961BD">
        <w:rPr>
          <w:rFonts w:asciiTheme="majorHAnsi" w:hAnsiTheme="majorHAnsi"/>
          <w:sz w:val="20"/>
          <w:szCs w:val="20"/>
          <w:lang w:bidi="ar-SA"/>
        </w:rPr>
        <w:t>forterCall.execute</w:t>
      </w:r>
      <w:proofErr w:type="spellEnd"/>
      <w:r w:rsidR="009E52BD" w:rsidRPr="008961BD">
        <w:rPr>
          <w:rFonts w:asciiTheme="majorHAnsi" w:hAnsiTheme="majorHAnsi"/>
          <w:sz w:val="20"/>
          <w:szCs w:val="20"/>
          <w:lang w:bidi="ar-SA"/>
        </w:rPr>
        <w:t>(</w:t>
      </w:r>
      <w:proofErr w:type="spellStart"/>
      <w:r w:rsidR="009E52BD" w:rsidRPr="008961BD">
        <w:rPr>
          <w:rFonts w:asciiTheme="majorHAnsi" w:hAnsiTheme="majorHAnsi"/>
          <w:sz w:val="20"/>
          <w:szCs w:val="20"/>
          <w:lang w:bidi="ar-SA"/>
        </w:rPr>
        <w:t>argCustomerUpdate</w:t>
      </w:r>
      <w:proofErr w:type="spellEnd"/>
      <w:r w:rsidR="009E52BD" w:rsidRPr="008961BD">
        <w:rPr>
          <w:rFonts w:asciiTheme="majorHAnsi" w:hAnsiTheme="majorHAnsi"/>
          <w:sz w:val="20"/>
          <w:szCs w:val="20"/>
          <w:lang w:bidi="ar-SA"/>
        </w:rPr>
        <w:t>);</w:t>
      </w:r>
    </w:p>
    <w:p w14:paraId="167F98F0" w14:textId="6DF27A26" w:rsidR="00910982" w:rsidRDefault="00910982" w:rsidP="00BD6072">
      <w:pPr>
        <w:spacing w:after="0" w:line="240" w:lineRule="auto"/>
        <w:ind w:left="720"/>
        <w:jc w:val="both"/>
        <w:rPr>
          <w:rFonts w:asciiTheme="majorHAnsi" w:hAnsiTheme="majorHAnsi"/>
          <w:sz w:val="20"/>
          <w:szCs w:val="20"/>
          <w:lang w:bidi="ar-SA"/>
        </w:rPr>
      </w:pPr>
    </w:p>
    <w:p w14:paraId="1347A308" w14:textId="2B6A034E" w:rsidR="00445422" w:rsidRPr="003706E8" w:rsidRDefault="00445422" w:rsidP="00445422">
      <w:pPr>
        <w:pStyle w:val="Standard1"/>
        <w:ind w:left="720" w:right="-424"/>
        <w:rPr>
          <w:rFonts w:asciiTheme="majorHAnsi" w:hAnsiTheme="majorHAnsi"/>
          <w:i/>
          <w:iCs/>
        </w:rPr>
      </w:pPr>
      <w:r>
        <w:rPr>
          <w:rFonts w:asciiTheme="majorHAnsi" w:hAnsiTheme="majorHAnsi"/>
          <w:i/>
          <w:iCs/>
        </w:rPr>
        <w:br/>
        <w:t xml:space="preserve">You only need to include this call for the authentication attempt API, if you have an advanced authentication method used for MFA or OTP, in this case you’ll need to provide the information returned from your MFA in this request. </w:t>
      </w:r>
    </w:p>
    <w:p w14:paraId="0A44FA6B" w14:textId="77777777" w:rsidR="00445422" w:rsidRDefault="00445422" w:rsidP="00BD6072">
      <w:pPr>
        <w:spacing w:after="0" w:line="240" w:lineRule="auto"/>
        <w:ind w:left="720"/>
        <w:jc w:val="both"/>
        <w:rPr>
          <w:rFonts w:asciiTheme="majorHAnsi" w:hAnsiTheme="majorHAnsi"/>
          <w:sz w:val="20"/>
          <w:szCs w:val="20"/>
          <w:lang w:bidi="ar-SA"/>
        </w:rPr>
      </w:pPr>
    </w:p>
    <w:p w14:paraId="0D025F33" w14:textId="77777777" w:rsidR="00445422" w:rsidRPr="00935E50" w:rsidRDefault="00445422" w:rsidP="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b/>
          <w:bCs/>
          <w:color w:val="800555"/>
          <w:sz w:val="20"/>
          <w:szCs w:val="20"/>
          <w:lang w:val="pt-BR" w:eastAsia="pt-BR" w:bidi="ar-SA"/>
        </w:rPr>
        <w:t>if</w:t>
      </w:r>
      <w:r w:rsidRPr="00935E50">
        <w:rPr>
          <w:rFonts w:asciiTheme="majorHAnsi" w:eastAsia="Times New Roman" w:hAnsiTheme="majorHAnsi" w:cs="Times New Roman"/>
          <w:color w:val="000000"/>
          <w:sz w:val="20"/>
          <w:szCs w:val="20"/>
          <w:lang w:val="pt-BR" w:eastAsia="pt-BR" w:bidi="ar-SA"/>
        </w:rPr>
        <w:t> (forterDecision == forterConstants.STATUS_VERIFICATION_REQ) {</w:t>
      </w:r>
    </w:p>
    <w:p w14:paraId="2F0AE438" w14:textId="77777777" w:rsidR="00445422" w:rsidRPr="00935E50" w:rsidRDefault="00445422" w:rsidP="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xml:space="preserve">    </w:t>
      </w:r>
      <w:r w:rsidRPr="00935E50">
        <w:rPr>
          <w:rFonts w:asciiTheme="majorHAnsi" w:eastAsia="Times New Roman" w:hAnsiTheme="majorHAnsi" w:cs="Times New Roman"/>
          <w:b/>
          <w:bCs/>
          <w:color w:val="800555"/>
          <w:sz w:val="20"/>
          <w:szCs w:val="20"/>
          <w:lang w:val="pt-BR" w:eastAsia="pt-BR" w:bidi="ar-SA"/>
        </w:rPr>
        <w:t>var</w:t>
      </w:r>
      <w:r w:rsidRPr="00935E50">
        <w:rPr>
          <w:rFonts w:asciiTheme="majorHAnsi" w:eastAsia="Times New Roman" w:hAnsiTheme="majorHAnsi" w:cs="Times New Roman"/>
          <w:color w:val="000000"/>
          <w:sz w:val="20"/>
          <w:szCs w:val="20"/>
          <w:lang w:val="pt-BR" w:eastAsia="pt-BR" w:bidi="ar-SA"/>
        </w:rPr>
        <w:t> argAuthenticationAttemptUpdate = {</w:t>
      </w:r>
    </w:p>
    <w:p w14:paraId="4FE21721" w14:textId="77777777" w:rsidR="00445422" w:rsidRPr="00935E50" w:rsidRDefault="00445422" w:rsidP="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EventType: forterConstants.CUSTOMER_AUTH_ATTEMPT</w:t>
      </w:r>
    </w:p>
    <w:p w14:paraId="2F9E1E36" w14:textId="77777777" w:rsidR="00445422" w:rsidRPr="00935E50" w:rsidRDefault="00445422" w:rsidP="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w:t>
      </w:r>
      <w:r w:rsidRPr="00935E50">
        <w:rPr>
          <w:rFonts w:asciiTheme="majorHAnsi" w:eastAsia="Times New Roman" w:hAnsiTheme="majorHAnsi" w:cs="Times New Roman"/>
          <w:color w:val="000000"/>
          <w:sz w:val="20"/>
          <w:szCs w:val="20"/>
          <w:lang w:val="pt-BR" w:eastAsia="pt-BR" w:bidi="ar-SA"/>
        </w:rPr>
        <w:br/>
        <w:t xml:space="preserve">    </w:t>
      </w:r>
      <w:r w:rsidRPr="00935E50">
        <w:rPr>
          <w:rFonts w:asciiTheme="majorHAnsi" w:eastAsia="Times New Roman" w:hAnsiTheme="majorHAnsi" w:cs="Times New Roman"/>
          <w:color w:val="000000"/>
          <w:sz w:val="20"/>
          <w:szCs w:val="20"/>
          <w:lang w:val="pt-BR" w:eastAsia="pt-BR" w:bidi="ar-SA"/>
        </w:rPr>
        <w:br/>
        <w:t xml:space="preserve">    // example of object with MFA results </w:t>
      </w:r>
      <w:r w:rsidRPr="00935E50">
        <w:rPr>
          <w:rFonts w:asciiTheme="majorHAnsi" w:eastAsia="Times New Roman" w:hAnsiTheme="majorHAnsi" w:cs="Times New Roman"/>
          <w:color w:val="000000"/>
          <w:sz w:val="20"/>
          <w:szCs w:val="20"/>
          <w:lang w:val="pt-BR" w:eastAsia="pt-BR" w:bidi="ar-SA"/>
        </w:rPr>
        <w:br/>
        <w:t xml:space="preserve">    argAuthenticationAttemptUpdate.additionalAuthenticationMethod = {</w:t>
      </w:r>
      <w:r w:rsidRPr="00935E50">
        <w:rPr>
          <w:rFonts w:asciiTheme="majorHAnsi" w:eastAsia="Times New Roman" w:hAnsiTheme="majorHAnsi" w:cs="Times New Roman"/>
          <w:color w:val="000000"/>
          <w:sz w:val="20"/>
          <w:szCs w:val="20"/>
          <w:lang w:val="pt-BR" w:eastAsia="pt-BR" w:bidi="ar-SA"/>
        </w:rPr>
        <w:br/>
        <w:t xml:space="preserve">           verificationOutcome: ‘&lt;Your MFA outcome result&gt;’,</w:t>
      </w:r>
      <w:r w:rsidRPr="00935E50">
        <w:rPr>
          <w:rFonts w:asciiTheme="majorHAnsi" w:eastAsia="Times New Roman" w:hAnsiTheme="majorHAnsi" w:cs="Times New Roman"/>
          <w:color w:val="000000"/>
          <w:sz w:val="20"/>
          <w:szCs w:val="20"/>
          <w:lang w:val="pt-BR" w:eastAsia="pt-BR" w:bidi="ar-SA"/>
        </w:rPr>
        <w:br/>
        <w:t xml:space="preserve">           correlationId: ‘&lt;result from MFA&gt;’,</w:t>
      </w:r>
      <w:r w:rsidRPr="00935E50">
        <w:rPr>
          <w:rFonts w:asciiTheme="majorHAnsi" w:eastAsia="Times New Roman" w:hAnsiTheme="majorHAnsi" w:cs="Times New Roman"/>
          <w:color w:val="000000"/>
          <w:sz w:val="20"/>
          <w:szCs w:val="20"/>
          <w:lang w:val="pt-BR" w:eastAsia="pt-BR" w:bidi="ar-SA"/>
        </w:rPr>
        <w:br/>
        <w:t xml:space="preserve">           emailVerification: {</w:t>
      </w:r>
      <w:r w:rsidRPr="00935E50">
        <w:rPr>
          <w:rFonts w:asciiTheme="majorHAnsi" w:eastAsia="Times New Roman" w:hAnsiTheme="majorHAnsi" w:cs="Times New Roman"/>
          <w:color w:val="000000"/>
          <w:sz w:val="20"/>
          <w:szCs w:val="20"/>
          <w:lang w:val="pt-BR" w:eastAsia="pt-BR" w:bidi="ar-SA"/>
        </w:rPr>
        <w:br/>
        <w:t xml:space="preserve">                  email: customer.profile.email,</w:t>
      </w:r>
    </w:p>
    <w:p w14:paraId="5FF9D38F" w14:textId="77777777" w:rsidR="00445422" w:rsidRPr="00935E50" w:rsidRDefault="00445422" w:rsidP="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xml:space="preserve">                  emailRole: ‘ACCOUNT’,</w:t>
      </w:r>
    </w:p>
    <w:p w14:paraId="0E35FBE7" w14:textId="77777777" w:rsidR="00445422" w:rsidRPr="00935E50" w:rsidRDefault="00445422" w:rsidP="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xml:space="preserve">                  sent: true,</w:t>
      </w:r>
    </w:p>
    <w:p w14:paraId="480D966C" w14:textId="77777777" w:rsidR="00445422" w:rsidRPr="00935E50" w:rsidRDefault="00445422" w:rsidP="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xml:space="preserve">                  verified: true</w:t>
      </w:r>
    </w:p>
    <w:p w14:paraId="4C508E57" w14:textId="77777777" w:rsidR="00445422" w:rsidRPr="00935E50" w:rsidRDefault="00445422" w:rsidP="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xml:space="preserve">           }    </w:t>
      </w:r>
      <w:r w:rsidRPr="00935E50">
        <w:rPr>
          <w:rFonts w:asciiTheme="majorHAnsi" w:eastAsia="Times New Roman" w:hAnsiTheme="majorHAnsi" w:cs="Times New Roman"/>
          <w:color w:val="000000"/>
          <w:sz w:val="20"/>
          <w:szCs w:val="20"/>
          <w:lang w:val="pt-BR" w:eastAsia="pt-BR" w:bidi="ar-SA"/>
        </w:rPr>
        <w:br/>
        <w:t xml:space="preserve">    };</w:t>
      </w:r>
    </w:p>
    <w:p w14:paraId="49718908" w14:textId="77777777" w:rsidR="00445422" w:rsidRPr="00935E50" w:rsidRDefault="00445422" w:rsidP="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w:t>
      </w:r>
      <w:r w:rsidRPr="00935E50">
        <w:rPr>
          <w:rFonts w:asciiTheme="majorHAnsi" w:eastAsia="Times New Roman" w:hAnsiTheme="majorHAnsi" w:cs="Times New Roman"/>
          <w:b/>
          <w:bCs/>
          <w:color w:val="800555"/>
          <w:sz w:val="20"/>
          <w:szCs w:val="20"/>
          <w:lang w:val="pt-BR" w:eastAsia="pt-BR" w:bidi="ar-SA"/>
        </w:rPr>
        <w:t>var</w:t>
      </w:r>
      <w:r w:rsidRPr="00935E50">
        <w:rPr>
          <w:rFonts w:asciiTheme="majorHAnsi" w:eastAsia="Times New Roman" w:hAnsiTheme="majorHAnsi" w:cs="Times New Roman"/>
          <w:color w:val="000000"/>
          <w:sz w:val="20"/>
          <w:szCs w:val="20"/>
          <w:lang w:val="pt-BR" w:eastAsia="pt-BR" w:bidi="ar-SA"/>
        </w:rPr>
        <w:t> forterAuthAttempCall = </w:t>
      </w:r>
      <w:r w:rsidRPr="00935E50">
        <w:rPr>
          <w:rFonts w:asciiTheme="majorHAnsi" w:eastAsia="Times New Roman" w:hAnsiTheme="majorHAnsi" w:cs="Times New Roman"/>
          <w:b/>
          <w:bCs/>
          <w:color w:val="642880"/>
          <w:sz w:val="20"/>
          <w:szCs w:val="20"/>
          <w:lang w:val="pt-BR" w:eastAsia="pt-BR" w:bidi="ar-SA"/>
        </w:rPr>
        <w:t>require</w:t>
      </w:r>
      <w:r w:rsidRPr="00935E50">
        <w:rPr>
          <w:rFonts w:asciiTheme="majorHAnsi" w:eastAsia="Times New Roman" w:hAnsiTheme="majorHAnsi" w:cs="Times New Roman"/>
          <w:color w:val="000000"/>
          <w:sz w:val="20"/>
          <w:szCs w:val="20"/>
          <w:lang w:val="pt-BR" w:eastAsia="pt-BR" w:bidi="ar-SA"/>
        </w:rPr>
        <w:t>(</w:t>
      </w:r>
      <w:r w:rsidRPr="00935E50">
        <w:rPr>
          <w:rFonts w:asciiTheme="majorHAnsi" w:eastAsia="Times New Roman" w:hAnsiTheme="majorHAnsi" w:cs="Times New Roman"/>
          <w:color w:val="2A00FF"/>
          <w:sz w:val="20"/>
          <w:szCs w:val="20"/>
          <w:lang w:val="pt-BR" w:eastAsia="pt-BR" w:bidi="ar-SA"/>
        </w:rPr>
        <w:t>'*/cartridge/scripts/pipelets/forter/ForterAuthenticationAttemptUpdate'</w:t>
      </w:r>
      <w:r w:rsidRPr="00935E50">
        <w:rPr>
          <w:rFonts w:asciiTheme="majorHAnsi" w:eastAsia="Times New Roman" w:hAnsiTheme="majorHAnsi" w:cs="Times New Roman"/>
          <w:color w:val="000000"/>
          <w:sz w:val="20"/>
          <w:szCs w:val="20"/>
          <w:lang w:val="pt-BR" w:eastAsia="pt-BR" w:bidi="ar-SA"/>
        </w:rPr>
        <w:t>);</w:t>
      </w:r>
    </w:p>
    <w:p w14:paraId="23A2C130" w14:textId="77777777" w:rsidR="00445422" w:rsidRPr="00935E50" w:rsidRDefault="00445422" w:rsidP="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forterAuthAttempCall.</w:t>
      </w:r>
      <w:r w:rsidRPr="00935E50">
        <w:rPr>
          <w:rFonts w:asciiTheme="majorHAnsi" w:eastAsia="Times New Roman" w:hAnsiTheme="majorHAnsi" w:cs="Times New Roman"/>
          <w:b/>
          <w:bCs/>
          <w:color w:val="000000"/>
          <w:sz w:val="20"/>
          <w:szCs w:val="20"/>
          <w:lang w:val="pt-BR" w:eastAsia="pt-BR" w:bidi="ar-SA"/>
        </w:rPr>
        <w:t>execute</w:t>
      </w:r>
      <w:r w:rsidRPr="00935E50">
        <w:rPr>
          <w:rFonts w:asciiTheme="majorHAnsi" w:eastAsia="Times New Roman" w:hAnsiTheme="majorHAnsi" w:cs="Times New Roman"/>
          <w:color w:val="000000"/>
          <w:sz w:val="20"/>
          <w:szCs w:val="20"/>
          <w:lang w:val="pt-BR" w:eastAsia="pt-BR" w:bidi="ar-SA"/>
        </w:rPr>
        <w:t>(argAuthenticationAttemptUpdate);</w:t>
      </w:r>
    </w:p>
    <w:p w14:paraId="35DA1AA4" w14:textId="77777777" w:rsidR="00445422" w:rsidRPr="00935E50" w:rsidRDefault="00445422" w:rsidP="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w:t>
      </w:r>
    </w:p>
    <w:p w14:paraId="796DF153" w14:textId="77777777" w:rsidR="00910982" w:rsidRDefault="00910982" w:rsidP="00BD6072">
      <w:pPr>
        <w:spacing w:after="0" w:line="240" w:lineRule="auto"/>
        <w:ind w:left="720"/>
        <w:jc w:val="both"/>
        <w:rPr>
          <w:rFonts w:asciiTheme="majorHAnsi" w:hAnsiTheme="majorHAnsi"/>
          <w:sz w:val="20"/>
          <w:szCs w:val="20"/>
          <w:lang w:bidi="ar-SA"/>
        </w:rPr>
      </w:pPr>
    </w:p>
    <w:p w14:paraId="5D2C53E1" w14:textId="77777777" w:rsidR="00F939ED" w:rsidRDefault="00F939ED" w:rsidP="00BD6072">
      <w:pPr>
        <w:spacing w:after="0" w:line="240" w:lineRule="auto"/>
        <w:ind w:left="720"/>
        <w:jc w:val="both"/>
        <w:rPr>
          <w:rFonts w:asciiTheme="majorHAnsi" w:hAnsiTheme="majorHAnsi"/>
          <w:sz w:val="20"/>
          <w:szCs w:val="20"/>
          <w:lang w:bidi="ar-SA"/>
        </w:rPr>
      </w:pPr>
    </w:p>
    <w:p w14:paraId="117B55A6" w14:textId="77FF856A" w:rsidR="00F9444A" w:rsidRPr="008961BD" w:rsidRDefault="00993223" w:rsidP="00F9444A">
      <w:pPr>
        <w:spacing w:after="0" w:line="240" w:lineRule="auto"/>
        <w:ind w:left="720"/>
        <w:jc w:val="both"/>
        <w:rPr>
          <w:rFonts w:asciiTheme="majorHAnsi" w:hAnsiTheme="majorHAnsi"/>
          <w:sz w:val="20"/>
          <w:szCs w:val="20"/>
          <w:lang w:bidi="ar-SA"/>
        </w:rPr>
      </w:pPr>
      <w:r>
        <w:rPr>
          <w:rFonts w:asciiTheme="majorHAnsi" w:hAnsiTheme="majorHAnsi"/>
          <w:noProof/>
          <w:sz w:val="20"/>
          <w:szCs w:val="20"/>
          <w:lang w:bidi="ar-SA"/>
        </w:rPr>
        <w:lastRenderedPageBreak/>
        <w:drawing>
          <wp:inline distT="0" distB="0" distL="0" distR="0" wp14:anchorId="16EEDFFD" wp14:editId="0D504962">
            <wp:extent cx="5679966" cy="4004310"/>
            <wp:effectExtent l="19050" t="19050" r="16510" b="15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700907" cy="4019073"/>
                    </a:xfrm>
                    <a:prstGeom prst="rect">
                      <a:avLst/>
                    </a:prstGeom>
                    <a:noFill/>
                    <a:ln>
                      <a:solidFill>
                        <a:schemeClr val="tx1"/>
                      </a:solidFill>
                    </a:ln>
                  </pic:spPr>
                </pic:pic>
              </a:graphicData>
            </a:graphic>
          </wp:inline>
        </w:drawing>
      </w:r>
    </w:p>
    <w:p w14:paraId="7E4DAD9A" w14:textId="0D4337B7" w:rsidR="00C10EB2" w:rsidRDefault="005B3BF6" w:rsidP="00C10EB2">
      <w:pPr>
        <w:rPr>
          <w:rFonts w:asciiTheme="majorHAnsi" w:hAnsiTheme="majorHAnsi"/>
          <w:lang w:bidi="ar-SA"/>
        </w:rPr>
      </w:pPr>
      <w:r>
        <w:rPr>
          <w:rFonts w:asciiTheme="majorHAnsi" w:hAnsiTheme="majorHAnsi"/>
          <w:b/>
          <w:bCs/>
          <w:sz w:val="20"/>
          <w:szCs w:val="20"/>
        </w:rPr>
        <w:br w:type="page"/>
      </w:r>
    </w:p>
    <w:p w14:paraId="58E0ADF4" w14:textId="6152CD80" w:rsidR="00D95C18" w:rsidRDefault="00D95C18" w:rsidP="00D95C18">
      <w:pPr>
        <w:pStyle w:val="Standard1"/>
        <w:numPr>
          <w:ilvl w:val="0"/>
          <w:numId w:val="27"/>
        </w:numPr>
        <w:spacing w:before="120" w:after="0"/>
        <w:ind w:right="-424"/>
        <w:rPr>
          <w:rFonts w:asciiTheme="majorHAnsi" w:hAnsiTheme="majorHAnsi"/>
        </w:rPr>
      </w:pPr>
      <w:r>
        <w:rPr>
          <w:rFonts w:asciiTheme="majorHAnsi" w:hAnsiTheme="majorHAnsi"/>
        </w:rPr>
        <w:lastRenderedPageBreak/>
        <w:t>Account.js (</w:t>
      </w:r>
      <w:r w:rsidR="00993223">
        <w:rPr>
          <w:rFonts w:asciiTheme="majorHAnsi" w:hAnsiTheme="majorHAnsi"/>
        </w:rPr>
        <w:t>appends</w:t>
      </w:r>
      <w:r>
        <w:rPr>
          <w:rFonts w:asciiTheme="majorHAnsi" w:hAnsiTheme="majorHAnsi"/>
        </w:rPr>
        <w:t xml:space="preserve"> the ‘</w:t>
      </w:r>
      <w:proofErr w:type="spellStart"/>
      <w:r>
        <w:rPr>
          <w:rFonts w:asciiTheme="majorHAnsi" w:hAnsiTheme="majorHAnsi"/>
        </w:rPr>
        <w:t>SubmitRegistration</w:t>
      </w:r>
      <w:proofErr w:type="spellEnd"/>
      <w:r>
        <w:rPr>
          <w:rFonts w:asciiTheme="majorHAnsi" w:hAnsiTheme="majorHAnsi"/>
        </w:rPr>
        <w:t>’ with next code include):</w:t>
      </w:r>
    </w:p>
    <w:p w14:paraId="3E7E5BE8" w14:textId="77777777" w:rsidR="00D95C18" w:rsidRPr="008961BD" w:rsidRDefault="00D95C18" w:rsidP="00D95C18">
      <w:pPr>
        <w:spacing w:after="0" w:line="240" w:lineRule="auto"/>
        <w:ind w:left="720"/>
        <w:jc w:val="both"/>
        <w:rPr>
          <w:rFonts w:asciiTheme="majorHAnsi" w:hAnsiTheme="majorHAnsi"/>
          <w:sz w:val="20"/>
          <w:szCs w:val="20"/>
          <w:lang w:bidi="ar-SA"/>
        </w:rPr>
      </w:pPr>
      <w:r w:rsidRPr="00BD6072">
        <w:rPr>
          <w:rFonts w:asciiTheme="majorHAnsi" w:hAnsiTheme="majorHAnsi"/>
          <w:bCs/>
          <w:sz w:val="20"/>
          <w:szCs w:val="20"/>
          <w:lang w:bidi="ar-SA"/>
        </w:rPr>
        <w:t>var</w:t>
      </w:r>
      <w:r w:rsidRPr="008961BD">
        <w:rPr>
          <w:rFonts w:asciiTheme="majorHAnsi" w:hAnsiTheme="majorHAnsi"/>
          <w:sz w:val="20"/>
          <w:szCs w:val="20"/>
          <w:lang w:bidi="ar-SA"/>
        </w:rPr>
        <w:t xml:space="preserve"> </w:t>
      </w:r>
      <w:proofErr w:type="spellStart"/>
      <w:r w:rsidRPr="008961BD">
        <w:rPr>
          <w:rFonts w:asciiTheme="majorHAnsi" w:hAnsiTheme="majorHAnsi"/>
          <w:sz w:val="20"/>
          <w:szCs w:val="20"/>
          <w:lang w:bidi="ar-SA"/>
        </w:rPr>
        <w:t>argCustomerUpdate</w:t>
      </w:r>
      <w:proofErr w:type="spellEnd"/>
      <w:r w:rsidRPr="008961BD">
        <w:rPr>
          <w:rFonts w:asciiTheme="majorHAnsi" w:hAnsiTheme="majorHAnsi"/>
          <w:sz w:val="20"/>
          <w:szCs w:val="20"/>
          <w:lang w:bidi="ar-SA"/>
        </w:rPr>
        <w:t xml:space="preserve"> = {</w:t>
      </w:r>
    </w:p>
    <w:p w14:paraId="1D26FB2D" w14:textId="4BAF27F1" w:rsidR="002177EE" w:rsidRPr="008961BD" w:rsidRDefault="00D95C18" w:rsidP="00874864">
      <w:pPr>
        <w:spacing w:after="0" w:line="240" w:lineRule="auto"/>
        <w:ind w:left="720"/>
        <w:jc w:val="both"/>
        <w:rPr>
          <w:rFonts w:asciiTheme="majorHAnsi" w:hAnsiTheme="majorHAnsi"/>
          <w:sz w:val="20"/>
          <w:szCs w:val="20"/>
          <w:lang w:bidi="ar-SA"/>
        </w:rPr>
      </w:pPr>
      <w:proofErr w:type="spellStart"/>
      <w:r w:rsidRPr="008961BD">
        <w:rPr>
          <w:rFonts w:asciiTheme="majorHAnsi" w:hAnsiTheme="majorHAnsi"/>
          <w:sz w:val="20"/>
          <w:szCs w:val="20"/>
          <w:lang w:bidi="ar-SA"/>
        </w:rPr>
        <w:t>EventType</w:t>
      </w:r>
      <w:proofErr w:type="spellEnd"/>
      <w:r w:rsidRPr="008961BD">
        <w:rPr>
          <w:rFonts w:asciiTheme="majorHAnsi" w:hAnsiTheme="majorHAnsi"/>
          <w:sz w:val="20"/>
          <w:szCs w:val="20"/>
          <w:lang w:bidi="ar-SA"/>
        </w:rPr>
        <w:t>: require('</w:t>
      </w:r>
      <w:r w:rsidR="002177EE">
        <w:rPr>
          <w:rFonts w:asciiTheme="majorHAnsi" w:hAnsiTheme="majorHAnsi"/>
          <w:sz w:val="20"/>
          <w:szCs w:val="20"/>
          <w:lang w:bidi="ar-SA"/>
        </w:rPr>
        <w:t>*</w:t>
      </w:r>
      <w:r w:rsidRPr="008961BD">
        <w:rPr>
          <w:rFonts w:asciiTheme="majorHAnsi" w:hAnsiTheme="majorHAnsi"/>
          <w:sz w:val="20"/>
          <w:szCs w:val="20"/>
          <w:lang w:bidi="ar-SA"/>
        </w:rPr>
        <w:t>/cartridge/scripts/lib/forter/</w:t>
      </w:r>
      <w:r w:rsidR="002177EE">
        <w:rPr>
          <w:rFonts w:asciiTheme="majorHAnsi" w:hAnsiTheme="majorHAnsi"/>
          <w:sz w:val="20"/>
          <w:szCs w:val="20"/>
          <w:lang w:bidi="ar-SA"/>
        </w:rPr>
        <w:t>f</w:t>
      </w:r>
      <w:r w:rsidRPr="008961BD">
        <w:rPr>
          <w:rFonts w:asciiTheme="majorHAnsi" w:hAnsiTheme="majorHAnsi"/>
          <w:sz w:val="20"/>
          <w:szCs w:val="20"/>
          <w:lang w:bidi="ar-SA"/>
        </w:rPr>
        <w:t>orter</w:t>
      </w:r>
      <w:r w:rsidR="002177EE">
        <w:rPr>
          <w:rFonts w:asciiTheme="majorHAnsi" w:hAnsiTheme="majorHAnsi"/>
          <w:sz w:val="20"/>
          <w:szCs w:val="20"/>
          <w:lang w:bidi="ar-SA"/>
        </w:rPr>
        <w:t>Constants</w:t>
      </w:r>
      <w:r w:rsidRPr="008961BD">
        <w:rPr>
          <w:rFonts w:asciiTheme="majorHAnsi" w:hAnsiTheme="majorHAnsi"/>
          <w:sz w:val="20"/>
          <w:szCs w:val="20"/>
          <w:lang w:bidi="ar-SA"/>
        </w:rPr>
        <w:t>'</w:t>
      </w:r>
      <w:proofErr w:type="gramStart"/>
      <w:r w:rsidRPr="008961BD">
        <w:rPr>
          <w:rFonts w:asciiTheme="majorHAnsi" w:hAnsiTheme="majorHAnsi"/>
          <w:sz w:val="20"/>
          <w:szCs w:val="20"/>
          <w:lang w:bidi="ar-SA"/>
        </w:rPr>
        <w:t>).CUSTOMER</w:t>
      </w:r>
      <w:proofErr w:type="gramEnd"/>
      <w:r w:rsidRPr="008961BD">
        <w:rPr>
          <w:rFonts w:asciiTheme="majorHAnsi" w:hAnsiTheme="majorHAnsi"/>
          <w:sz w:val="20"/>
          <w:szCs w:val="20"/>
          <w:lang w:bidi="ar-SA"/>
        </w:rPr>
        <w:t>_</w:t>
      </w:r>
      <w:r>
        <w:rPr>
          <w:rFonts w:asciiTheme="majorHAnsi" w:hAnsiTheme="majorHAnsi"/>
          <w:sz w:val="20"/>
          <w:szCs w:val="20"/>
          <w:lang w:bidi="ar-SA"/>
        </w:rPr>
        <w:t>CREATE</w:t>
      </w:r>
    </w:p>
    <w:p w14:paraId="4C392FCE" w14:textId="4463677D" w:rsidR="00D95C18" w:rsidRPr="008961BD" w:rsidRDefault="00D95C18" w:rsidP="00D95C18">
      <w:pPr>
        <w:spacing w:after="0" w:line="240" w:lineRule="auto"/>
        <w:ind w:left="720"/>
        <w:jc w:val="both"/>
        <w:rPr>
          <w:rFonts w:asciiTheme="majorHAnsi" w:hAnsiTheme="majorHAnsi"/>
          <w:sz w:val="20"/>
          <w:szCs w:val="20"/>
          <w:lang w:bidi="ar-SA"/>
        </w:rPr>
      </w:pPr>
      <w:r w:rsidRPr="008961BD">
        <w:rPr>
          <w:rFonts w:asciiTheme="majorHAnsi" w:hAnsiTheme="majorHAnsi"/>
          <w:sz w:val="20"/>
          <w:szCs w:val="20"/>
          <w:lang w:bidi="ar-SA"/>
        </w:rPr>
        <w:t>}</w:t>
      </w:r>
      <w:r w:rsidR="002177EE">
        <w:rPr>
          <w:rFonts w:asciiTheme="majorHAnsi" w:hAnsiTheme="majorHAnsi"/>
          <w:sz w:val="20"/>
          <w:szCs w:val="20"/>
          <w:lang w:bidi="ar-SA"/>
        </w:rPr>
        <w:t>;</w:t>
      </w:r>
    </w:p>
    <w:p w14:paraId="48EBC71B" w14:textId="7358AF9C" w:rsidR="00D95C18" w:rsidRPr="008961BD" w:rsidRDefault="002177EE" w:rsidP="00D95C18">
      <w:pPr>
        <w:spacing w:after="0" w:line="240" w:lineRule="auto"/>
        <w:ind w:left="720"/>
        <w:jc w:val="both"/>
        <w:rPr>
          <w:rFonts w:asciiTheme="majorHAnsi" w:hAnsiTheme="majorHAnsi"/>
          <w:sz w:val="20"/>
          <w:szCs w:val="20"/>
          <w:lang w:bidi="ar-SA"/>
        </w:rPr>
      </w:pPr>
      <w:r>
        <w:rPr>
          <w:rFonts w:asciiTheme="majorHAnsi" w:hAnsiTheme="majorHAnsi"/>
          <w:sz w:val="20"/>
          <w:szCs w:val="20"/>
          <w:lang w:bidi="ar-SA"/>
        </w:rPr>
        <w:t xml:space="preserve">var </w:t>
      </w:r>
      <w:proofErr w:type="spellStart"/>
      <w:r w:rsidR="00D95C18" w:rsidRPr="008961BD">
        <w:rPr>
          <w:rFonts w:asciiTheme="majorHAnsi" w:hAnsiTheme="majorHAnsi"/>
          <w:sz w:val="20"/>
          <w:szCs w:val="20"/>
          <w:lang w:bidi="ar-SA"/>
        </w:rPr>
        <w:t>forterCall</w:t>
      </w:r>
      <w:proofErr w:type="spellEnd"/>
      <w:r w:rsidR="00D95C18" w:rsidRPr="008961BD">
        <w:rPr>
          <w:rFonts w:asciiTheme="majorHAnsi" w:hAnsiTheme="majorHAnsi"/>
          <w:sz w:val="20"/>
          <w:szCs w:val="20"/>
          <w:lang w:bidi="ar-SA"/>
        </w:rPr>
        <w:t xml:space="preserve"> = require('</w:t>
      </w:r>
      <w:r>
        <w:rPr>
          <w:rFonts w:asciiTheme="majorHAnsi" w:hAnsiTheme="majorHAnsi"/>
          <w:sz w:val="20"/>
          <w:szCs w:val="20"/>
          <w:lang w:bidi="ar-SA"/>
        </w:rPr>
        <w:t>*</w:t>
      </w:r>
      <w:r w:rsidR="00D95C18" w:rsidRPr="008961BD">
        <w:rPr>
          <w:rFonts w:asciiTheme="majorHAnsi" w:hAnsiTheme="majorHAnsi"/>
          <w:sz w:val="20"/>
          <w:szCs w:val="20"/>
          <w:lang w:bidi="ar-SA"/>
        </w:rPr>
        <w:t>/cartridge/scripts/pipelets/forter/ForterCustomerUpdate');</w:t>
      </w:r>
    </w:p>
    <w:p w14:paraId="18422569" w14:textId="77777777" w:rsidR="00D95C18" w:rsidRDefault="00D95C18" w:rsidP="00D95C18">
      <w:pPr>
        <w:spacing w:after="0" w:line="240" w:lineRule="auto"/>
        <w:ind w:left="720"/>
        <w:jc w:val="both"/>
        <w:rPr>
          <w:rFonts w:asciiTheme="majorHAnsi" w:hAnsiTheme="majorHAnsi"/>
          <w:sz w:val="20"/>
          <w:szCs w:val="20"/>
          <w:lang w:bidi="ar-SA"/>
        </w:rPr>
      </w:pPr>
      <w:proofErr w:type="spellStart"/>
      <w:r w:rsidRPr="008961BD">
        <w:rPr>
          <w:rFonts w:asciiTheme="majorHAnsi" w:hAnsiTheme="majorHAnsi"/>
          <w:sz w:val="20"/>
          <w:szCs w:val="20"/>
          <w:lang w:bidi="ar-SA"/>
        </w:rPr>
        <w:t>forterCall.execute</w:t>
      </w:r>
      <w:proofErr w:type="spellEnd"/>
      <w:r w:rsidRPr="008961BD">
        <w:rPr>
          <w:rFonts w:asciiTheme="majorHAnsi" w:hAnsiTheme="majorHAnsi"/>
          <w:sz w:val="20"/>
          <w:szCs w:val="20"/>
          <w:lang w:bidi="ar-SA"/>
        </w:rPr>
        <w:t>(</w:t>
      </w:r>
      <w:proofErr w:type="spellStart"/>
      <w:r w:rsidRPr="008961BD">
        <w:rPr>
          <w:rFonts w:asciiTheme="majorHAnsi" w:hAnsiTheme="majorHAnsi"/>
          <w:sz w:val="20"/>
          <w:szCs w:val="20"/>
          <w:lang w:bidi="ar-SA"/>
        </w:rPr>
        <w:t>argCustomerUpdate</w:t>
      </w:r>
      <w:proofErr w:type="spellEnd"/>
      <w:r w:rsidRPr="008961BD">
        <w:rPr>
          <w:rFonts w:asciiTheme="majorHAnsi" w:hAnsiTheme="majorHAnsi"/>
          <w:sz w:val="20"/>
          <w:szCs w:val="20"/>
          <w:lang w:bidi="ar-SA"/>
        </w:rPr>
        <w:t>);</w:t>
      </w:r>
    </w:p>
    <w:p w14:paraId="4C5111FF" w14:textId="77777777" w:rsidR="00F939ED" w:rsidRDefault="00F939ED" w:rsidP="00D95C18">
      <w:pPr>
        <w:spacing w:after="0" w:line="240" w:lineRule="auto"/>
        <w:ind w:left="720"/>
        <w:jc w:val="both"/>
        <w:rPr>
          <w:rFonts w:asciiTheme="majorHAnsi" w:hAnsiTheme="majorHAnsi"/>
          <w:sz w:val="20"/>
          <w:szCs w:val="20"/>
          <w:lang w:bidi="ar-SA"/>
        </w:rPr>
      </w:pPr>
    </w:p>
    <w:p w14:paraId="6269C9F8" w14:textId="5E056CB4" w:rsidR="00F9444A" w:rsidRDefault="00993223" w:rsidP="00D95C18">
      <w:pPr>
        <w:spacing w:after="0" w:line="240" w:lineRule="auto"/>
        <w:ind w:left="720"/>
        <w:jc w:val="both"/>
        <w:rPr>
          <w:rFonts w:asciiTheme="majorHAnsi" w:hAnsiTheme="majorHAnsi"/>
          <w:sz w:val="20"/>
          <w:szCs w:val="20"/>
          <w:lang w:bidi="ar-SA"/>
        </w:rPr>
      </w:pPr>
      <w:r>
        <w:rPr>
          <w:rFonts w:asciiTheme="majorHAnsi" w:hAnsiTheme="majorHAnsi"/>
          <w:noProof/>
          <w:sz w:val="20"/>
          <w:szCs w:val="20"/>
          <w:lang w:bidi="ar-SA"/>
        </w:rPr>
        <w:drawing>
          <wp:inline distT="0" distB="0" distL="0" distR="0" wp14:anchorId="4AA14567" wp14:editId="351367ED">
            <wp:extent cx="6181725" cy="2929512"/>
            <wp:effectExtent l="19050" t="19050" r="9525" b="234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181725" cy="2929512"/>
                    </a:xfrm>
                    <a:prstGeom prst="rect">
                      <a:avLst/>
                    </a:prstGeom>
                    <a:noFill/>
                    <a:ln>
                      <a:solidFill>
                        <a:schemeClr val="tx1"/>
                      </a:solidFill>
                    </a:ln>
                  </pic:spPr>
                </pic:pic>
              </a:graphicData>
            </a:graphic>
          </wp:inline>
        </w:drawing>
      </w:r>
    </w:p>
    <w:p w14:paraId="61BDB7BF" w14:textId="3BE244B1" w:rsidR="00993223" w:rsidRDefault="00993223" w:rsidP="00993223">
      <w:pPr>
        <w:pStyle w:val="Standard1"/>
        <w:numPr>
          <w:ilvl w:val="0"/>
          <w:numId w:val="27"/>
        </w:numPr>
        <w:spacing w:before="120" w:after="0"/>
        <w:ind w:right="-424"/>
        <w:rPr>
          <w:rFonts w:asciiTheme="majorHAnsi" w:hAnsiTheme="majorHAnsi"/>
        </w:rPr>
      </w:pPr>
      <w:r>
        <w:rPr>
          <w:rFonts w:asciiTheme="majorHAnsi" w:hAnsiTheme="majorHAnsi"/>
        </w:rPr>
        <w:t>Account.js (appends the ‘</w:t>
      </w:r>
      <w:proofErr w:type="spellStart"/>
      <w:r>
        <w:rPr>
          <w:rFonts w:asciiTheme="majorHAnsi" w:hAnsiTheme="majorHAnsi"/>
        </w:rPr>
        <w:t>SaveProfile</w:t>
      </w:r>
      <w:proofErr w:type="spellEnd"/>
      <w:r>
        <w:rPr>
          <w:rFonts w:asciiTheme="majorHAnsi" w:hAnsiTheme="majorHAnsi"/>
        </w:rPr>
        <w:t>’ with next code include):</w:t>
      </w:r>
    </w:p>
    <w:p w14:paraId="463F1365" w14:textId="77777777" w:rsidR="00993223" w:rsidRPr="008961BD" w:rsidRDefault="00993223" w:rsidP="00993223">
      <w:pPr>
        <w:spacing w:after="0" w:line="240" w:lineRule="auto"/>
        <w:ind w:left="720"/>
        <w:jc w:val="both"/>
        <w:rPr>
          <w:rFonts w:asciiTheme="majorHAnsi" w:hAnsiTheme="majorHAnsi"/>
          <w:sz w:val="20"/>
          <w:szCs w:val="20"/>
          <w:lang w:bidi="ar-SA"/>
        </w:rPr>
      </w:pPr>
      <w:r w:rsidRPr="00BD6072">
        <w:rPr>
          <w:rFonts w:asciiTheme="majorHAnsi" w:hAnsiTheme="majorHAnsi"/>
          <w:bCs/>
          <w:sz w:val="20"/>
          <w:szCs w:val="20"/>
          <w:lang w:bidi="ar-SA"/>
        </w:rPr>
        <w:t>var</w:t>
      </w:r>
      <w:r w:rsidRPr="008961BD">
        <w:rPr>
          <w:rFonts w:asciiTheme="majorHAnsi" w:hAnsiTheme="majorHAnsi"/>
          <w:sz w:val="20"/>
          <w:szCs w:val="20"/>
          <w:lang w:bidi="ar-SA"/>
        </w:rPr>
        <w:t xml:space="preserve"> </w:t>
      </w:r>
      <w:proofErr w:type="spellStart"/>
      <w:r w:rsidRPr="008961BD">
        <w:rPr>
          <w:rFonts w:asciiTheme="majorHAnsi" w:hAnsiTheme="majorHAnsi"/>
          <w:sz w:val="20"/>
          <w:szCs w:val="20"/>
          <w:lang w:bidi="ar-SA"/>
        </w:rPr>
        <w:t>argCustomerUpdate</w:t>
      </w:r>
      <w:proofErr w:type="spellEnd"/>
      <w:r w:rsidRPr="008961BD">
        <w:rPr>
          <w:rFonts w:asciiTheme="majorHAnsi" w:hAnsiTheme="majorHAnsi"/>
          <w:sz w:val="20"/>
          <w:szCs w:val="20"/>
          <w:lang w:bidi="ar-SA"/>
        </w:rPr>
        <w:t xml:space="preserve"> = {</w:t>
      </w:r>
    </w:p>
    <w:p w14:paraId="4405A529" w14:textId="7E0A349D" w:rsidR="00993223" w:rsidRPr="008961BD" w:rsidRDefault="00993223" w:rsidP="00874864">
      <w:pPr>
        <w:spacing w:after="0" w:line="240" w:lineRule="auto"/>
        <w:ind w:left="720"/>
        <w:jc w:val="both"/>
        <w:rPr>
          <w:rFonts w:asciiTheme="majorHAnsi" w:hAnsiTheme="majorHAnsi"/>
          <w:sz w:val="20"/>
          <w:szCs w:val="20"/>
          <w:lang w:bidi="ar-SA"/>
        </w:rPr>
      </w:pPr>
      <w:proofErr w:type="spellStart"/>
      <w:r w:rsidRPr="008961BD">
        <w:rPr>
          <w:rFonts w:asciiTheme="majorHAnsi" w:hAnsiTheme="majorHAnsi"/>
          <w:sz w:val="20"/>
          <w:szCs w:val="20"/>
          <w:lang w:bidi="ar-SA"/>
        </w:rPr>
        <w:t>EventType</w:t>
      </w:r>
      <w:proofErr w:type="spellEnd"/>
      <w:r w:rsidRPr="008961BD">
        <w:rPr>
          <w:rFonts w:asciiTheme="majorHAnsi" w:hAnsiTheme="majorHAnsi"/>
          <w:sz w:val="20"/>
          <w:szCs w:val="20"/>
          <w:lang w:bidi="ar-SA"/>
        </w:rPr>
        <w:t>: require('</w:t>
      </w:r>
      <w:r>
        <w:rPr>
          <w:rFonts w:asciiTheme="majorHAnsi" w:hAnsiTheme="majorHAnsi"/>
          <w:sz w:val="20"/>
          <w:szCs w:val="20"/>
          <w:lang w:bidi="ar-SA"/>
        </w:rPr>
        <w:t>*</w:t>
      </w:r>
      <w:r w:rsidRPr="008961BD">
        <w:rPr>
          <w:rFonts w:asciiTheme="majorHAnsi" w:hAnsiTheme="majorHAnsi"/>
          <w:sz w:val="20"/>
          <w:szCs w:val="20"/>
          <w:lang w:bidi="ar-SA"/>
        </w:rPr>
        <w:t>/cartridge/scripts/lib/forter/</w:t>
      </w:r>
      <w:r>
        <w:rPr>
          <w:rFonts w:asciiTheme="majorHAnsi" w:hAnsiTheme="majorHAnsi"/>
          <w:sz w:val="20"/>
          <w:szCs w:val="20"/>
          <w:lang w:bidi="ar-SA"/>
        </w:rPr>
        <w:t>f</w:t>
      </w:r>
      <w:r w:rsidRPr="008961BD">
        <w:rPr>
          <w:rFonts w:asciiTheme="majorHAnsi" w:hAnsiTheme="majorHAnsi"/>
          <w:sz w:val="20"/>
          <w:szCs w:val="20"/>
          <w:lang w:bidi="ar-SA"/>
        </w:rPr>
        <w:t>orter</w:t>
      </w:r>
      <w:r>
        <w:rPr>
          <w:rFonts w:asciiTheme="majorHAnsi" w:hAnsiTheme="majorHAnsi"/>
          <w:sz w:val="20"/>
          <w:szCs w:val="20"/>
          <w:lang w:bidi="ar-SA"/>
        </w:rPr>
        <w:t>Constants</w:t>
      </w:r>
      <w:r w:rsidRPr="008961BD">
        <w:rPr>
          <w:rFonts w:asciiTheme="majorHAnsi" w:hAnsiTheme="majorHAnsi"/>
          <w:sz w:val="20"/>
          <w:szCs w:val="20"/>
          <w:lang w:bidi="ar-SA"/>
        </w:rPr>
        <w:t>'</w:t>
      </w:r>
      <w:proofErr w:type="gramStart"/>
      <w:r w:rsidRPr="008961BD">
        <w:rPr>
          <w:rFonts w:asciiTheme="majorHAnsi" w:hAnsiTheme="majorHAnsi"/>
          <w:sz w:val="20"/>
          <w:szCs w:val="20"/>
          <w:lang w:bidi="ar-SA"/>
        </w:rPr>
        <w:t>).CUSTOMER</w:t>
      </w:r>
      <w:proofErr w:type="gramEnd"/>
      <w:r w:rsidRPr="008961BD">
        <w:rPr>
          <w:rFonts w:asciiTheme="majorHAnsi" w:hAnsiTheme="majorHAnsi"/>
          <w:sz w:val="20"/>
          <w:szCs w:val="20"/>
          <w:lang w:bidi="ar-SA"/>
        </w:rPr>
        <w:t>_</w:t>
      </w:r>
      <w:r>
        <w:rPr>
          <w:rFonts w:asciiTheme="majorHAnsi" w:hAnsiTheme="majorHAnsi"/>
          <w:sz w:val="20"/>
          <w:szCs w:val="20"/>
          <w:lang w:bidi="ar-SA"/>
        </w:rPr>
        <w:t>PROFILE_UPDATE</w:t>
      </w:r>
    </w:p>
    <w:p w14:paraId="279DE16D" w14:textId="77777777" w:rsidR="00993223" w:rsidRPr="008961BD" w:rsidRDefault="00993223" w:rsidP="00993223">
      <w:pPr>
        <w:spacing w:after="0" w:line="240" w:lineRule="auto"/>
        <w:ind w:left="720"/>
        <w:jc w:val="both"/>
        <w:rPr>
          <w:rFonts w:asciiTheme="majorHAnsi" w:hAnsiTheme="majorHAnsi"/>
          <w:sz w:val="20"/>
          <w:szCs w:val="20"/>
          <w:lang w:bidi="ar-SA"/>
        </w:rPr>
      </w:pPr>
      <w:r w:rsidRPr="008961BD">
        <w:rPr>
          <w:rFonts w:asciiTheme="majorHAnsi" w:hAnsiTheme="majorHAnsi"/>
          <w:sz w:val="20"/>
          <w:szCs w:val="20"/>
          <w:lang w:bidi="ar-SA"/>
        </w:rPr>
        <w:t>}</w:t>
      </w:r>
      <w:r>
        <w:rPr>
          <w:rFonts w:asciiTheme="majorHAnsi" w:hAnsiTheme="majorHAnsi"/>
          <w:sz w:val="20"/>
          <w:szCs w:val="20"/>
          <w:lang w:bidi="ar-SA"/>
        </w:rPr>
        <w:t>;</w:t>
      </w:r>
    </w:p>
    <w:p w14:paraId="6EDDE0AC" w14:textId="77777777" w:rsidR="00993223" w:rsidRPr="008961BD" w:rsidRDefault="00993223" w:rsidP="00993223">
      <w:pPr>
        <w:spacing w:after="0" w:line="240" w:lineRule="auto"/>
        <w:ind w:left="720"/>
        <w:jc w:val="both"/>
        <w:rPr>
          <w:rFonts w:asciiTheme="majorHAnsi" w:hAnsiTheme="majorHAnsi"/>
          <w:sz w:val="20"/>
          <w:szCs w:val="20"/>
          <w:lang w:bidi="ar-SA"/>
        </w:rPr>
      </w:pPr>
      <w:r>
        <w:rPr>
          <w:rFonts w:asciiTheme="majorHAnsi" w:hAnsiTheme="majorHAnsi"/>
          <w:sz w:val="20"/>
          <w:szCs w:val="20"/>
          <w:lang w:bidi="ar-SA"/>
        </w:rPr>
        <w:t xml:space="preserve">var </w:t>
      </w:r>
      <w:proofErr w:type="spellStart"/>
      <w:r w:rsidRPr="008961BD">
        <w:rPr>
          <w:rFonts w:asciiTheme="majorHAnsi" w:hAnsiTheme="majorHAnsi"/>
          <w:sz w:val="20"/>
          <w:szCs w:val="20"/>
          <w:lang w:bidi="ar-SA"/>
        </w:rPr>
        <w:t>forterCall</w:t>
      </w:r>
      <w:proofErr w:type="spellEnd"/>
      <w:r w:rsidRPr="008961BD">
        <w:rPr>
          <w:rFonts w:asciiTheme="majorHAnsi" w:hAnsiTheme="majorHAnsi"/>
          <w:sz w:val="20"/>
          <w:szCs w:val="20"/>
          <w:lang w:bidi="ar-SA"/>
        </w:rPr>
        <w:t xml:space="preserve"> = require('</w:t>
      </w:r>
      <w:r>
        <w:rPr>
          <w:rFonts w:asciiTheme="majorHAnsi" w:hAnsiTheme="majorHAnsi"/>
          <w:sz w:val="20"/>
          <w:szCs w:val="20"/>
          <w:lang w:bidi="ar-SA"/>
        </w:rPr>
        <w:t>*</w:t>
      </w:r>
      <w:r w:rsidRPr="008961BD">
        <w:rPr>
          <w:rFonts w:asciiTheme="majorHAnsi" w:hAnsiTheme="majorHAnsi"/>
          <w:sz w:val="20"/>
          <w:szCs w:val="20"/>
          <w:lang w:bidi="ar-SA"/>
        </w:rPr>
        <w:t>/cartridge/scripts/pipelets/forter/ForterCustomerUpdate');</w:t>
      </w:r>
    </w:p>
    <w:p w14:paraId="51010AAA" w14:textId="0037FCB4" w:rsidR="00993223" w:rsidRDefault="00993223" w:rsidP="00993223">
      <w:pPr>
        <w:spacing w:after="0" w:line="240" w:lineRule="auto"/>
        <w:ind w:left="720"/>
        <w:jc w:val="both"/>
        <w:rPr>
          <w:rFonts w:asciiTheme="majorHAnsi" w:hAnsiTheme="majorHAnsi"/>
          <w:sz w:val="20"/>
          <w:szCs w:val="20"/>
          <w:lang w:bidi="ar-SA"/>
        </w:rPr>
      </w:pPr>
      <w:proofErr w:type="spellStart"/>
      <w:r w:rsidRPr="008961BD">
        <w:rPr>
          <w:rFonts w:asciiTheme="majorHAnsi" w:hAnsiTheme="majorHAnsi"/>
          <w:sz w:val="20"/>
          <w:szCs w:val="20"/>
          <w:lang w:bidi="ar-SA"/>
        </w:rPr>
        <w:t>forterCall.execute</w:t>
      </w:r>
      <w:proofErr w:type="spellEnd"/>
      <w:r w:rsidRPr="008961BD">
        <w:rPr>
          <w:rFonts w:asciiTheme="majorHAnsi" w:hAnsiTheme="majorHAnsi"/>
          <w:sz w:val="20"/>
          <w:szCs w:val="20"/>
          <w:lang w:bidi="ar-SA"/>
        </w:rPr>
        <w:t>(</w:t>
      </w:r>
      <w:proofErr w:type="spellStart"/>
      <w:r w:rsidRPr="008961BD">
        <w:rPr>
          <w:rFonts w:asciiTheme="majorHAnsi" w:hAnsiTheme="majorHAnsi"/>
          <w:sz w:val="20"/>
          <w:szCs w:val="20"/>
          <w:lang w:bidi="ar-SA"/>
        </w:rPr>
        <w:t>argCustomerUpdate</w:t>
      </w:r>
      <w:proofErr w:type="spellEnd"/>
      <w:r w:rsidRPr="008961BD">
        <w:rPr>
          <w:rFonts w:asciiTheme="majorHAnsi" w:hAnsiTheme="majorHAnsi"/>
          <w:sz w:val="20"/>
          <w:szCs w:val="20"/>
          <w:lang w:bidi="ar-SA"/>
        </w:rPr>
        <w:t>);</w:t>
      </w:r>
    </w:p>
    <w:p w14:paraId="7EE63484" w14:textId="77777777" w:rsidR="00993223" w:rsidRDefault="00993223" w:rsidP="00993223">
      <w:pPr>
        <w:spacing w:after="0" w:line="240" w:lineRule="auto"/>
        <w:ind w:left="720"/>
        <w:jc w:val="both"/>
        <w:rPr>
          <w:rFonts w:asciiTheme="majorHAnsi" w:hAnsiTheme="majorHAnsi"/>
          <w:sz w:val="20"/>
          <w:szCs w:val="20"/>
          <w:lang w:bidi="ar-SA"/>
        </w:rPr>
      </w:pPr>
    </w:p>
    <w:p w14:paraId="112828B5" w14:textId="66F845A3" w:rsidR="00993223" w:rsidRDefault="00993223" w:rsidP="001E571B">
      <w:pPr>
        <w:spacing w:after="0" w:line="240" w:lineRule="auto"/>
        <w:ind w:left="720"/>
        <w:jc w:val="both"/>
        <w:rPr>
          <w:rFonts w:asciiTheme="majorHAnsi" w:hAnsiTheme="majorHAnsi"/>
          <w:sz w:val="20"/>
          <w:szCs w:val="20"/>
          <w:lang w:bidi="ar-SA"/>
        </w:rPr>
      </w:pPr>
      <w:r>
        <w:rPr>
          <w:rFonts w:asciiTheme="majorHAnsi" w:hAnsiTheme="majorHAnsi"/>
          <w:noProof/>
          <w:sz w:val="20"/>
          <w:szCs w:val="20"/>
          <w:lang w:bidi="ar-SA"/>
        </w:rPr>
        <w:drawing>
          <wp:inline distT="0" distB="0" distL="0" distR="0" wp14:anchorId="384A46F4" wp14:editId="3A5E659C">
            <wp:extent cx="6160770" cy="2903084"/>
            <wp:effectExtent l="19050" t="19050" r="1143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179346" cy="2911838"/>
                    </a:xfrm>
                    <a:prstGeom prst="rect">
                      <a:avLst/>
                    </a:prstGeom>
                    <a:noFill/>
                    <a:ln>
                      <a:solidFill>
                        <a:schemeClr val="tx1"/>
                      </a:solidFill>
                    </a:ln>
                  </pic:spPr>
                </pic:pic>
              </a:graphicData>
            </a:graphic>
          </wp:inline>
        </w:drawing>
      </w:r>
    </w:p>
    <w:p w14:paraId="3E74D818" w14:textId="7102CFA4" w:rsidR="00D95C18" w:rsidRDefault="00ED5FA1" w:rsidP="00C10EB2">
      <w:pPr>
        <w:rPr>
          <w:rFonts w:asciiTheme="majorHAnsi" w:hAnsiTheme="majorHAnsi"/>
          <w:lang w:bidi="ar-SA"/>
        </w:rPr>
      </w:pPr>
      <w:r>
        <w:rPr>
          <w:rFonts w:asciiTheme="majorHAnsi" w:hAnsiTheme="majorHAnsi"/>
          <w:b/>
          <w:bCs/>
          <w:sz w:val="20"/>
          <w:szCs w:val="20"/>
        </w:rPr>
        <w:br w:type="page"/>
      </w:r>
    </w:p>
    <w:p w14:paraId="51A866B2" w14:textId="60772397" w:rsidR="00580A22" w:rsidRDefault="00580A22" w:rsidP="00580A22">
      <w:pPr>
        <w:pStyle w:val="Standard1"/>
        <w:numPr>
          <w:ilvl w:val="0"/>
          <w:numId w:val="27"/>
        </w:numPr>
        <w:spacing w:before="120" w:after="0"/>
        <w:ind w:right="-424"/>
        <w:rPr>
          <w:rFonts w:asciiTheme="majorHAnsi" w:hAnsiTheme="majorHAnsi"/>
        </w:rPr>
      </w:pPr>
      <w:r>
        <w:rPr>
          <w:rFonts w:asciiTheme="majorHAnsi" w:hAnsiTheme="majorHAnsi"/>
        </w:rPr>
        <w:lastRenderedPageBreak/>
        <w:t>Address.js (appends the ‘List’ with next code include):</w:t>
      </w:r>
    </w:p>
    <w:p w14:paraId="4478A5A9" w14:textId="77777777" w:rsidR="00580A22" w:rsidRPr="008961BD" w:rsidRDefault="00580A22" w:rsidP="00580A22">
      <w:pPr>
        <w:spacing w:after="0" w:line="240" w:lineRule="auto"/>
        <w:ind w:left="720"/>
        <w:jc w:val="both"/>
        <w:rPr>
          <w:rFonts w:asciiTheme="majorHAnsi" w:hAnsiTheme="majorHAnsi"/>
          <w:sz w:val="20"/>
          <w:szCs w:val="20"/>
          <w:lang w:bidi="ar-SA"/>
        </w:rPr>
      </w:pPr>
      <w:r w:rsidRPr="00BD6072">
        <w:rPr>
          <w:rFonts w:asciiTheme="majorHAnsi" w:hAnsiTheme="majorHAnsi"/>
          <w:bCs/>
          <w:sz w:val="20"/>
          <w:szCs w:val="20"/>
          <w:lang w:bidi="ar-SA"/>
        </w:rPr>
        <w:t>var</w:t>
      </w:r>
      <w:r w:rsidRPr="008961BD">
        <w:rPr>
          <w:rFonts w:asciiTheme="majorHAnsi" w:hAnsiTheme="majorHAnsi"/>
          <w:sz w:val="20"/>
          <w:szCs w:val="20"/>
          <w:lang w:bidi="ar-SA"/>
        </w:rPr>
        <w:t xml:space="preserve"> </w:t>
      </w:r>
      <w:proofErr w:type="spellStart"/>
      <w:r w:rsidRPr="008961BD">
        <w:rPr>
          <w:rFonts w:asciiTheme="majorHAnsi" w:hAnsiTheme="majorHAnsi"/>
          <w:sz w:val="20"/>
          <w:szCs w:val="20"/>
          <w:lang w:bidi="ar-SA"/>
        </w:rPr>
        <w:t>argCustomerUpdate</w:t>
      </w:r>
      <w:proofErr w:type="spellEnd"/>
      <w:r w:rsidRPr="008961BD">
        <w:rPr>
          <w:rFonts w:asciiTheme="majorHAnsi" w:hAnsiTheme="majorHAnsi"/>
          <w:sz w:val="20"/>
          <w:szCs w:val="20"/>
          <w:lang w:bidi="ar-SA"/>
        </w:rPr>
        <w:t xml:space="preserve"> = {</w:t>
      </w:r>
    </w:p>
    <w:p w14:paraId="579BF4FB" w14:textId="406ABDB1" w:rsidR="00827E81" w:rsidRPr="008961BD" w:rsidRDefault="00580A22" w:rsidP="00874864">
      <w:pPr>
        <w:spacing w:after="0" w:line="240" w:lineRule="auto"/>
        <w:ind w:left="720"/>
        <w:jc w:val="both"/>
        <w:rPr>
          <w:rFonts w:asciiTheme="majorHAnsi" w:hAnsiTheme="majorHAnsi"/>
          <w:sz w:val="20"/>
          <w:szCs w:val="20"/>
          <w:lang w:bidi="ar-SA"/>
        </w:rPr>
      </w:pPr>
      <w:proofErr w:type="spellStart"/>
      <w:r w:rsidRPr="008961BD">
        <w:rPr>
          <w:rFonts w:asciiTheme="majorHAnsi" w:hAnsiTheme="majorHAnsi"/>
          <w:sz w:val="20"/>
          <w:szCs w:val="20"/>
          <w:lang w:bidi="ar-SA"/>
        </w:rPr>
        <w:t>EventType</w:t>
      </w:r>
      <w:proofErr w:type="spellEnd"/>
      <w:r w:rsidRPr="008961BD">
        <w:rPr>
          <w:rFonts w:asciiTheme="majorHAnsi" w:hAnsiTheme="majorHAnsi"/>
          <w:sz w:val="20"/>
          <w:szCs w:val="20"/>
          <w:lang w:bidi="ar-SA"/>
        </w:rPr>
        <w:t>: require('</w:t>
      </w:r>
      <w:r w:rsidR="00296737">
        <w:rPr>
          <w:rFonts w:asciiTheme="majorHAnsi" w:hAnsiTheme="majorHAnsi"/>
          <w:sz w:val="20"/>
          <w:szCs w:val="20"/>
          <w:lang w:bidi="ar-SA"/>
        </w:rPr>
        <w:t>*</w:t>
      </w:r>
      <w:r w:rsidRPr="008961BD">
        <w:rPr>
          <w:rFonts w:asciiTheme="majorHAnsi" w:hAnsiTheme="majorHAnsi"/>
          <w:sz w:val="20"/>
          <w:szCs w:val="20"/>
          <w:lang w:bidi="ar-SA"/>
        </w:rPr>
        <w:t>/cartridge/scripts/lib/forter/</w:t>
      </w:r>
      <w:r w:rsidR="00296737">
        <w:rPr>
          <w:rFonts w:asciiTheme="majorHAnsi" w:hAnsiTheme="majorHAnsi"/>
          <w:sz w:val="20"/>
          <w:szCs w:val="20"/>
          <w:lang w:bidi="ar-SA"/>
        </w:rPr>
        <w:t>f</w:t>
      </w:r>
      <w:r w:rsidRPr="008961BD">
        <w:rPr>
          <w:rFonts w:asciiTheme="majorHAnsi" w:hAnsiTheme="majorHAnsi"/>
          <w:sz w:val="20"/>
          <w:szCs w:val="20"/>
          <w:lang w:bidi="ar-SA"/>
        </w:rPr>
        <w:t>orter</w:t>
      </w:r>
      <w:r w:rsidR="00296737">
        <w:rPr>
          <w:rFonts w:asciiTheme="majorHAnsi" w:hAnsiTheme="majorHAnsi"/>
          <w:sz w:val="20"/>
          <w:szCs w:val="20"/>
          <w:lang w:bidi="ar-SA"/>
        </w:rPr>
        <w:t>Constants</w:t>
      </w:r>
      <w:r w:rsidRPr="008961BD">
        <w:rPr>
          <w:rFonts w:asciiTheme="majorHAnsi" w:hAnsiTheme="majorHAnsi"/>
          <w:sz w:val="20"/>
          <w:szCs w:val="20"/>
          <w:lang w:bidi="ar-SA"/>
        </w:rPr>
        <w:t>'</w:t>
      </w:r>
      <w:proofErr w:type="gramStart"/>
      <w:r w:rsidRPr="008961BD">
        <w:rPr>
          <w:rFonts w:asciiTheme="majorHAnsi" w:hAnsiTheme="majorHAnsi"/>
          <w:sz w:val="20"/>
          <w:szCs w:val="20"/>
          <w:lang w:bidi="ar-SA"/>
        </w:rPr>
        <w:t>).CUSTOMER</w:t>
      </w:r>
      <w:proofErr w:type="gramEnd"/>
      <w:r w:rsidRPr="008961BD">
        <w:rPr>
          <w:rFonts w:asciiTheme="majorHAnsi" w:hAnsiTheme="majorHAnsi"/>
          <w:sz w:val="20"/>
          <w:szCs w:val="20"/>
          <w:lang w:bidi="ar-SA"/>
        </w:rPr>
        <w:t>_</w:t>
      </w:r>
      <w:r>
        <w:rPr>
          <w:rFonts w:asciiTheme="majorHAnsi" w:hAnsiTheme="majorHAnsi"/>
          <w:sz w:val="20"/>
          <w:szCs w:val="20"/>
          <w:lang w:bidi="ar-SA"/>
        </w:rPr>
        <w:t>ADDRESS_UPDATE</w:t>
      </w:r>
    </w:p>
    <w:p w14:paraId="14601C20" w14:textId="791D872A" w:rsidR="00580A22" w:rsidRPr="008961BD" w:rsidRDefault="00580A22" w:rsidP="00580A22">
      <w:pPr>
        <w:spacing w:after="0" w:line="240" w:lineRule="auto"/>
        <w:ind w:left="720"/>
        <w:jc w:val="both"/>
        <w:rPr>
          <w:rFonts w:asciiTheme="majorHAnsi" w:hAnsiTheme="majorHAnsi"/>
          <w:sz w:val="20"/>
          <w:szCs w:val="20"/>
          <w:lang w:bidi="ar-SA"/>
        </w:rPr>
      </w:pPr>
      <w:r w:rsidRPr="008961BD">
        <w:rPr>
          <w:rFonts w:asciiTheme="majorHAnsi" w:hAnsiTheme="majorHAnsi"/>
          <w:sz w:val="20"/>
          <w:szCs w:val="20"/>
          <w:lang w:bidi="ar-SA"/>
        </w:rPr>
        <w:t>}</w:t>
      </w:r>
      <w:r w:rsidR="00296737">
        <w:rPr>
          <w:rFonts w:asciiTheme="majorHAnsi" w:hAnsiTheme="majorHAnsi"/>
          <w:sz w:val="20"/>
          <w:szCs w:val="20"/>
          <w:lang w:bidi="ar-SA"/>
        </w:rPr>
        <w:t>;</w:t>
      </w:r>
    </w:p>
    <w:p w14:paraId="4623A88E" w14:textId="683DC803" w:rsidR="00580A22" w:rsidRDefault="00296737" w:rsidP="00580A22">
      <w:pPr>
        <w:spacing w:after="0" w:line="240" w:lineRule="auto"/>
        <w:ind w:left="720"/>
        <w:jc w:val="both"/>
        <w:rPr>
          <w:rFonts w:asciiTheme="majorHAnsi" w:hAnsiTheme="majorHAnsi"/>
          <w:sz w:val="20"/>
          <w:szCs w:val="20"/>
          <w:lang w:bidi="ar-SA"/>
        </w:rPr>
      </w:pPr>
      <w:r>
        <w:rPr>
          <w:rFonts w:asciiTheme="majorHAnsi" w:hAnsiTheme="majorHAnsi"/>
          <w:sz w:val="20"/>
          <w:szCs w:val="20"/>
          <w:lang w:bidi="ar-SA"/>
        </w:rPr>
        <w:t xml:space="preserve">var </w:t>
      </w:r>
      <w:proofErr w:type="spellStart"/>
      <w:r w:rsidR="00580A22" w:rsidRPr="008961BD">
        <w:rPr>
          <w:rFonts w:asciiTheme="majorHAnsi" w:hAnsiTheme="majorHAnsi"/>
          <w:sz w:val="20"/>
          <w:szCs w:val="20"/>
          <w:lang w:bidi="ar-SA"/>
        </w:rPr>
        <w:t>forterCall</w:t>
      </w:r>
      <w:proofErr w:type="spellEnd"/>
      <w:r w:rsidR="00580A22" w:rsidRPr="008961BD">
        <w:rPr>
          <w:rFonts w:asciiTheme="majorHAnsi" w:hAnsiTheme="majorHAnsi"/>
          <w:sz w:val="20"/>
          <w:szCs w:val="20"/>
          <w:lang w:bidi="ar-SA"/>
        </w:rPr>
        <w:t xml:space="preserve"> = require('~/cartridge/scripts/pipelets/forter/ForterCustomerUpdate');</w:t>
      </w:r>
    </w:p>
    <w:p w14:paraId="26B22A84" w14:textId="61061A83" w:rsidR="008C23E6" w:rsidRDefault="00580A22" w:rsidP="00580A22">
      <w:pPr>
        <w:spacing w:after="0" w:line="240" w:lineRule="auto"/>
        <w:ind w:left="720"/>
        <w:jc w:val="both"/>
        <w:rPr>
          <w:rFonts w:asciiTheme="majorHAnsi" w:hAnsiTheme="majorHAnsi"/>
          <w:sz w:val="20"/>
          <w:szCs w:val="20"/>
          <w:lang w:bidi="ar-SA"/>
        </w:rPr>
      </w:pPr>
      <w:proofErr w:type="spellStart"/>
      <w:r w:rsidRPr="008961BD">
        <w:rPr>
          <w:rFonts w:asciiTheme="majorHAnsi" w:hAnsiTheme="majorHAnsi"/>
          <w:sz w:val="20"/>
          <w:szCs w:val="20"/>
          <w:lang w:bidi="ar-SA"/>
        </w:rPr>
        <w:t>forterCall.execute</w:t>
      </w:r>
      <w:proofErr w:type="spellEnd"/>
      <w:r w:rsidRPr="008961BD">
        <w:rPr>
          <w:rFonts w:asciiTheme="majorHAnsi" w:hAnsiTheme="majorHAnsi"/>
          <w:sz w:val="20"/>
          <w:szCs w:val="20"/>
          <w:lang w:bidi="ar-SA"/>
        </w:rPr>
        <w:t>(</w:t>
      </w:r>
      <w:proofErr w:type="spellStart"/>
      <w:r w:rsidRPr="008961BD">
        <w:rPr>
          <w:rFonts w:asciiTheme="majorHAnsi" w:hAnsiTheme="majorHAnsi"/>
          <w:sz w:val="20"/>
          <w:szCs w:val="20"/>
          <w:lang w:bidi="ar-SA"/>
        </w:rPr>
        <w:t>argCustomerUpdate</w:t>
      </w:r>
      <w:proofErr w:type="spellEnd"/>
      <w:r w:rsidRPr="008961BD">
        <w:rPr>
          <w:rFonts w:asciiTheme="majorHAnsi" w:hAnsiTheme="majorHAnsi"/>
          <w:sz w:val="20"/>
          <w:szCs w:val="20"/>
          <w:lang w:bidi="ar-SA"/>
        </w:rPr>
        <w:t>);</w:t>
      </w:r>
    </w:p>
    <w:p w14:paraId="746F4637" w14:textId="77777777" w:rsidR="006E7D9B" w:rsidRDefault="006E7D9B" w:rsidP="00580A22">
      <w:pPr>
        <w:spacing w:after="0" w:line="240" w:lineRule="auto"/>
        <w:ind w:left="720"/>
        <w:jc w:val="both"/>
        <w:rPr>
          <w:rFonts w:asciiTheme="majorHAnsi" w:hAnsiTheme="majorHAnsi"/>
          <w:sz w:val="20"/>
          <w:szCs w:val="20"/>
          <w:lang w:bidi="ar-SA"/>
        </w:rPr>
      </w:pPr>
    </w:p>
    <w:p w14:paraId="6BE58FB5" w14:textId="24DC91A4" w:rsidR="006E7D9B" w:rsidRDefault="00296737" w:rsidP="00580A22">
      <w:pPr>
        <w:spacing w:after="0" w:line="240" w:lineRule="auto"/>
        <w:ind w:left="720"/>
        <w:jc w:val="both"/>
        <w:rPr>
          <w:rFonts w:asciiTheme="majorHAnsi" w:hAnsiTheme="majorHAnsi"/>
          <w:sz w:val="20"/>
          <w:szCs w:val="20"/>
          <w:lang w:bidi="ar-SA"/>
        </w:rPr>
      </w:pPr>
      <w:r>
        <w:rPr>
          <w:rFonts w:asciiTheme="majorHAnsi" w:hAnsiTheme="majorHAnsi"/>
          <w:noProof/>
          <w:sz w:val="20"/>
          <w:szCs w:val="20"/>
          <w:lang w:bidi="ar-SA"/>
        </w:rPr>
        <w:drawing>
          <wp:inline distT="0" distB="0" distL="0" distR="0" wp14:anchorId="0F58CC6E" wp14:editId="5DAE6074">
            <wp:extent cx="5640640" cy="2537610"/>
            <wp:effectExtent l="19050" t="19050" r="17780" b="152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640640" cy="2537610"/>
                    </a:xfrm>
                    <a:prstGeom prst="rect">
                      <a:avLst/>
                    </a:prstGeom>
                    <a:noFill/>
                    <a:ln>
                      <a:solidFill>
                        <a:schemeClr val="tx1"/>
                      </a:solidFill>
                    </a:ln>
                  </pic:spPr>
                </pic:pic>
              </a:graphicData>
            </a:graphic>
          </wp:inline>
        </w:drawing>
      </w:r>
    </w:p>
    <w:p w14:paraId="5E0B7055" w14:textId="603CF811" w:rsidR="00F939ED" w:rsidRDefault="00F939ED" w:rsidP="00F939ED">
      <w:pPr>
        <w:pStyle w:val="Standard1"/>
        <w:numPr>
          <w:ilvl w:val="0"/>
          <w:numId w:val="27"/>
        </w:numPr>
        <w:spacing w:before="120" w:after="0"/>
        <w:ind w:right="-424"/>
        <w:rPr>
          <w:rFonts w:asciiTheme="majorHAnsi" w:hAnsiTheme="majorHAnsi"/>
        </w:rPr>
      </w:pPr>
      <w:r>
        <w:rPr>
          <w:rFonts w:asciiTheme="majorHAnsi" w:hAnsiTheme="majorHAnsi"/>
        </w:rPr>
        <w:t>PaymentInstruments.js (appends the ‘List’ with next code include):</w:t>
      </w:r>
    </w:p>
    <w:p w14:paraId="77E14C8F" w14:textId="77777777" w:rsidR="00F939ED" w:rsidRPr="008961BD" w:rsidRDefault="00F939ED" w:rsidP="00F939ED">
      <w:pPr>
        <w:spacing w:after="0" w:line="240" w:lineRule="auto"/>
        <w:ind w:left="720"/>
        <w:jc w:val="both"/>
        <w:rPr>
          <w:rFonts w:asciiTheme="majorHAnsi" w:hAnsiTheme="majorHAnsi"/>
          <w:sz w:val="20"/>
          <w:szCs w:val="20"/>
          <w:lang w:bidi="ar-SA"/>
        </w:rPr>
      </w:pPr>
      <w:r w:rsidRPr="00BD6072">
        <w:rPr>
          <w:rFonts w:asciiTheme="majorHAnsi" w:hAnsiTheme="majorHAnsi"/>
          <w:bCs/>
          <w:sz w:val="20"/>
          <w:szCs w:val="20"/>
          <w:lang w:bidi="ar-SA"/>
        </w:rPr>
        <w:t>var</w:t>
      </w:r>
      <w:r w:rsidRPr="008961BD">
        <w:rPr>
          <w:rFonts w:asciiTheme="majorHAnsi" w:hAnsiTheme="majorHAnsi"/>
          <w:sz w:val="20"/>
          <w:szCs w:val="20"/>
          <w:lang w:bidi="ar-SA"/>
        </w:rPr>
        <w:t xml:space="preserve"> </w:t>
      </w:r>
      <w:proofErr w:type="spellStart"/>
      <w:r w:rsidRPr="008961BD">
        <w:rPr>
          <w:rFonts w:asciiTheme="majorHAnsi" w:hAnsiTheme="majorHAnsi"/>
          <w:sz w:val="20"/>
          <w:szCs w:val="20"/>
          <w:lang w:bidi="ar-SA"/>
        </w:rPr>
        <w:t>argCustomerUpdate</w:t>
      </w:r>
      <w:proofErr w:type="spellEnd"/>
      <w:r w:rsidRPr="008961BD">
        <w:rPr>
          <w:rFonts w:asciiTheme="majorHAnsi" w:hAnsiTheme="majorHAnsi"/>
          <w:sz w:val="20"/>
          <w:szCs w:val="20"/>
          <w:lang w:bidi="ar-SA"/>
        </w:rPr>
        <w:t xml:space="preserve"> = {</w:t>
      </w:r>
    </w:p>
    <w:p w14:paraId="0F13D95E" w14:textId="39CBDC21" w:rsidR="008128B5" w:rsidRPr="008961BD" w:rsidRDefault="00F939ED" w:rsidP="00C67F04">
      <w:pPr>
        <w:spacing w:after="0" w:line="240" w:lineRule="auto"/>
        <w:ind w:left="720"/>
        <w:jc w:val="both"/>
        <w:rPr>
          <w:rFonts w:asciiTheme="majorHAnsi" w:hAnsiTheme="majorHAnsi"/>
          <w:sz w:val="20"/>
          <w:szCs w:val="20"/>
          <w:lang w:bidi="ar-SA"/>
        </w:rPr>
      </w:pPr>
      <w:proofErr w:type="spellStart"/>
      <w:r w:rsidRPr="008961BD">
        <w:rPr>
          <w:rFonts w:asciiTheme="majorHAnsi" w:hAnsiTheme="majorHAnsi"/>
          <w:sz w:val="20"/>
          <w:szCs w:val="20"/>
          <w:lang w:bidi="ar-SA"/>
        </w:rPr>
        <w:t>EventType</w:t>
      </w:r>
      <w:proofErr w:type="spellEnd"/>
      <w:r w:rsidRPr="008961BD">
        <w:rPr>
          <w:rFonts w:asciiTheme="majorHAnsi" w:hAnsiTheme="majorHAnsi"/>
          <w:sz w:val="20"/>
          <w:szCs w:val="20"/>
          <w:lang w:bidi="ar-SA"/>
        </w:rPr>
        <w:t>: require('</w:t>
      </w:r>
      <w:r w:rsidR="008128B5">
        <w:rPr>
          <w:rFonts w:asciiTheme="majorHAnsi" w:hAnsiTheme="majorHAnsi"/>
          <w:sz w:val="20"/>
          <w:szCs w:val="20"/>
          <w:lang w:bidi="ar-SA"/>
        </w:rPr>
        <w:t>*</w:t>
      </w:r>
      <w:r w:rsidRPr="008961BD">
        <w:rPr>
          <w:rFonts w:asciiTheme="majorHAnsi" w:hAnsiTheme="majorHAnsi"/>
          <w:sz w:val="20"/>
          <w:szCs w:val="20"/>
          <w:lang w:bidi="ar-SA"/>
        </w:rPr>
        <w:t>/cartridge/scripts/lib/forter/</w:t>
      </w:r>
      <w:r w:rsidR="008128B5">
        <w:rPr>
          <w:rFonts w:asciiTheme="majorHAnsi" w:hAnsiTheme="majorHAnsi"/>
          <w:sz w:val="20"/>
          <w:szCs w:val="20"/>
          <w:lang w:bidi="ar-SA"/>
        </w:rPr>
        <w:t>f</w:t>
      </w:r>
      <w:r w:rsidRPr="008961BD">
        <w:rPr>
          <w:rFonts w:asciiTheme="majorHAnsi" w:hAnsiTheme="majorHAnsi"/>
          <w:sz w:val="20"/>
          <w:szCs w:val="20"/>
          <w:lang w:bidi="ar-SA"/>
        </w:rPr>
        <w:t>orter</w:t>
      </w:r>
      <w:r w:rsidR="008128B5">
        <w:rPr>
          <w:rFonts w:asciiTheme="majorHAnsi" w:hAnsiTheme="majorHAnsi"/>
          <w:sz w:val="20"/>
          <w:szCs w:val="20"/>
          <w:lang w:bidi="ar-SA"/>
        </w:rPr>
        <w:t>Constants</w:t>
      </w:r>
      <w:r w:rsidRPr="008961BD">
        <w:rPr>
          <w:rFonts w:asciiTheme="majorHAnsi" w:hAnsiTheme="majorHAnsi"/>
          <w:sz w:val="20"/>
          <w:szCs w:val="20"/>
          <w:lang w:bidi="ar-SA"/>
        </w:rPr>
        <w:t>'</w:t>
      </w:r>
      <w:proofErr w:type="gramStart"/>
      <w:r w:rsidRPr="008961BD">
        <w:rPr>
          <w:rFonts w:asciiTheme="majorHAnsi" w:hAnsiTheme="majorHAnsi"/>
          <w:sz w:val="20"/>
          <w:szCs w:val="20"/>
          <w:lang w:bidi="ar-SA"/>
        </w:rPr>
        <w:t>).CUSTOMER</w:t>
      </w:r>
      <w:proofErr w:type="gramEnd"/>
      <w:r w:rsidRPr="008961BD">
        <w:rPr>
          <w:rFonts w:asciiTheme="majorHAnsi" w:hAnsiTheme="majorHAnsi"/>
          <w:sz w:val="20"/>
          <w:szCs w:val="20"/>
          <w:lang w:bidi="ar-SA"/>
        </w:rPr>
        <w:t>_</w:t>
      </w:r>
      <w:r>
        <w:rPr>
          <w:rFonts w:asciiTheme="majorHAnsi" w:hAnsiTheme="majorHAnsi"/>
          <w:sz w:val="20"/>
          <w:szCs w:val="20"/>
          <w:lang w:bidi="ar-SA"/>
        </w:rPr>
        <w:t>PAYMENT_UPDATE</w:t>
      </w:r>
    </w:p>
    <w:p w14:paraId="3BA72ED1" w14:textId="63E4F1B2" w:rsidR="00F939ED" w:rsidRPr="008961BD" w:rsidRDefault="00F939ED" w:rsidP="00F939ED">
      <w:pPr>
        <w:spacing w:after="0" w:line="240" w:lineRule="auto"/>
        <w:ind w:left="720"/>
        <w:jc w:val="both"/>
        <w:rPr>
          <w:rFonts w:asciiTheme="majorHAnsi" w:hAnsiTheme="majorHAnsi"/>
          <w:sz w:val="20"/>
          <w:szCs w:val="20"/>
          <w:lang w:bidi="ar-SA"/>
        </w:rPr>
      </w:pPr>
      <w:r w:rsidRPr="008961BD">
        <w:rPr>
          <w:rFonts w:asciiTheme="majorHAnsi" w:hAnsiTheme="majorHAnsi"/>
          <w:sz w:val="20"/>
          <w:szCs w:val="20"/>
          <w:lang w:bidi="ar-SA"/>
        </w:rPr>
        <w:t>}</w:t>
      </w:r>
      <w:r w:rsidR="008128B5">
        <w:rPr>
          <w:rFonts w:asciiTheme="majorHAnsi" w:hAnsiTheme="majorHAnsi"/>
          <w:sz w:val="20"/>
          <w:szCs w:val="20"/>
          <w:lang w:bidi="ar-SA"/>
        </w:rPr>
        <w:t>;</w:t>
      </w:r>
    </w:p>
    <w:p w14:paraId="17BBCD03" w14:textId="3B14E17B" w:rsidR="00F939ED" w:rsidRDefault="006C60A9" w:rsidP="00F939ED">
      <w:pPr>
        <w:spacing w:after="0" w:line="240" w:lineRule="auto"/>
        <w:ind w:left="720"/>
        <w:jc w:val="both"/>
        <w:rPr>
          <w:rFonts w:asciiTheme="majorHAnsi" w:hAnsiTheme="majorHAnsi"/>
          <w:sz w:val="20"/>
          <w:szCs w:val="20"/>
          <w:lang w:bidi="ar-SA"/>
        </w:rPr>
      </w:pPr>
      <w:r>
        <w:rPr>
          <w:rFonts w:asciiTheme="majorHAnsi" w:hAnsiTheme="majorHAnsi"/>
          <w:sz w:val="20"/>
          <w:szCs w:val="20"/>
          <w:lang w:bidi="ar-SA"/>
        </w:rPr>
        <w:t xml:space="preserve">var </w:t>
      </w:r>
      <w:proofErr w:type="spellStart"/>
      <w:r w:rsidR="00F939ED" w:rsidRPr="008961BD">
        <w:rPr>
          <w:rFonts w:asciiTheme="majorHAnsi" w:hAnsiTheme="majorHAnsi"/>
          <w:sz w:val="20"/>
          <w:szCs w:val="20"/>
          <w:lang w:bidi="ar-SA"/>
        </w:rPr>
        <w:t>forterCall</w:t>
      </w:r>
      <w:proofErr w:type="spellEnd"/>
      <w:r w:rsidR="00F939ED" w:rsidRPr="008961BD">
        <w:rPr>
          <w:rFonts w:asciiTheme="majorHAnsi" w:hAnsiTheme="majorHAnsi"/>
          <w:sz w:val="20"/>
          <w:szCs w:val="20"/>
          <w:lang w:bidi="ar-SA"/>
        </w:rPr>
        <w:t xml:space="preserve"> = require('</w:t>
      </w:r>
      <w:r>
        <w:rPr>
          <w:rFonts w:asciiTheme="majorHAnsi" w:hAnsiTheme="majorHAnsi"/>
          <w:sz w:val="20"/>
          <w:szCs w:val="20"/>
          <w:lang w:bidi="ar-SA"/>
        </w:rPr>
        <w:t>*</w:t>
      </w:r>
      <w:r w:rsidR="00F939ED" w:rsidRPr="008961BD">
        <w:rPr>
          <w:rFonts w:asciiTheme="majorHAnsi" w:hAnsiTheme="majorHAnsi"/>
          <w:sz w:val="20"/>
          <w:szCs w:val="20"/>
          <w:lang w:bidi="ar-SA"/>
        </w:rPr>
        <w:t>/cartridge/scripts/pipelets/forter/ForterCustomerUpdate');</w:t>
      </w:r>
    </w:p>
    <w:p w14:paraId="16B81226" w14:textId="1AB4B1B3" w:rsidR="00F939ED" w:rsidRDefault="00F939ED" w:rsidP="00F939ED">
      <w:pPr>
        <w:spacing w:after="0" w:line="240" w:lineRule="auto"/>
        <w:ind w:left="720"/>
        <w:jc w:val="both"/>
        <w:rPr>
          <w:rFonts w:asciiTheme="majorHAnsi" w:hAnsiTheme="majorHAnsi"/>
          <w:sz w:val="20"/>
          <w:szCs w:val="20"/>
          <w:lang w:bidi="ar-SA"/>
        </w:rPr>
      </w:pPr>
      <w:proofErr w:type="spellStart"/>
      <w:r w:rsidRPr="008961BD">
        <w:rPr>
          <w:rFonts w:asciiTheme="majorHAnsi" w:hAnsiTheme="majorHAnsi"/>
          <w:sz w:val="20"/>
          <w:szCs w:val="20"/>
          <w:lang w:bidi="ar-SA"/>
        </w:rPr>
        <w:t>forterCall.execute</w:t>
      </w:r>
      <w:proofErr w:type="spellEnd"/>
      <w:r w:rsidRPr="008961BD">
        <w:rPr>
          <w:rFonts w:asciiTheme="majorHAnsi" w:hAnsiTheme="majorHAnsi"/>
          <w:sz w:val="20"/>
          <w:szCs w:val="20"/>
          <w:lang w:bidi="ar-SA"/>
        </w:rPr>
        <w:t>(</w:t>
      </w:r>
      <w:proofErr w:type="spellStart"/>
      <w:r w:rsidRPr="008961BD">
        <w:rPr>
          <w:rFonts w:asciiTheme="majorHAnsi" w:hAnsiTheme="majorHAnsi"/>
          <w:sz w:val="20"/>
          <w:szCs w:val="20"/>
          <w:lang w:bidi="ar-SA"/>
        </w:rPr>
        <w:t>argCustomerUpdate</w:t>
      </w:r>
      <w:proofErr w:type="spellEnd"/>
      <w:r w:rsidRPr="008961BD">
        <w:rPr>
          <w:rFonts w:asciiTheme="majorHAnsi" w:hAnsiTheme="majorHAnsi"/>
          <w:sz w:val="20"/>
          <w:szCs w:val="20"/>
          <w:lang w:bidi="ar-SA"/>
        </w:rPr>
        <w:t>);</w:t>
      </w:r>
    </w:p>
    <w:p w14:paraId="68C44327" w14:textId="77777777" w:rsidR="00F939ED" w:rsidRDefault="00F939ED" w:rsidP="00F939ED">
      <w:pPr>
        <w:spacing w:after="0" w:line="240" w:lineRule="auto"/>
        <w:ind w:left="720"/>
        <w:jc w:val="both"/>
        <w:rPr>
          <w:rFonts w:asciiTheme="majorHAnsi" w:hAnsiTheme="majorHAnsi"/>
          <w:sz w:val="20"/>
          <w:szCs w:val="20"/>
          <w:lang w:bidi="ar-SA"/>
        </w:rPr>
      </w:pPr>
    </w:p>
    <w:p w14:paraId="4797856C" w14:textId="45C5C61B" w:rsidR="00F939ED" w:rsidRDefault="008128B5" w:rsidP="00F939ED">
      <w:pPr>
        <w:spacing w:after="0" w:line="240" w:lineRule="auto"/>
        <w:ind w:left="720"/>
        <w:jc w:val="both"/>
        <w:rPr>
          <w:rFonts w:asciiTheme="majorHAnsi" w:hAnsiTheme="majorHAnsi"/>
          <w:sz w:val="20"/>
          <w:szCs w:val="20"/>
          <w:lang w:bidi="ar-SA"/>
        </w:rPr>
      </w:pPr>
      <w:r>
        <w:rPr>
          <w:rFonts w:asciiTheme="majorHAnsi" w:hAnsiTheme="majorHAnsi"/>
          <w:noProof/>
          <w:lang w:bidi="ar-SA"/>
        </w:rPr>
        <w:drawing>
          <wp:inline distT="0" distB="0" distL="0" distR="0" wp14:anchorId="4FCA7810" wp14:editId="122C097C">
            <wp:extent cx="5572125" cy="1586258"/>
            <wp:effectExtent l="19050" t="19050" r="9525" b="139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72125" cy="1586258"/>
                    </a:xfrm>
                    <a:prstGeom prst="rect">
                      <a:avLst/>
                    </a:prstGeom>
                    <a:noFill/>
                    <a:ln>
                      <a:solidFill>
                        <a:schemeClr val="tx1"/>
                      </a:solidFill>
                    </a:ln>
                  </pic:spPr>
                </pic:pic>
              </a:graphicData>
            </a:graphic>
          </wp:inline>
        </w:drawing>
      </w:r>
    </w:p>
    <w:p w14:paraId="4F4DD91E" w14:textId="788F2F88" w:rsidR="005E47B3" w:rsidRDefault="005E47B3" w:rsidP="00F939ED">
      <w:pPr>
        <w:spacing w:after="0" w:line="240" w:lineRule="auto"/>
        <w:ind w:left="720"/>
        <w:jc w:val="both"/>
        <w:rPr>
          <w:rFonts w:asciiTheme="majorHAnsi" w:hAnsiTheme="majorHAnsi"/>
          <w:sz w:val="20"/>
          <w:szCs w:val="20"/>
          <w:lang w:bidi="ar-SA"/>
        </w:rPr>
      </w:pPr>
    </w:p>
    <w:p w14:paraId="1AE65A30" w14:textId="46C4133A" w:rsidR="00F939ED" w:rsidRDefault="00ED2A8B" w:rsidP="00F939ED">
      <w:pPr>
        <w:spacing w:after="0" w:line="240" w:lineRule="auto"/>
        <w:ind w:left="720"/>
        <w:jc w:val="both"/>
        <w:rPr>
          <w:rFonts w:asciiTheme="majorHAnsi" w:hAnsiTheme="majorHAnsi"/>
          <w:sz w:val="20"/>
          <w:szCs w:val="20"/>
          <w:lang w:bidi="ar-SA"/>
        </w:rPr>
      </w:pPr>
      <w:r>
        <w:rPr>
          <w:rFonts w:asciiTheme="majorHAnsi" w:hAnsiTheme="majorHAnsi"/>
          <w:b/>
          <w:bCs/>
          <w:sz w:val="20"/>
          <w:szCs w:val="20"/>
        </w:rPr>
        <w:br w:type="page"/>
      </w:r>
    </w:p>
    <w:p w14:paraId="79ECAA3C" w14:textId="2DB82BFA" w:rsidR="00312D83" w:rsidRDefault="00312D83" w:rsidP="00312D83">
      <w:pPr>
        <w:pStyle w:val="Standard1"/>
        <w:numPr>
          <w:ilvl w:val="0"/>
          <w:numId w:val="27"/>
        </w:numPr>
        <w:spacing w:before="120" w:after="0"/>
        <w:ind w:right="-424"/>
        <w:rPr>
          <w:rFonts w:asciiTheme="majorHAnsi" w:hAnsiTheme="majorHAnsi"/>
        </w:rPr>
      </w:pPr>
      <w:r>
        <w:rPr>
          <w:rFonts w:asciiTheme="majorHAnsi" w:hAnsiTheme="majorHAnsi"/>
        </w:rPr>
        <w:lastRenderedPageBreak/>
        <w:t>CheckoutServices.js (</w:t>
      </w:r>
      <w:r w:rsidR="00CA3549">
        <w:rPr>
          <w:rFonts w:asciiTheme="majorHAnsi" w:hAnsiTheme="majorHAnsi"/>
        </w:rPr>
        <w:t>prepends</w:t>
      </w:r>
      <w:r>
        <w:rPr>
          <w:rFonts w:asciiTheme="majorHAnsi" w:hAnsiTheme="majorHAnsi"/>
        </w:rPr>
        <w:t xml:space="preserve"> the ‘</w:t>
      </w:r>
      <w:proofErr w:type="spellStart"/>
      <w:r>
        <w:rPr>
          <w:rFonts w:asciiTheme="majorHAnsi" w:hAnsiTheme="majorHAnsi"/>
        </w:rPr>
        <w:t>PlaceOrder</w:t>
      </w:r>
      <w:proofErr w:type="spellEnd"/>
      <w:r>
        <w:rPr>
          <w:rFonts w:asciiTheme="majorHAnsi" w:hAnsiTheme="majorHAnsi"/>
        </w:rPr>
        <w:t>’ with next code include</w:t>
      </w:r>
      <w:r w:rsidR="00ED51FE">
        <w:rPr>
          <w:rFonts w:asciiTheme="majorHAnsi" w:hAnsiTheme="majorHAnsi"/>
        </w:rPr>
        <w:t>s</w:t>
      </w:r>
      <w:r>
        <w:rPr>
          <w:rFonts w:asciiTheme="majorHAnsi" w:hAnsiTheme="majorHAnsi"/>
        </w:rPr>
        <w:t>)</w:t>
      </w:r>
      <w:r w:rsidR="005A1031">
        <w:rPr>
          <w:rFonts w:asciiTheme="majorHAnsi" w:hAnsiTheme="majorHAnsi"/>
        </w:rPr>
        <w:t xml:space="preserve"> in order</w:t>
      </w:r>
      <w:r w:rsidR="00ED51FE">
        <w:rPr>
          <w:rFonts w:asciiTheme="majorHAnsi" w:hAnsiTheme="majorHAnsi"/>
        </w:rPr>
        <w:t xml:space="preserve"> </w:t>
      </w:r>
      <w:r w:rsidR="005A1031">
        <w:rPr>
          <w:rFonts w:asciiTheme="majorHAnsi" w:hAnsiTheme="majorHAnsi"/>
        </w:rPr>
        <w:t xml:space="preserve">to handle the customized error massage configured in </w:t>
      </w:r>
      <w:proofErr w:type="spellStart"/>
      <w:r w:rsidR="005A1031">
        <w:rPr>
          <w:rFonts w:asciiTheme="majorHAnsi" w:hAnsiTheme="majorHAnsi"/>
        </w:rPr>
        <w:t>Forter</w:t>
      </w:r>
      <w:proofErr w:type="spellEnd"/>
      <w:r w:rsidR="005A1031">
        <w:rPr>
          <w:rFonts w:asciiTheme="majorHAnsi" w:hAnsiTheme="majorHAnsi"/>
        </w:rPr>
        <w:t xml:space="preserve"> business manager extension</w:t>
      </w:r>
      <w:r>
        <w:rPr>
          <w:rFonts w:asciiTheme="majorHAnsi" w:hAnsiTheme="majorHAnsi"/>
        </w:rPr>
        <w:t>:</w:t>
      </w:r>
    </w:p>
    <w:p w14:paraId="0A243643" w14:textId="55FA62D9" w:rsidR="00392861" w:rsidRPr="00392861" w:rsidRDefault="00392861" w:rsidP="00392861">
      <w:pPr>
        <w:spacing w:after="0" w:line="240" w:lineRule="auto"/>
        <w:ind w:left="720"/>
        <w:jc w:val="both"/>
        <w:rPr>
          <w:rFonts w:asciiTheme="majorHAnsi" w:hAnsiTheme="majorHAnsi"/>
          <w:sz w:val="20"/>
          <w:szCs w:val="20"/>
          <w:lang w:bidi="ar-SA"/>
        </w:rPr>
      </w:pPr>
      <w:r w:rsidRPr="00392861">
        <w:rPr>
          <w:rFonts w:asciiTheme="majorHAnsi" w:hAnsiTheme="majorHAnsi"/>
          <w:bCs/>
          <w:sz w:val="20"/>
          <w:szCs w:val="20"/>
          <w:lang w:bidi="ar-SA"/>
        </w:rPr>
        <w:t>if</w:t>
      </w:r>
      <w:r w:rsidRPr="00392861">
        <w:rPr>
          <w:rFonts w:asciiTheme="majorHAnsi" w:hAnsiTheme="majorHAnsi"/>
          <w:sz w:val="20"/>
          <w:szCs w:val="20"/>
          <w:lang w:bidi="ar-SA"/>
        </w:rPr>
        <w:t xml:space="preserve"> (</w:t>
      </w:r>
      <w:proofErr w:type="spellStart"/>
      <w:r w:rsidR="00AC1503">
        <w:rPr>
          <w:rFonts w:asciiTheme="majorHAnsi" w:hAnsiTheme="majorHAnsi"/>
          <w:sz w:val="20"/>
          <w:szCs w:val="20"/>
          <w:lang w:bidi="ar-SA"/>
        </w:rPr>
        <w:t>sitePrefs</w:t>
      </w:r>
      <w:r w:rsidRPr="00392861">
        <w:rPr>
          <w:rFonts w:asciiTheme="majorHAnsi" w:hAnsiTheme="majorHAnsi"/>
          <w:sz w:val="20"/>
          <w:szCs w:val="20"/>
          <w:lang w:bidi="ar-SA"/>
        </w:rPr>
        <w:t>.forterShowDeclinedPage</w:t>
      </w:r>
      <w:proofErr w:type="spellEnd"/>
      <w:r w:rsidRPr="00392861">
        <w:rPr>
          <w:rFonts w:asciiTheme="majorHAnsi" w:hAnsiTheme="majorHAnsi"/>
          <w:sz w:val="20"/>
          <w:szCs w:val="20"/>
          <w:lang w:bidi="ar-SA"/>
        </w:rPr>
        <w:t xml:space="preserve"> =</w:t>
      </w:r>
      <w:r w:rsidR="00AC1503">
        <w:rPr>
          <w:rFonts w:asciiTheme="majorHAnsi" w:hAnsiTheme="majorHAnsi"/>
          <w:sz w:val="20"/>
          <w:szCs w:val="20"/>
          <w:lang w:bidi="ar-SA"/>
        </w:rPr>
        <w:t>=</w:t>
      </w:r>
      <w:r w:rsidRPr="00392861">
        <w:rPr>
          <w:rFonts w:asciiTheme="majorHAnsi" w:hAnsiTheme="majorHAnsi"/>
          <w:sz w:val="20"/>
          <w:szCs w:val="20"/>
          <w:lang w:bidi="ar-SA"/>
        </w:rPr>
        <w:t xml:space="preserve">= </w:t>
      </w:r>
      <w:r w:rsidRPr="00392861">
        <w:rPr>
          <w:rFonts w:asciiTheme="majorHAnsi" w:hAnsiTheme="majorHAnsi"/>
          <w:bCs/>
          <w:sz w:val="20"/>
          <w:szCs w:val="20"/>
          <w:lang w:bidi="ar-SA"/>
        </w:rPr>
        <w:t>true</w:t>
      </w:r>
      <w:r w:rsidRPr="00392861">
        <w:rPr>
          <w:rFonts w:asciiTheme="majorHAnsi" w:hAnsiTheme="majorHAnsi"/>
          <w:sz w:val="20"/>
          <w:szCs w:val="20"/>
          <w:lang w:bidi="ar-SA"/>
        </w:rPr>
        <w:t xml:space="preserve"> &amp;&amp; </w:t>
      </w:r>
      <w:proofErr w:type="spellStart"/>
      <w:r w:rsidR="00AC1503">
        <w:rPr>
          <w:rFonts w:asciiTheme="majorHAnsi" w:hAnsiTheme="majorHAnsi"/>
          <w:sz w:val="20"/>
          <w:szCs w:val="20"/>
          <w:lang w:bidi="ar-SA"/>
        </w:rPr>
        <w:t>sitePrefs</w:t>
      </w:r>
      <w:r w:rsidRPr="00392861">
        <w:rPr>
          <w:rFonts w:asciiTheme="majorHAnsi" w:hAnsiTheme="majorHAnsi"/>
          <w:sz w:val="20"/>
          <w:szCs w:val="20"/>
          <w:lang w:bidi="ar-SA"/>
        </w:rPr>
        <w:t>.forterCustomDeclineMessage</w:t>
      </w:r>
      <w:proofErr w:type="spellEnd"/>
      <w:r w:rsidRPr="00392861">
        <w:rPr>
          <w:rFonts w:asciiTheme="majorHAnsi" w:hAnsiTheme="majorHAnsi"/>
          <w:sz w:val="20"/>
          <w:szCs w:val="20"/>
          <w:lang w:bidi="ar-SA"/>
        </w:rPr>
        <w:t>) {</w:t>
      </w:r>
    </w:p>
    <w:p w14:paraId="2A4250CE" w14:textId="6D38EEA8" w:rsidR="00392861" w:rsidRPr="00392861" w:rsidRDefault="00392861" w:rsidP="00392861">
      <w:pPr>
        <w:spacing w:after="0" w:line="240" w:lineRule="auto"/>
        <w:ind w:left="720"/>
        <w:jc w:val="both"/>
        <w:rPr>
          <w:rFonts w:asciiTheme="majorHAnsi" w:hAnsiTheme="majorHAnsi"/>
          <w:sz w:val="20"/>
          <w:szCs w:val="20"/>
          <w:lang w:bidi="ar-SA"/>
        </w:rPr>
      </w:pPr>
      <w:r w:rsidRPr="00392861">
        <w:rPr>
          <w:rFonts w:asciiTheme="majorHAnsi" w:hAnsiTheme="majorHAnsi"/>
          <w:sz w:val="20"/>
          <w:szCs w:val="20"/>
          <w:lang w:bidi="ar-SA"/>
        </w:rPr>
        <w:t xml:space="preserve">    </w:t>
      </w:r>
      <w:proofErr w:type="spellStart"/>
      <w:proofErr w:type="gramStart"/>
      <w:r w:rsidRPr="00392861">
        <w:rPr>
          <w:rFonts w:asciiTheme="majorHAnsi" w:hAnsiTheme="majorHAnsi"/>
          <w:sz w:val="20"/>
          <w:szCs w:val="20"/>
          <w:lang w:bidi="ar-SA"/>
        </w:rPr>
        <w:t>res.json</w:t>
      </w:r>
      <w:proofErr w:type="spellEnd"/>
      <w:proofErr w:type="gramEnd"/>
      <w:r w:rsidRPr="00392861">
        <w:rPr>
          <w:rFonts w:asciiTheme="majorHAnsi" w:hAnsiTheme="majorHAnsi"/>
          <w:sz w:val="20"/>
          <w:szCs w:val="20"/>
          <w:lang w:bidi="ar-SA"/>
        </w:rPr>
        <w:t>({</w:t>
      </w:r>
    </w:p>
    <w:p w14:paraId="4D22A59C" w14:textId="62ED8F52" w:rsidR="00392861" w:rsidRPr="00392861" w:rsidRDefault="00392861" w:rsidP="00392861">
      <w:pPr>
        <w:spacing w:after="0" w:line="240" w:lineRule="auto"/>
        <w:ind w:left="720"/>
        <w:jc w:val="both"/>
        <w:rPr>
          <w:rFonts w:asciiTheme="majorHAnsi" w:hAnsiTheme="majorHAnsi"/>
          <w:sz w:val="20"/>
          <w:szCs w:val="20"/>
          <w:lang w:bidi="ar-SA"/>
        </w:rPr>
      </w:pPr>
      <w:r w:rsidRPr="00392861">
        <w:rPr>
          <w:rFonts w:asciiTheme="majorHAnsi" w:hAnsiTheme="majorHAnsi"/>
          <w:sz w:val="20"/>
          <w:szCs w:val="20"/>
          <w:lang w:bidi="ar-SA"/>
        </w:rPr>
        <w:t xml:space="preserve">        error: </w:t>
      </w:r>
      <w:r w:rsidRPr="00392861">
        <w:rPr>
          <w:rFonts w:asciiTheme="majorHAnsi" w:hAnsiTheme="majorHAnsi"/>
          <w:bCs/>
          <w:sz w:val="20"/>
          <w:szCs w:val="20"/>
          <w:lang w:bidi="ar-SA"/>
        </w:rPr>
        <w:t>true</w:t>
      </w:r>
      <w:r w:rsidRPr="00392861">
        <w:rPr>
          <w:rFonts w:asciiTheme="majorHAnsi" w:hAnsiTheme="majorHAnsi"/>
          <w:sz w:val="20"/>
          <w:szCs w:val="20"/>
          <w:lang w:bidi="ar-SA"/>
        </w:rPr>
        <w:t>,</w:t>
      </w:r>
    </w:p>
    <w:p w14:paraId="4538230B" w14:textId="0ED4C197" w:rsidR="00392861" w:rsidRPr="00392861" w:rsidRDefault="00392861" w:rsidP="00392861">
      <w:pPr>
        <w:spacing w:after="0" w:line="240" w:lineRule="auto"/>
        <w:ind w:left="720"/>
        <w:jc w:val="both"/>
        <w:rPr>
          <w:rFonts w:asciiTheme="majorHAnsi" w:hAnsiTheme="majorHAnsi"/>
          <w:sz w:val="20"/>
          <w:szCs w:val="20"/>
          <w:lang w:bidi="ar-SA"/>
        </w:rPr>
      </w:pPr>
      <w:r w:rsidRPr="00392861">
        <w:rPr>
          <w:rFonts w:asciiTheme="majorHAnsi" w:hAnsiTheme="majorHAnsi"/>
          <w:sz w:val="20"/>
          <w:szCs w:val="20"/>
          <w:lang w:bidi="ar-SA"/>
        </w:rPr>
        <w:t xml:space="preserve">        </w:t>
      </w:r>
      <w:proofErr w:type="spellStart"/>
      <w:r w:rsidRPr="00392861">
        <w:rPr>
          <w:rFonts w:asciiTheme="majorHAnsi" w:hAnsiTheme="majorHAnsi"/>
          <w:sz w:val="20"/>
          <w:szCs w:val="20"/>
          <w:lang w:bidi="ar-SA"/>
        </w:rPr>
        <w:t>errorMessage</w:t>
      </w:r>
      <w:proofErr w:type="spellEnd"/>
      <w:r w:rsidRPr="00392861">
        <w:rPr>
          <w:rFonts w:asciiTheme="majorHAnsi" w:hAnsiTheme="majorHAnsi"/>
          <w:sz w:val="20"/>
          <w:szCs w:val="20"/>
          <w:lang w:bidi="ar-SA"/>
        </w:rPr>
        <w:t xml:space="preserve">: </w:t>
      </w:r>
      <w:proofErr w:type="spellStart"/>
      <w:r w:rsidR="00AC1503">
        <w:rPr>
          <w:rFonts w:asciiTheme="majorHAnsi" w:hAnsiTheme="majorHAnsi"/>
          <w:sz w:val="20"/>
          <w:szCs w:val="20"/>
          <w:lang w:bidi="ar-SA"/>
        </w:rPr>
        <w:t>sitePrefs</w:t>
      </w:r>
      <w:r w:rsidRPr="00392861">
        <w:rPr>
          <w:rFonts w:asciiTheme="majorHAnsi" w:hAnsiTheme="majorHAnsi"/>
          <w:sz w:val="20"/>
          <w:szCs w:val="20"/>
          <w:lang w:bidi="ar-SA"/>
        </w:rPr>
        <w:t>.forterCustomDeclineMessage</w:t>
      </w:r>
      <w:proofErr w:type="spellEnd"/>
    </w:p>
    <w:p w14:paraId="15A540E1" w14:textId="5C0EB033" w:rsidR="00392861" w:rsidRPr="00392861" w:rsidRDefault="00392861" w:rsidP="00392861">
      <w:pPr>
        <w:spacing w:after="0" w:line="240" w:lineRule="auto"/>
        <w:ind w:left="720"/>
        <w:jc w:val="both"/>
        <w:rPr>
          <w:rFonts w:asciiTheme="majorHAnsi" w:hAnsiTheme="majorHAnsi"/>
          <w:sz w:val="20"/>
          <w:szCs w:val="20"/>
          <w:lang w:bidi="ar-SA"/>
        </w:rPr>
      </w:pPr>
      <w:r w:rsidRPr="00392861">
        <w:rPr>
          <w:rFonts w:asciiTheme="majorHAnsi" w:hAnsiTheme="majorHAnsi"/>
          <w:sz w:val="20"/>
          <w:szCs w:val="20"/>
          <w:lang w:bidi="ar-SA"/>
        </w:rPr>
        <w:t xml:space="preserve">    });</w:t>
      </w:r>
    </w:p>
    <w:p w14:paraId="432D15AD" w14:textId="693CB95A" w:rsidR="00392861" w:rsidRPr="00392861" w:rsidRDefault="00392861" w:rsidP="00392861">
      <w:pPr>
        <w:spacing w:after="0" w:line="240" w:lineRule="auto"/>
        <w:ind w:left="720"/>
        <w:jc w:val="both"/>
        <w:rPr>
          <w:rFonts w:asciiTheme="majorHAnsi" w:hAnsiTheme="majorHAnsi"/>
          <w:lang w:bidi="ar-SA"/>
        </w:rPr>
      </w:pPr>
      <w:r w:rsidRPr="00392861">
        <w:rPr>
          <w:rFonts w:asciiTheme="majorHAnsi" w:hAnsiTheme="majorHAnsi"/>
          <w:sz w:val="20"/>
          <w:szCs w:val="20"/>
          <w:lang w:bidi="ar-SA"/>
        </w:rPr>
        <w:t>}</w:t>
      </w:r>
    </w:p>
    <w:p w14:paraId="2BC83FB8" w14:textId="632290A0" w:rsidR="00DE3328" w:rsidRDefault="00DE3328" w:rsidP="00F939ED">
      <w:pPr>
        <w:spacing w:after="0" w:line="240" w:lineRule="auto"/>
        <w:ind w:left="720"/>
        <w:jc w:val="both"/>
        <w:rPr>
          <w:rFonts w:asciiTheme="majorHAnsi" w:hAnsiTheme="majorHAnsi"/>
          <w:sz w:val="20"/>
          <w:szCs w:val="20"/>
          <w:lang w:bidi="ar-SA"/>
        </w:rPr>
      </w:pPr>
    </w:p>
    <w:p w14:paraId="44F29F06" w14:textId="4DEE4DAA" w:rsidR="00C90DCD" w:rsidRDefault="00CA3549" w:rsidP="00D57E79">
      <w:pPr>
        <w:spacing w:after="0" w:line="240" w:lineRule="auto"/>
        <w:ind w:left="720"/>
        <w:jc w:val="center"/>
        <w:rPr>
          <w:rFonts w:asciiTheme="majorHAnsi" w:hAnsiTheme="majorHAnsi"/>
          <w:sz w:val="20"/>
          <w:szCs w:val="20"/>
          <w:lang w:bidi="ar-SA"/>
        </w:rPr>
      </w:pPr>
      <w:r>
        <w:rPr>
          <w:rFonts w:asciiTheme="majorHAnsi" w:hAnsiTheme="majorHAnsi"/>
          <w:noProof/>
          <w:sz w:val="20"/>
          <w:szCs w:val="20"/>
          <w:lang w:bidi="ar-SA"/>
        </w:rPr>
        <w:drawing>
          <wp:inline distT="0" distB="0" distL="0" distR="0" wp14:anchorId="29D006A1" wp14:editId="3A5566B8">
            <wp:extent cx="6191250" cy="2943225"/>
            <wp:effectExtent l="19050" t="19050" r="19050"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91250" cy="2943225"/>
                    </a:xfrm>
                    <a:prstGeom prst="rect">
                      <a:avLst/>
                    </a:prstGeom>
                    <a:noFill/>
                    <a:ln>
                      <a:solidFill>
                        <a:schemeClr val="tx1"/>
                      </a:solidFill>
                    </a:ln>
                  </pic:spPr>
                </pic:pic>
              </a:graphicData>
            </a:graphic>
          </wp:inline>
        </w:drawing>
      </w:r>
    </w:p>
    <w:p w14:paraId="73C770CF" w14:textId="1B2775A9" w:rsidR="00322E41" w:rsidRDefault="00322E41" w:rsidP="00F939ED">
      <w:pPr>
        <w:spacing w:after="0" w:line="240" w:lineRule="auto"/>
        <w:ind w:left="720"/>
        <w:jc w:val="both"/>
        <w:rPr>
          <w:rFonts w:asciiTheme="majorHAnsi" w:hAnsiTheme="majorHAnsi"/>
          <w:sz w:val="20"/>
          <w:szCs w:val="20"/>
          <w:lang w:bidi="ar-SA"/>
        </w:rPr>
      </w:pPr>
    </w:p>
    <w:p w14:paraId="53D9A578" w14:textId="5FADCB9A" w:rsidR="00F9023D" w:rsidRDefault="00F9023D" w:rsidP="00F939ED">
      <w:pPr>
        <w:spacing w:after="0" w:line="240" w:lineRule="auto"/>
        <w:ind w:left="720"/>
        <w:jc w:val="both"/>
        <w:rPr>
          <w:rFonts w:asciiTheme="majorHAnsi" w:hAnsiTheme="majorHAnsi"/>
          <w:sz w:val="20"/>
          <w:szCs w:val="20"/>
          <w:lang w:bidi="ar-SA"/>
        </w:rPr>
      </w:pPr>
    </w:p>
    <w:p w14:paraId="2968B913" w14:textId="3190D77C" w:rsidR="00F9023D" w:rsidRDefault="00F9023D" w:rsidP="00F939ED">
      <w:pPr>
        <w:spacing w:after="0" w:line="240" w:lineRule="auto"/>
        <w:ind w:left="720"/>
        <w:jc w:val="both"/>
        <w:rPr>
          <w:rFonts w:asciiTheme="majorHAnsi" w:hAnsiTheme="majorHAnsi"/>
          <w:sz w:val="20"/>
          <w:szCs w:val="20"/>
          <w:lang w:bidi="ar-SA"/>
        </w:rPr>
      </w:pPr>
    </w:p>
    <w:p w14:paraId="1CA771C3" w14:textId="5EC404C7" w:rsidR="00F9023D" w:rsidRDefault="00F9023D" w:rsidP="00F939ED">
      <w:pPr>
        <w:spacing w:after="0" w:line="240" w:lineRule="auto"/>
        <w:ind w:left="720"/>
        <w:jc w:val="both"/>
        <w:rPr>
          <w:rFonts w:asciiTheme="majorHAnsi" w:hAnsiTheme="majorHAnsi"/>
          <w:sz w:val="20"/>
          <w:szCs w:val="20"/>
          <w:lang w:bidi="ar-SA"/>
        </w:rPr>
      </w:pPr>
    </w:p>
    <w:p w14:paraId="20F83650" w14:textId="6D4863BE" w:rsidR="00F9023D" w:rsidRDefault="00F9023D" w:rsidP="00F939ED">
      <w:pPr>
        <w:spacing w:after="0" w:line="240" w:lineRule="auto"/>
        <w:ind w:left="720"/>
        <w:jc w:val="both"/>
        <w:rPr>
          <w:rFonts w:asciiTheme="majorHAnsi" w:hAnsiTheme="majorHAnsi"/>
          <w:sz w:val="20"/>
          <w:szCs w:val="20"/>
          <w:lang w:bidi="ar-SA"/>
        </w:rPr>
      </w:pPr>
    </w:p>
    <w:p w14:paraId="0D275135" w14:textId="3863285C" w:rsidR="00F9023D" w:rsidRDefault="00F9023D" w:rsidP="00F939ED">
      <w:pPr>
        <w:spacing w:after="0" w:line="240" w:lineRule="auto"/>
        <w:ind w:left="720"/>
        <w:jc w:val="both"/>
        <w:rPr>
          <w:rFonts w:asciiTheme="majorHAnsi" w:hAnsiTheme="majorHAnsi"/>
          <w:sz w:val="20"/>
          <w:szCs w:val="20"/>
          <w:lang w:bidi="ar-SA"/>
        </w:rPr>
      </w:pPr>
    </w:p>
    <w:p w14:paraId="4F101D8C" w14:textId="384A72AE" w:rsidR="00F9023D" w:rsidRDefault="00F9023D" w:rsidP="00F939ED">
      <w:pPr>
        <w:spacing w:after="0" w:line="240" w:lineRule="auto"/>
        <w:ind w:left="720"/>
        <w:jc w:val="both"/>
        <w:rPr>
          <w:rFonts w:asciiTheme="majorHAnsi" w:hAnsiTheme="majorHAnsi"/>
          <w:sz w:val="20"/>
          <w:szCs w:val="20"/>
          <w:lang w:bidi="ar-SA"/>
        </w:rPr>
      </w:pPr>
    </w:p>
    <w:p w14:paraId="1B1E497E" w14:textId="73F616CD" w:rsidR="00F9023D" w:rsidRDefault="00F9023D" w:rsidP="00F939ED">
      <w:pPr>
        <w:spacing w:after="0" w:line="240" w:lineRule="auto"/>
        <w:ind w:left="720"/>
        <w:jc w:val="both"/>
        <w:rPr>
          <w:rFonts w:asciiTheme="majorHAnsi" w:hAnsiTheme="majorHAnsi"/>
          <w:sz w:val="20"/>
          <w:szCs w:val="20"/>
          <w:lang w:bidi="ar-SA"/>
        </w:rPr>
      </w:pPr>
    </w:p>
    <w:p w14:paraId="42D5A0DF" w14:textId="18896228" w:rsidR="00F9023D" w:rsidRDefault="00F9023D" w:rsidP="00F939ED">
      <w:pPr>
        <w:spacing w:after="0" w:line="240" w:lineRule="auto"/>
        <w:ind w:left="720"/>
        <w:jc w:val="both"/>
        <w:rPr>
          <w:rFonts w:asciiTheme="majorHAnsi" w:hAnsiTheme="majorHAnsi"/>
          <w:sz w:val="20"/>
          <w:szCs w:val="20"/>
          <w:lang w:bidi="ar-SA"/>
        </w:rPr>
      </w:pPr>
    </w:p>
    <w:p w14:paraId="69875585" w14:textId="07E8C9FA" w:rsidR="00F9023D" w:rsidRDefault="00F9023D" w:rsidP="00F939ED">
      <w:pPr>
        <w:spacing w:after="0" w:line="240" w:lineRule="auto"/>
        <w:ind w:left="720"/>
        <w:jc w:val="both"/>
        <w:rPr>
          <w:rFonts w:asciiTheme="majorHAnsi" w:hAnsiTheme="majorHAnsi"/>
          <w:sz w:val="20"/>
          <w:szCs w:val="20"/>
          <w:lang w:bidi="ar-SA"/>
        </w:rPr>
      </w:pPr>
    </w:p>
    <w:p w14:paraId="08993C90" w14:textId="79B51163" w:rsidR="00F9023D" w:rsidRDefault="00F9023D" w:rsidP="00F939ED">
      <w:pPr>
        <w:spacing w:after="0" w:line="240" w:lineRule="auto"/>
        <w:ind w:left="720"/>
        <w:jc w:val="both"/>
        <w:rPr>
          <w:rFonts w:asciiTheme="majorHAnsi" w:hAnsiTheme="majorHAnsi"/>
          <w:sz w:val="20"/>
          <w:szCs w:val="20"/>
          <w:lang w:bidi="ar-SA"/>
        </w:rPr>
      </w:pPr>
    </w:p>
    <w:p w14:paraId="3BA3EDEA" w14:textId="1AEAFCEB" w:rsidR="00F9023D" w:rsidRDefault="00F9023D" w:rsidP="00F939ED">
      <w:pPr>
        <w:spacing w:after="0" w:line="240" w:lineRule="auto"/>
        <w:ind w:left="720"/>
        <w:jc w:val="both"/>
        <w:rPr>
          <w:rFonts w:asciiTheme="majorHAnsi" w:hAnsiTheme="majorHAnsi"/>
          <w:sz w:val="20"/>
          <w:szCs w:val="20"/>
          <w:lang w:bidi="ar-SA"/>
        </w:rPr>
      </w:pPr>
    </w:p>
    <w:p w14:paraId="43F58981" w14:textId="3DA8F44D" w:rsidR="00F9023D" w:rsidRDefault="00F9023D" w:rsidP="00F939ED">
      <w:pPr>
        <w:spacing w:after="0" w:line="240" w:lineRule="auto"/>
        <w:ind w:left="720"/>
        <w:jc w:val="both"/>
        <w:rPr>
          <w:rFonts w:asciiTheme="majorHAnsi" w:hAnsiTheme="majorHAnsi"/>
          <w:sz w:val="20"/>
          <w:szCs w:val="20"/>
          <w:lang w:bidi="ar-SA"/>
        </w:rPr>
      </w:pPr>
    </w:p>
    <w:p w14:paraId="15B11108" w14:textId="44E71854" w:rsidR="00F9023D" w:rsidRDefault="00F9023D" w:rsidP="00F939ED">
      <w:pPr>
        <w:spacing w:after="0" w:line="240" w:lineRule="auto"/>
        <w:ind w:left="720"/>
        <w:jc w:val="both"/>
        <w:rPr>
          <w:rFonts w:asciiTheme="majorHAnsi" w:hAnsiTheme="majorHAnsi"/>
          <w:sz w:val="20"/>
          <w:szCs w:val="20"/>
          <w:lang w:bidi="ar-SA"/>
        </w:rPr>
      </w:pPr>
    </w:p>
    <w:p w14:paraId="709D1FBC" w14:textId="56D76B9A" w:rsidR="00F9023D" w:rsidRDefault="00F9023D" w:rsidP="00F939ED">
      <w:pPr>
        <w:spacing w:after="0" w:line="240" w:lineRule="auto"/>
        <w:ind w:left="720"/>
        <w:jc w:val="both"/>
        <w:rPr>
          <w:rFonts w:asciiTheme="majorHAnsi" w:hAnsiTheme="majorHAnsi"/>
          <w:sz w:val="20"/>
          <w:szCs w:val="20"/>
          <w:lang w:bidi="ar-SA"/>
        </w:rPr>
      </w:pPr>
    </w:p>
    <w:p w14:paraId="2147D9F9" w14:textId="5C81F5EE" w:rsidR="00F9023D" w:rsidRDefault="00F9023D" w:rsidP="00F939ED">
      <w:pPr>
        <w:spacing w:after="0" w:line="240" w:lineRule="auto"/>
        <w:ind w:left="720"/>
        <w:jc w:val="both"/>
        <w:rPr>
          <w:rFonts w:asciiTheme="majorHAnsi" w:hAnsiTheme="majorHAnsi"/>
          <w:sz w:val="20"/>
          <w:szCs w:val="20"/>
          <w:lang w:bidi="ar-SA"/>
        </w:rPr>
      </w:pPr>
    </w:p>
    <w:p w14:paraId="00C48873" w14:textId="0EB36737" w:rsidR="00F9023D" w:rsidRDefault="00F9023D" w:rsidP="00F939ED">
      <w:pPr>
        <w:spacing w:after="0" w:line="240" w:lineRule="auto"/>
        <w:ind w:left="720"/>
        <w:jc w:val="both"/>
        <w:rPr>
          <w:rFonts w:asciiTheme="majorHAnsi" w:hAnsiTheme="majorHAnsi"/>
          <w:sz w:val="20"/>
          <w:szCs w:val="20"/>
          <w:lang w:bidi="ar-SA"/>
        </w:rPr>
      </w:pPr>
    </w:p>
    <w:p w14:paraId="138B6EBE" w14:textId="6724321F" w:rsidR="00F9023D" w:rsidRDefault="00F9023D" w:rsidP="00F939ED">
      <w:pPr>
        <w:spacing w:after="0" w:line="240" w:lineRule="auto"/>
        <w:ind w:left="720"/>
        <w:jc w:val="both"/>
        <w:rPr>
          <w:rFonts w:asciiTheme="majorHAnsi" w:hAnsiTheme="majorHAnsi"/>
          <w:sz w:val="20"/>
          <w:szCs w:val="20"/>
          <w:lang w:bidi="ar-SA"/>
        </w:rPr>
      </w:pPr>
    </w:p>
    <w:p w14:paraId="72A3AF34" w14:textId="0C85619E" w:rsidR="00F9023D" w:rsidRDefault="00F9023D" w:rsidP="00F939ED">
      <w:pPr>
        <w:spacing w:after="0" w:line="240" w:lineRule="auto"/>
        <w:ind w:left="720"/>
        <w:jc w:val="both"/>
        <w:rPr>
          <w:rFonts w:asciiTheme="majorHAnsi" w:hAnsiTheme="majorHAnsi"/>
          <w:sz w:val="20"/>
          <w:szCs w:val="20"/>
          <w:lang w:bidi="ar-SA"/>
        </w:rPr>
      </w:pPr>
    </w:p>
    <w:p w14:paraId="73FEAA76" w14:textId="07A15D20" w:rsidR="00F9023D" w:rsidRDefault="00F9023D" w:rsidP="00F939ED">
      <w:pPr>
        <w:spacing w:after="0" w:line="240" w:lineRule="auto"/>
        <w:ind w:left="720"/>
        <w:jc w:val="both"/>
        <w:rPr>
          <w:rFonts w:asciiTheme="majorHAnsi" w:hAnsiTheme="majorHAnsi"/>
          <w:sz w:val="20"/>
          <w:szCs w:val="20"/>
          <w:lang w:bidi="ar-SA"/>
        </w:rPr>
      </w:pPr>
    </w:p>
    <w:p w14:paraId="547E4A0C" w14:textId="0BEB9BC2" w:rsidR="009164DC" w:rsidRDefault="009164DC" w:rsidP="00F939ED">
      <w:pPr>
        <w:spacing w:after="0" w:line="240" w:lineRule="auto"/>
        <w:ind w:left="720"/>
        <w:jc w:val="both"/>
        <w:rPr>
          <w:rFonts w:asciiTheme="majorHAnsi" w:hAnsiTheme="majorHAnsi"/>
          <w:sz w:val="20"/>
          <w:szCs w:val="20"/>
          <w:lang w:bidi="ar-SA"/>
        </w:rPr>
      </w:pPr>
    </w:p>
    <w:p w14:paraId="68C31C71" w14:textId="20271962" w:rsidR="009164DC" w:rsidRDefault="009164DC" w:rsidP="00F939ED">
      <w:pPr>
        <w:spacing w:after="0" w:line="240" w:lineRule="auto"/>
        <w:ind w:left="720"/>
        <w:jc w:val="both"/>
        <w:rPr>
          <w:rFonts w:asciiTheme="majorHAnsi" w:hAnsiTheme="majorHAnsi"/>
          <w:sz w:val="20"/>
          <w:szCs w:val="20"/>
          <w:lang w:bidi="ar-SA"/>
        </w:rPr>
      </w:pPr>
    </w:p>
    <w:p w14:paraId="17058185" w14:textId="77777777" w:rsidR="009164DC" w:rsidRDefault="009164DC" w:rsidP="00F939ED">
      <w:pPr>
        <w:spacing w:after="0" w:line="240" w:lineRule="auto"/>
        <w:ind w:left="720"/>
        <w:jc w:val="both"/>
        <w:rPr>
          <w:rFonts w:asciiTheme="majorHAnsi" w:hAnsiTheme="majorHAnsi"/>
          <w:sz w:val="20"/>
          <w:szCs w:val="20"/>
          <w:lang w:bidi="ar-SA"/>
        </w:rPr>
      </w:pPr>
    </w:p>
    <w:p w14:paraId="6BA25F87" w14:textId="4F37B2C8" w:rsidR="00F9023D" w:rsidRDefault="00F9023D" w:rsidP="00F939ED">
      <w:pPr>
        <w:spacing w:after="0" w:line="240" w:lineRule="auto"/>
        <w:ind w:left="720"/>
        <w:jc w:val="both"/>
        <w:rPr>
          <w:rFonts w:asciiTheme="majorHAnsi" w:hAnsiTheme="majorHAnsi"/>
          <w:sz w:val="20"/>
          <w:szCs w:val="20"/>
          <w:lang w:bidi="ar-SA"/>
        </w:rPr>
      </w:pPr>
    </w:p>
    <w:p w14:paraId="26D27C7F" w14:textId="2755C7F0" w:rsidR="00F9023D" w:rsidRDefault="00F9023D" w:rsidP="00F939ED">
      <w:pPr>
        <w:spacing w:after="0" w:line="240" w:lineRule="auto"/>
        <w:ind w:left="720"/>
        <w:jc w:val="both"/>
        <w:rPr>
          <w:rFonts w:asciiTheme="majorHAnsi" w:hAnsiTheme="majorHAnsi"/>
          <w:sz w:val="20"/>
          <w:szCs w:val="20"/>
          <w:lang w:bidi="ar-SA"/>
        </w:rPr>
      </w:pPr>
    </w:p>
    <w:p w14:paraId="20E40434" w14:textId="77777777" w:rsidR="00C46111" w:rsidRDefault="00C46111" w:rsidP="00F939ED">
      <w:pPr>
        <w:spacing w:after="0" w:line="240" w:lineRule="auto"/>
        <w:ind w:left="720"/>
        <w:jc w:val="both"/>
        <w:rPr>
          <w:rFonts w:asciiTheme="majorHAnsi" w:hAnsiTheme="majorHAnsi"/>
          <w:sz w:val="20"/>
          <w:szCs w:val="20"/>
          <w:lang w:bidi="ar-SA"/>
        </w:rPr>
      </w:pPr>
    </w:p>
    <w:p w14:paraId="14C30F97" w14:textId="1A39E228" w:rsidR="00F9023D" w:rsidRDefault="00F9023D" w:rsidP="00F939ED">
      <w:pPr>
        <w:spacing w:after="0" w:line="240" w:lineRule="auto"/>
        <w:ind w:left="720"/>
        <w:jc w:val="both"/>
        <w:rPr>
          <w:rFonts w:asciiTheme="majorHAnsi" w:hAnsiTheme="majorHAnsi"/>
          <w:sz w:val="20"/>
          <w:szCs w:val="20"/>
          <w:lang w:bidi="ar-SA"/>
        </w:rPr>
      </w:pPr>
    </w:p>
    <w:p w14:paraId="39A5EB41" w14:textId="77777777" w:rsidR="00F9023D" w:rsidRDefault="00F9023D" w:rsidP="00F939ED">
      <w:pPr>
        <w:spacing w:after="0" w:line="240" w:lineRule="auto"/>
        <w:ind w:left="720"/>
        <w:jc w:val="both"/>
        <w:rPr>
          <w:rFonts w:asciiTheme="majorHAnsi" w:hAnsiTheme="majorHAnsi"/>
          <w:sz w:val="20"/>
          <w:szCs w:val="20"/>
          <w:lang w:bidi="ar-SA"/>
        </w:rPr>
      </w:pPr>
    </w:p>
    <w:p w14:paraId="6C4608C6" w14:textId="34879616" w:rsidR="00DB1B83" w:rsidRDefault="00053606" w:rsidP="00DB1B83">
      <w:pPr>
        <w:pStyle w:val="Standard1"/>
        <w:numPr>
          <w:ilvl w:val="0"/>
          <w:numId w:val="27"/>
        </w:numPr>
        <w:spacing w:before="120" w:after="0"/>
        <w:ind w:right="-424"/>
        <w:rPr>
          <w:rFonts w:asciiTheme="majorHAnsi" w:hAnsiTheme="majorHAnsi"/>
        </w:rPr>
      </w:pPr>
      <w:r>
        <w:rPr>
          <w:rFonts w:asciiTheme="majorHAnsi" w:hAnsiTheme="majorHAnsi"/>
        </w:rPr>
        <w:lastRenderedPageBreak/>
        <w:t>int_forter_</w:t>
      </w:r>
      <w:r w:rsidR="00D50D35">
        <w:rPr>
          <w:rFonts w:asciiTheme="majorHAnsi" w:hAnsiTheme="majorHAnsi"/>
        </w:rPr>
        <w:t>s</w:t>
      </w:r>
      <w:r>
        <w:rPr>
          <w:rFonts w:asciiTheme="majorHAnsi" w:hAnsiTheme="majorHAnsi"/>
        </w:rPr>
        <w:t>fra/cartridge/templates/default/common/layout/</w:t>
      </w:r>
      <w:r w:rsidR="00DB1B83">
        <w:rPr>
          <w:rFonts w:asciiTheme="majorHAnsi" w:hAnsiTheme="majorHAnsi"/>
        </w:rPr>
        <w:t>checkout.isml (extends the ‘</w:t>
      </w:r>
      <w:r>
        <w:rPr>
          <w:rFonts w:asciiTheme="majorHAnsi" w:hAnsiTheme="majorHAnsi"/>
        </w:rPr>
        <w:t>app_storefront_base/cartridge/templates/default/common/layout/</w:t>
      </w:r>
      <w:r w:rsidR="00DB1B83">
        <w:rPr>
          <w:rFonts w:asciiTheme="majorHAnsi" w:hAnsiTheme="majorHAnsi"/>
        </w:rPr>
        <w:t>checkout.isml’ template with next code include):</w:t>
      </w:r>
    </w:p>
    <w:p w14:paraId="5E53DF4E" w14:textId="7555793D" w:rsidR="00DB1B83" w:rsidRPr="00DB1B83" w:rsidRDefault="00DB1B83" w:rsidP="00DB1B83">
      <w:pPr>
        <w:ind w:left="720"/>
        <w:rPr>
          <w:rFonts w:asciiTheme="majorHAnsi" w:hAnsiTheme="majorHAnsi" w:cs="Consolas"/>
          <w:bCs/>
          <w:sz w:val="20"/>
          <w:szCs w:val="20"/>
          <w:lang w:bidi="ar-SA"/>
        </w:rPr>
      </w:pPr>
      <w:r w:rsidRPr="00DB1B83">
        <w:rPr>
          <w:rFonts w:asciiTheme="majorHAnsi" w:hAnsiTheme="majorHAnsi" w:cs="Consolas"/>
          <w:sz w:val="20"/>
          <w:szCs w:val="20"/>
          <w:lang w:bidi="ar-SA"/>
        </w:rPr>
        <w:t>&lt;</w:t>
      </w:r>
      <w:proofErr w:type="spellStart"/>
      <w:r w:rsidRPr="00DB1B83">
        <w:rPr>
          <w:rFonts w:asciiTheme="majorHAnsi" w:hAnsiTheme="majorHAnsi" w:cs="Consolas"/>
          <w:sz w:val="20"/>
          <w:szCs w:val="20"/>
          <w:lang w:bidi="ar-SA"/>
        </w:rPr>
        <w:t>isinclude</w:t>
      </w:r>
      <w:proofErr w:type="spellEnd"/>
      <w:r w:rsidRPr="00DB1B83">
        <w:rPr>
          <w:rFonts w:asciiTheme="majorHAnsi" w:hAnsiTheme="majorHAnsi" w:cs="Consolas"/>
          <w:sz w:val="20"/>
          <w:szCs w:val="20"/>
          <w:lang w:bidi="ar-SA"/>
        </w:rPr>
        <w:t xml:space="preserve"> template="custom/</w:t>
      </w:r>
      <w:proofErr w:type="spellStart"/>
      <w:r w:rsidRPr="00DB1B83">
        <w:rPr>
          <w:rFonts w:asciiTheme="majorHAnsi" w:hAnsiTheme="majorHAnsi" w:cs="Consolas"/>
          <w:sz w:val="20"/>
          <w:szCs w:val="20"/>
          <w:lang w:bidi="ar-SA"/>
        </w:rPr>
        <w:t>fortersnippetjs</w:t>
      </w:r>
      <w:proofErr w:type="spellEnd"/>
      <w:r w:rsidRPr="00DB1B83">
        <w:rPr>
          <w:rFonts w:asciiTheme="majorHAnsi" w:hAnsiTheme="majorHAnsi" w:cs="Consolas"/>
          <w:sz w:val="20"/>
          <w:szCs w:val="20"/>
          <w:lang w:bidi="ar-SA"/>
        </w:rPr>
        <w:t>"/&gt;</w:t>
      </w:r>
    </w:p>
    <w:p w14:paraId="453F99FA" w14:textId="0EAD49C8" w:rsidR="00322E41" w:rsidRDefault="00222736" w:rsidP="00F939ED">
      <w:pPr>
        <w:spacing w:after="0" w:line="240" w:lineRule="auto"/>
        <w:ind w:left="720"/>
        <w:jc w:val="both"/>
        <w:rPr>
          <w:rFonts w:asciiTheme="majorHAnsi" w:hAnsiTheme="majorHAnsi"/>
          <w:sz w:val="20"/>
          <w:szCs w:val="20"/>
          <w:lang w:bidi="ar-SA"/>
        </w:rPr>
      </w:pPr>
      <w:r>
        <w:rPr>
          <w:rFonts w:asciiTheme="majorHAnsi" w:hAnsiTheme="majorHAnsi"/>
          <w:noProof/>
          <w:sz w:val="20"/>
          <w:szCs w:val="20"/>
          <w:lang w:bidi="ar-SA"/>
        </w:rPr>
        <w:drawing>
          <wp:inline distT="0" distB="0" distL="0" distR="0" wp14:anchorId="68FEC009" wp14:editId="086CA1B8">
            <wp:extent cx="3619500" cy="2532348"/>
            <wp:effectExtent l="19050" t="19050" r="19050" b="20955"/>
            <wp:docPr id="79" name="Picture 79" descr="C:\Users\Vovkin\Pictures\Screenpresso\2018-05-03_14h29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ovkin\Pictures\Screenpresso\2018-05-03_14h29_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22425" cy="2534394"/>
                    </a:xfrm>
                    <a:prstGeom prst="rect">
                      <a:avLst/>
                    </a:prstGeom>
                    <a:noFill/>
                    <a:ln>
                      <a:solidFill>
                        <a:schemeClr val="tx1"/>
                      </a:solidFill>
                    </a:ln>
                  </pic:spPr>
                </pic:pic>
              </a:graphicData>
            </a:graphic>
          </wp:inline>
        </w:drawing>
      </w:r>
    </w:p>
    <w:p w14:paraId="45B76BEB" w14:textId="7F399386" w:rsidR="00222736" w:rsidRDefault="00983CEB" w:rsidP="00A20B3C">
      <w:pPr>
        <w:pStyle w:val="Standard1"/>
        <w:numPr>
          <w:ilvl w:val="0"/>
          <w:numId w:val="27"/>
        </w:numPr>
        <w:spacing w:after="0"/>
        <w:ind w:right="-424"/>
        <w:rPr>
          <w:rFonts w:asciiTheme="majorHAnsi" w:hAnsiTheme="majorHAnsi"/>
        </w:rPr>
      </w:pPr>
      <w:r>
        <w:rPr>
          <w:rFonts w:asciiTheme="majorHAnsi" w:hAnsiTheme="majorHAnsi"/>
        </w:rPr>
        <w:t>int_forter_</w:t>
      </w:r>
      <w:r w:rsidR="0015268F">
        <w:rPr>
          <w:rFonts w:asciiTheme="majorHAnsi" w:hAnsiTheme="majorHAnsi"/>
        </w:rPr>
        <w:t>s</w:t>
      </w:r>
      <w:r>
        <w:rPr>
          <w:rFonts w:asciiTheme="majorHAnsi" w:hAnsiTheme="majorHAnsi"/>
        </w:rPr>
        <w:t>fra/cartridge/templates/default/common/layout/</w:t>
      </w:r>
      <w:r w:rsidR="00222736">
        <w:rPr>
          <w:rFonts w:asciiTheme="majorHAnsi" w:hAnsiTheme="majorHAnsi"/>
        </w:rPr>
        <w:t>page.isml (extends the ‘</w:t>
      </w:r>
      <w:proofErr w:type="spellStart"/>
      <w:r>
        <w:rPr>
          <w:rFonts w:asciiTheme="majorHAnsi" w:hAnsiTheme="majorHAnsi"/>
        </w:rPr>
        <w:t>app_storefront_base</w:t>
      </w:r>
      <w:proofErr w:type="spellEnd"/>
      <w:r>
        <w:rPr>
          <w:rFonts w:asciiTheme="majorHAnsi" w:hAnsiTheme="majorHAnsi"/>
        </w:rPr>
        <w:t xml:space="preserve"> /cartridge/templates/default/common/layout/</w:t>
      </w:r>
      <w:proofErr w:type="spellStart"/>
      <w:r w:rsidR="00222736">
        <w:rPr>
          <w:rFonts w:asciiTheme="majorHAnsi" w:hAnsiTheme="majorHAnsi"/>
        </w:rPr>
        <w:t>page.isml</w:t>
      </w:r>
      <w:proofErr w:type="spellEnd"/>
      <w:r w:rsidR="00222736">
        <w:rPr>
          <w:rFonts w:asciiTheme="majorHAnsi" w:hAnsiTheme="majorHAnsi"/>
        </w:rPr>
        <w:t>’ template with next code include):</w:t>
      </w:r>
    </w:p>
    <w:p w14:paraId="28B3DF81" w14:textId="77777777" w:rsidR="00222736" w:rsidRPr="00DB1B83" w:rsidRDefault="00222736" w:rsidP="00D364A1">
      <w:pPr>
        <w:spacing w:after="0"/>
        <w:ind w:left="720"/>
        <w:rPr>
          <w:rFonts w:asciiTheme="majorHAnsi" w:hAnsiTheme="majorHAnsi" w:cs="Consolas"/>
          <w:bCs/>
          <w:sz w:val="20"/>
          <w:szCs w:val="20"/>
          <w:lang w:bidi="ar-SA"/>
        </w:rPr>
      </w:pPr>
      <w:r w:rsidRPr="00DB1B83">
        <w:rPr>
          <w:rFonts w:asciiTheme="majorHAnsi" w:hAnsiTheme="majorHAnsi" w:cs="Consolas"/>
          <w:sz w:val="20"/>
          <w:szCs w:val="20"/>
          <w:lang w:bidi="ar-SA"/>
        </w:rPr>
        <w:t>&lt;</w:t>
      </w:r>
      <w:proofErr w:type="spellStart"/>
      <w:r w:rsidRPr="00DB1B83">
        <w:rPr>
          <w:rFonts w:asciiTheme="majorHAnsi" w:hAnsiTheme="majorHAnsi" w:cs="Consolas"/>
          <w:sz w:val="20"/>
          <w:szCs w:val="20"/>
          <w:lang w:bidi="ar-SA"/>
        </w:rPr>
        <w:t>isinclude</w:t>
      </w:r>
      <w:proofErr w:type="spellEnd"/>
      <w:r w:rsidRPr="00DB1B83">
        <w:rPr>
          <w:rFonts w:asciiTheme="majorHAnsi" w:hAnsiTheme="majorHAnsi" w:cs="Consolas"/>
          <w:sz w:val="20"/>
          <w:szCs w:val="20"/>
          <w:lang w:bidi="ar-SA"/>
        </w:rPr>
        <w:t xml:space="preserve"> template="custom/</w:t>
      </w:r>
      <w:proofErr w:type="spellStart"/>
      <w:r w:rsidRPr="00DB1B83">
        <w:rPr>
          <w:rFonts w:asciiTheme="majorHAnsi" w:hAnsiTheme="majorHAnsi" w:cs="Consolas"/>
          <w:sz w:val="20"/>
          <w:szCs w:val="20"/>
          <w:lang w:bidi="ar-SA"/>
        </w:rPr>
        <w:t>fortersnippetjs</w:t>
      </w:r>
      <w:proofErr w:type="spellEnd"/>
      <w:r w:rsidRPr="00DB1B83">
        <w:rPr>
          <w:rFonts w:asciiTheme="majorHAnsi" w:hAnsiTheme="majorHAnsi" w:cs="Consolas"/>
          <w:sz w:val="20"/>
          <w:szCs w:val="20"/>
          <w:lang w:bidi="ar-SA"/>
        </w:rPr>
        <w:t>"/&gt;</w:t>
      </w:r>
    </w:p>
    <w:p w14:paraId="4C3FC6B8" w14:textId="3FE84AB6" w:rsidR="00222736" w:rsidRDefault="00222736" w:rsidP="008C67BC">
      <w:pPr>
        <w:spacing w:after="0" w:line="240" w:lineRule="auto"/>
        <w:ind w:left="720"/>
        <w:jc w:val="center"/>
        <w:rPr>
          <w:rFonts w:asciiTheme="majorHAnsi" w:hAnsiTheme="majorHAnsi"/>
          <w:sz w:val="20"/>
          <w:szCs w:val="20"/>
          <w:lang w:bidi="ar-SA"/>
        </w:rPr>
      </w:pPr>
      <w:r>
        <w:rPr>
          <w:rFonts w:asciiTheme="majorHAnsi" w:hAnsiTheme="majorHAnsi"/>
          <w:noProof/>
          <w:lang w:bidi="ar-SA"/>
        </w:rPr>
        <w:drawing>
          <wp:inline distT="0" distB="0" distL="0" distR="0" wp14:anchorId="4D86EF13" wp14:editId="275870B6">
            <wp:extent cx="6086475" cy="3554351"/>
            <wp:effectExtent l="19050" t="19050" r="9525" b="27305"/>
            <wp:docPr id="80" name="Picture 80" descr="C:\Users\Vovkin\Pictures\Screenpresso\2018-05-03_14h30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ovkin\Pictures\Screenpresso\2018-05-03_14h30_2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86475" cy="3554351"/>
                    </a:xfrm>
                    <a:prstGeom prst="rect">
                      <a:avLst/>
                    </a:prstGeom>
                    <a:noFill/>
                    <a:ln>
                      <a:solidFill>
                        <a:schemeClr val="tx1"/>
                      </a:solidFill>
                    </a:ln>
                  </pic:spPr>
                </pic:pic>
              </a:graphicData>
            </a:graphic>
          </wp:inline>
        </w:drawing>
      </w:r>
    </w:p>
    <w:p w14:paraId="2D27BA4A" w14:textId="61A8A5AD" w:rsidR="00222736" w:rsidRDefault="009E11E3" w:rsidP="00F939ED">
      <w:pPr>
        <w:spacing w:after="0" w:line="240" w:lineRule="auto"/>
        <w:ind w:left="720"/>
        <w:jc w:val="both"/>
        <w:rPr>
          <w:rFonts w:asciiTheme="majorHAnsi" w:hAnsiTheme="majorHAnsi"/>
          <w:b/>
          <w:bCs/>
          <w:sz w:val="20"/>
          <w:szCs w:val="20"/>
        </w:rPr>
      </w:pPr>
      <w:r>
        <w:rPr>
          <w:rFonts w:asciiTheme="majorHAnsi" w:hAnsiTheme="majorHAnsi"/>
          <w:b/>
          <w:bCs/>
          <w:sz w:val="20"/>
          <w:szCs w:val="20"/>
        </w:rPr>
        <w:br w:type="page"/>
      </w:r>
    </w:p>
    <w:p w14:paraId="1DE8C5ED" w14:textId="77777777" w:rsidR="00172D23" w:rsidRDefault="00172D23" w:rsidP="00F939ED">
      <w:pPr>
        <w:spacing w:after="0" w:line="240" w:lineRule="auto"/>
        <w:ind w:left="720"/>
        <w:jc w:val="both"/>
        <w:rPr>
          <w:rFonts w:asciiTheme="majorHAnsi" w:hAnsiTheme="majorHAnsi"/>
          <w:sz w:val="20"/>
          <w:szCs w:val="20"/>
          <w:lang w:bidi="ar-SA"/>
        </w:rPr>
      </w:pPr>
    </w:p>
    <w:p w14:paraId="6775B08A" w14:textId="5CC8B7D3" w:rsidR="00E344DB" w:rsidRPr="001E2EFB" w:rsidRDefault="00D97AD6" w:rsidP="00400CC9">
      <w:pPr>
        <w:pStyle w:val="Heading3"/>
        <w:ind w:left="1890"/>
        <w:jc w:val="both"/>
        <w:rPr>
          <w:rFonts w:asciiTheme="majorHAnsi" w:hAnsiTheme="majorHAnsi"/>
          <w:color w:val="FF0000"/>
        </w:rPr>
      </w:pPr>
      <w:bookmarkStart w:id="39" w:name="_Toc22201481"/>
      <w:proofErr w:type="spellStart"/>
      <w:r w:rsidRPr="00935E50">
        <w:rPr>
          <w:rFonts w:asciiTheme="majorHAnsi" w:hAnsiTheme="majorHAnsi"/>
          <w:u w:val="single"/>
        </w:rPr>
        <w:t>F</w:t>
      </w:r>
      <w:r w:rsidR="00E344DB" w:rsidRPr="00935E50">
        <w:rPr>
          <w:rFonts w:asciiTheme="majorHAnsi" w:hAnsiTheme="majorHAnsi"/>
          <w:u w:val="single"/>
        </w:rPr>
        <w:t>orter</w:t>
      </w:r>
      <w:proofErr w:type="spellEnd"/>
      <w:r w:rsidR="00E344DB" w:rsidRPr="005F7DBE">
        <w:rPr>
          <w:rFonts w:asciiTheme="majorHAnsi" w:hAnsiTheme="majorHAnsi"/>
        </w:rPr>
        <w:t xml:space="preserve"> </w:t>
      </w:r>
      <w:r w:rsidR="00ED5B90" w:rsidRPr="00983EB9">
        <w:rPr>
          <w:rFonts w:asciiTheme="majorHAnsi" w:hAnsiTheme="majorHAnsi"/>
        </w:rPr>
        <w:t>integration</w:t>
      </w:r>
      <w:r w:rsidR="001E2EFB" w:rsidRPr="00983EB9">
        <w:rPr>
          <w:rFonts w:asciiTheme="majorHAnsi" w:hAnsiTheme="majorHAnsi"/>
        </w:rPr>
        <w:t xml:space="preserve"> in Checkout /</w:t>
      </w:r>
      <w:r w:rsidR="00983EB9" w:rsidRPr="00983EB9">
        <w:rPr>
          <w:rFonts w:asciiTheme="majorHAnsi" w:hAnsiTheme="majorHAnsi"/>
        </w:rPr>
        <w:t xml:space="preserve"> </w:t>
      </w:r>
      <w:r w:rsidR="001E2EFB" w:rsidRPr="00983EB9">
        <w:rPr>
          <w:rFonts w:asciiTheme="majorHAnsi" w:hAnsiTheme="majorHAnsi"/>
        </w:rPr>
        <w:t>Payment Flow</w:t>
      </w:r>
      <w:bookmarkEnd w:id="39"/>
    </w:p>
    <w:p w14:paraId="290286E2" w14:textId="3F456BB3" w:rsidR="00E344DB" w:rsidRDefault="00983EB9" w:rsidP="00DD6DE5">
      <w:pPr>
        <w:pStyle w:val="Standard1"/>
        <w:spacing w:before="120"/>
        <w:ind w:left="357"/>
        <w:jc w:val="both"/>
        <w:rPr>
          <w:rFonts w:asciiTheme="majorHAnsi" w:hAnsiTheme="majorHAnsi"/>
        </w:rPr>
      </w:pPr>
      <w:r>
        <w:rPr>
          <w:rFonts w:asciiTheme="majorHAnsi" w:hAnsiTheme="majorHAnsi"/>
        </w:rPr>
        <w:t xml:space="preserve">This section explores what occurs when the </w:t>
      </w:r>
      <w:proofErr w:type="spellStart"/>
      <w:r w:rsidR="00E344DB" w:rsidRPr="007C123C">
        <w:rPr>
          <w:rFonts w:asciiTheme="majorHAnsi" w:hAnsiTheme="majorHAnsi"/>
        </w:rPr>
        <w:t>Forter</w:t>
      </w:r>
      <w:r w:rsidR="00857561">
        <w:rPr>
          <w:rFonts w:asciiTheme="majorHAnsi" w:hAnsiTheme="majorHAnsi"/>
        </w:rPr>
        <w:t>Validate</w:t>
      </w:r>
      <w:proofErr w:type="spellEnd"/>
      <w:r w:rsidR="00E344DB" w:rsidRPr="007C123C">
        <w:rPr>
          <w:rFonts w:asciiTheme="majorHAnsi" w:hAnsiTheme="majorHAnsi"/>
        </w:rPr>
        <w:t xml:space="preserve"> order validation </w:t>
      </w:r>
      <w:r w:rsidR="00857561">
        <w:rPr>
          <w:rFonts w:asciiTheme="majorHAnsi" w:hAnsiTheme="majorHAnsi"/>
        </w:rPr>
        <w:t>controller</w:t>
      </w:r>
      <w:r w:rsidR="00E344DB" w:rsidRPr="007C123C">
        <w:rPr>
          <w:rFonts w:asciiTheme="majorHAnsi" w:hAnsiTheme="majorHAnsi"/>
        </w:rPr>
        <w:t xml:space="preserve"> is implemented</w:t>
      </w:r>
      <w:r w:rsidR="00505A79">
        <w:rPr>
          <w:rFonts w:asciiTheme="majorHAnsi" w:hAnsiTheme="majorHAnsi"/>
        </w:rPr>
        <w:t xml:space="preserve"> using</w:t>
      </w:r>
      <w:r w:rsidR="003C58E6">
        <w:rPr>
          <w:rFonts w:asciiTheme="majorHAnsi" w:hAnsiTheme="majorHAnsi"/>
        </w:rPr>
        <w:t xml:space="preserve"> sample implementation</w:t>
      </w:r>
      <w:r w:rsidR="00505A79">
        <w:rPr>
          <w:rFonts w:asciiTheme="majorHAnsi" w:hAnsiTheme="majorHAnsi"/>
        </w:rPr>
        <w:t>s</w:t>
      </w:r>
      <w:r w:rsidR="003C58E6">
        <w:rPr>
          <w:rFonts w:asciiTheme="majorHAnsi" w:hAnsiTheme="majorHAnsi"/>
        </w:rPr>
        <w:t xml:space="preserve"> with authorize.net</w:t>
      </w:r>
      <w:r w:rsidR="000851F1">
        <w:rPr>
          <w:rFonts w:asciiTheme="majorHAnsi" w:hAnsiTheme="majorHAnsi"/>
        </w:rPr>
        <w:t xml:space="preserve"> and </w:t>
      </w:r>
      <w:proofErr w:type="spellStart"/>
      <w:r w:rsidR="000851F1">
        <w:rPr>
          <w:rFonts w:asciiTheme="majorHAnsi" w:hAnsiTheme="majorHAnsi"/>
        </w:rPr>
        <w:t>Paypal</w:t>
      </w:r>
      <w:proofErr w:type="spellEnd"/>
      <w:r w:rsidR="00E344DB" w:rsidRPr="007C123C">
        <w:rPr>
          <w:rFonts w:asciiTheme="majorHAnsi" w:hAnsiTheme="majorHAnsi"/>
        </w:rPr>
        <w:t>.</w:t>
      </w:r>
      <w:r w:rsidR="003C58E6">
        <w:rPr>
          <w:rFonts w:asciiTheme="majorHAnsi" w:hAnsiTheme="majorHAnsi"/>
        </w:rPr>
        <w:t xml:space="preserve"> A merchant using a different payment processor </w:t>
      </w:r>
      <w:r w:rsidR="003C58E6" w:rsidRPr="00DD6DE5">
        <w:rPr>
          <w:rFonts w:asciiTheme="majorHAnsi" w:hAnsiTheme="majorHAnsi"/>
          <w:i/>
          <w:iCs/>
        </w:rPr>
        <w:t>should customize this logic to fit the merchant</w:t>
      </w:r>
      <w:r w:rsidR="00DD6DE5">
        <w:rPr>
          <w:rFonts w:asciiTheme="majorHAnsi" w:hAnsiTheme="majorHAnsi"/>
          <w:i/>
          <w:iCs/>
        </w:rPr>
        <w:t>'s</w:t>
      </w:r>
      <w:r w:rsidR="003C58E6" w:rsidRPr="00DD6DE5">
        <w:rPr>
          <w:rFonts w:asciiTheme="majorHAnsi" w:hAnsiTheme="majorHAnsi"/>
          <w:i/>
          <w:iCs/>
        </w:rPr>
        <w:t xml:space="preserve"> business needs and the </w:t>
      </w:r>
      <w:proofErr w:type="spellStart"/>
      <w:r w:rsidR="003C58E6" w:rsidRPr="00DD6DE5">
        <w:rPr>
          <w:rFonts w:asciiTheme="majorHAnsi" w:hAnsiTheme="majorHAnsi"/>
          <w:i/>
          <w:iCs/>
        </w:rPr>
        <w:t>Forter</w:t>
      </w:r>
      <w:proofErr w:type="spellEnd"/>
      <w:r w:rsidR="003C58E6" w:rsidRPr="00DD6DE5">
        <w:rPr>
          <w:rFonts w:asciiTheme="majorHAnsi" w:hAnsiTheme="majorHAnsi"/>
          <w:i/>
          <w:iCs/>
        </w:rPr>
        <w:t xml:space="preserve"> configuration</w:t>
      </w:r>
      <w:r w:rsidR="003C58E6">
        <w:rPr>
          <w:rFonts w:asciiTheme="majorHAnsi" w:hAnsiTheme="majorHAnsi"/>
        </w:rPr>
        <w:t>.</w:t>
      </w:r>
      <w:r w:rsidR="00E344DB" w:rsidRPr="007C123C">
        <w:rPr>
          <w:rFonts w:asciiTheme="majorHAnsi" w:hAnsiTheme="majorHAnsi"/>
        </w:rPr>
        <w:t xml:space="preserve"> It gets the information from a previously executed payment authorization request and current order details.</w:t>
      </w:r>
      <w:r>
        <w:rPr>
          <w:rFonts w:asciiTheme="majorHAnsi" w:hAnsiTheme="majorHAnsi"/>
        </w:rPr>
        <w:t xml:space="preserve"> A</w:t>
      </w:r>
      <w:r w:rsidR="00E344DB" w:rsidRPr="007C123C">
        <w:rPr>
          <w:rFonts w:asciiTheme="majorHAnsi" w:hAnsiTheme="majorHAnsi"/>
        </w:rPr>
        <w:t xml:space="preserve"> </w:t>
      </w:r>
      <w:proofErr w:type="spellStart"/>
      <w:r w:rsidR="00E344DB" w:rsidRPr="007C123C">
        <w:rPr>
          <w:rFonts w:asciiTheme="majorHAnsi" w:hAnsiTheme="majorHAnsi"/>
        </w:rPr>
        <w:t>Forter</w:t>
      </w:r>
      <w:proofErr w:type="spellEnd"/>
      <w:r w:rsidR="00E344DB" w:rsidRPr="007C123C">
        <w:rPr>
          <w:rFonts w:asciiTheme="majorHAnsi" w:hAnsiTheme="majorHAnsi"/>
        </w:rPr>
        <w:t xml:space="preserve"> order validation API call is made and</w:t>
      </w:r>
      <w:r>
        <w:rPr>
          <w:rFonts w:asciiTheme="majorHAnsi" w:hAnsiTheme="majorHAnsi"/>
        </w:rPr>
        <w:t>,</w:t>
      </w:r>
      <w:r w:rsidR="00E344DB" w:rsidRPr="007C123C">
        <w:rPr>
          <w:rFonts w:asciiTheme="majorHAnsi" w:hAnsiTheme="majorHAnsi"/>
        </w:rPr>
        <w:t xml:space="preserve"> if successful, a response with the </w:t>
      </w:r>
      <w:proofErr w:type="spellStart"/>
      <w:r w:rsidR="00E344DB" w:rsidRPr="007C123C">
        <w:rPr>
          <w:rFonts w:asciiTheme="majorHAnsi" w:hAnsiTheme="majorHAnsi"/>
        </w:rPr>
        <w:t>Forter</w:t>
      </w:r>
      <w:proofErr w:type="spellEnd"/>
      <w:r w:rsidR="00E344DB" w:rsidRPr="007C123C">
        <w:rPr>
          <w:rFonts w:asciiTheme="majorHAnsi" w:hAnsiTheme="majorHAnsi"/>
        </w:rPr>
        <w:t xml:space="preserve"> decision is received and saved </w:t>
      </w:r>
      <w:r w:rsidR="00DD6DE5">
        <w:rPr>
          <w:rFonts w:asciiTheme="majorHAnsi" w:hAnsiTheme="majorHAnsi"/>
        </w:rPr>
        <w:t>per</w:t>
      </w:r>
      <w:r w:rsidR="001A6FE2">
        <w:rPr>
          <w:rFonts w:asciiTheme="majorHAnsi" w:hAnsiTheme="majorHAnsi"/>
        </w:rPr>
        <w:t xml:space="preserve"> </w:t>
      </w:r>
      <w:r w:rsidR="00E344DB" w:rsidRPr="007C123C">
        <w:rPr>
          <w:rFonts w:asciiTheme="majorHAnsi" w:hAnsiTheme="majorHAnsi"/>
        </w:rPr>
        <w:t xml:space="preserve">order. Based on that decision and the configuration, </w:t>
      </w:r>
      <w:r w:rsidR="001514FE" w:rsidRPr="007C123C">
        <w:rPr>
          <w:rFonts w:asciiTheme="majorHAnsi" w:hAnsiTheme="majorHAnsi"/>
        </w:rPr>
        <w:t xml:space="preserve">the </w:t>
      </w:r>
      <w:r w:rsidR="00E344DB" w:rsidRPr="007C123C">
        <w:rPr>
          <w:rFonts w:asciiTheme="majorHAnsi" w:hAnsiTheme="majorHAnsi"/>
        </w:rPr>
        <w:t>following scenarios can be executed:</w:t>
      </w:r>
    </w:p>
    <w:p w14:paraId="60FD6364" w14:textId="78CF6A40" w:rsidR="00E344DB" w:rsidRPr="007C123C" w:rsidRDefault="00E344DB" w:rsidP="003C58E6">
      <w:pPr>
        <w:pStyle w:val="ListParagraph"/>
        <w:numPr>
          <w:ilvl w:val="0"/>
          <w:numId w:val="14"/>
        </w:numPr>
        <w:spacing w:after="120"/>
        <w:ind w:left="771" w:hanging="357"/>
        <w:jc w:val="both"/>
        <w:rPr>
          <w:rFonts w:asciiTheme="majorHAnsi" w:hAnsiTheme="majorHAnsi"/>
          <w:sz w:val="20"/>
          <w:szCs w:val="20"/>
        </w:rPr>
      </w:pPr>
      <w:r w:rsidRPr="007C123C">
        <w:rPr>
          <w:rFonts w:asciiTheme="majorHAnsi" w:hAnsiTheme="majorHAnsi"/>
          <w:sz w:val="20"/>
          <w:szCs w:val="20"/>
        </w:rPr>
        <w:t xml:space="preserve">Decision “APPROVED” – </w:t>
      </w:r>
      <w:r w:rsidR="009530D9" w:rsidRPr="007C123C">
        <w:rPr>
          <w:rFonts w:asciiTheme="majorHAnsi" w:hAnsiTheme="majorHAnsi"/>
          <w:sz w:val="20"/>
          <w:szCs w:val="20"/>
        </w:rPr>
        <w:t xml:space="preserve">if </w:t>
      </w:r>
      <w:r w:rsidR="009530D9" w:rsidRPr="007C123C">
        <w:rPr>
          <w:rFonts w:asciiTheme="majorHAnsi" w:hAnsiTheme="majorHAnsi"/>
          <w:b/>
          <w:sz w:val="20"/>
          <w:szCs w:val="20"/>
        </w:rPr>
        <w:t xml:space="preserve">Auto-invoice when transaction is approved </w:t>
      </w:r>
      <w:r w:rsidR="009530D9" w:rsidRPr="007C123C">
        <w:rPr>
          <w:rFonts w:asciiTheme="majorHAnsi" w:hAnsiTheme="majorHAnsi"/>
          <w:sz w:val="20"/>
          <w:szCs w:val="20"/>
        </w:rPr>
        <w:t xml:space="preserve">is enabled, then </w:t>
      </w:r>
      <w:r w:rsidR="009530D9">
        <w:rPr>
          <w:rFonts w:asciiTheme="majorHAnsi" w:hAnsiTheme="majorHAnsi"/>
          <w:sz w:val="20"/>
          <w:szCs w:val="20"/>
        </w:rPr>
        <w:t xml:space="preserve">the </w:t>
      </w:r>
      <w:r w:rsidR="009530D9" w:rsidRPr="007C123C">
        <w:rPr>
          <w:rFonts w:asciiTheme="majorHAnsi" w:hAnsiTheme="majorHAnsi"/>
          <w:sz w:val="20"/>
          <w:szCs w:val="20"/>
        </w:rPr>
        <w:t>payment capture amount operation is executed and</w:t>
      </w:r>
      <w:r w:rsidR="009530D9">
        <w:rPr>
          <w:rFonts w:asciiTheme="majorHAnsi" w:hAnsiTheme="majorHAnsi"/>
          <w:sz w:val="20"/>
          <w:szCs w:val="20"/>
        </w:rPr>
        <w:t xml:space="preserve"> the</w:t>
      </w:r>
      <w:r w:rsidR="009530D9" w:rsidRPr="007C123C">
        <w:rPr>
          <w:rFonts w:asciiTheme="majorHAnsi" w:hAnsiTheme="majorHAnsi"/>
          <w:sz w:val="20"/>
          <w:szCs w:val="20"/>
        </w:rPr>
        <w:t xml:space="preserve"> order is placed</w:t>
      </w:r>
      <w:r w:rsidR="009530D9">
        <w:rPr>
          <w:rFonts w:asciiTheme="majorHAnsi" w:hAnsiTheme="majorHAnsi"/>
          <w:sz w:val="20"/>
          <w:szCs w:val="20"/>
        </w:rPr>
        <w:t xml:space="preserve"> (via the </w:t>
      </w:r>
      <w:r w:rsidR="00857561">
        <w:rPr>
          <w:rFonts w:asciiTheme="majorHAnsi" w:hAnsiTheme="majorHAnsi"/>
          <w:sz w:val="20"/>
          <w:szCs w:val="20"/>
        </w:rPr>
        <w:t xml:space="preserve">decision node with condition </w:t>
      </w:r>
      <w:proofErr w:type="spellStart"/>
      <w:proofErr w:type="gramStart"/>
      <w:r w:rsidR="00857561" w:rsidRPr="00222FF7">
        <w:rPr>
          <w:rFonts w:asciiTheme="majorHAnsi" w:hAnsiTheme="majorHAnsi"/>
          <w:sz w:val="20"/>
          <w:szCs w:val="20"/>
        </w:rPr>
        <w:t>ForterResponse.JsonResponseOutpu</w:t>
      </w:r>
      <w:r w:rsidR="00857561">
        <w:rPr>
          <w:rFonts w:asciiTheme="majorHAnsi" w:hAnsiTheme="majorHAnsi"/>
          <w:sz w:val="20"/>
          <w:szCs w:val="20"/>
        </w:rPr>
        <w:t>t.processorAction</w:t>
      </w:r>
      <w:proofErr w:type="spellEnd"/>
      <w:proofErr w:type="gramEnd"/>
      <w:r w:rsidR="00857561">
        <w:rPr>
          <w:rFonts w:asciiTheme="majorHAnsi" w:hAnsiTheme="majorHAnsi"/>
          <w:sz w:val="20"/>
          <w:szCs w:val="20"/>
        </w:rPr>
        <w:t xml:space="preserve"> === '</w:t>
      </w:r>
      <w:r w:rsidR="009530D9">
        <w:rPr>
          <w:rFonts w:asciiTheme="majorHAnsi" w:hAnsiTheme="majorHAnsi"/>
          <w:sz w:val="20"/>
          <w:szCs w:val="20"/>
        </w:rPr>
        <w:t>capture</w:t>
      </w:r>
      <w:r w:rsidR="00857561">
        <w:rPr>
          <w:rFonts w:asciiTheme="majorHAnsi" w:hAnsiTheme="majorHAnsi"/>
          <w:sz w:val="20"/>
          <w:szCs w:val="20"/>
        </w:rPr>
        <w:t>’</w:t>
      </w:r>
      <w:r w:rsidR="009530D9">
        <w:rPr>
          <w:rFonts w:asciiTheme="majorHAnsi" w:hAnsiTheme="majorHAnsi"/>
          <w:sz w:val="20"/>
          <w:szCs w:val="20"/>
        </w:rPr>
        <w:t xml:space="preserve"> in the diagram below)</w:t>
      </w:r>
      <w:r w:rsidR="009530D9" w:rsidRPr="007C123C">
        <w:rPr>
          <w:rFonts w:asciiTheme="majorHAnsi" w:hAnsiTheme="majorHAnsi"/>
          <w:sz w:val="20"/>
          <w:szCs w:val="20"/>
        </w:rPr>
        <w:t xml:space="preserve">. </w:t>
      </w:r>
      <w:r w:rsidR="009530D9">
        <w:rPr>
          <w:rFonts w:asciiTheme="majorHAnsi" w:hAnsiTheme="majorHAnsi"/>
          <w:sz w:val="20"/>
          <w:szCs w:val="20"/>
        </w:rPr>
        <w:t>If this option is not enabled,</w:t>
      </w:r>
      <w:r w:rsidR="009530D9" w:rsidRPr="007C123C">
        <w:rPr>
          <w:rFonts w:asciiTheme="majorHAnsi" w:hAnsiTheme="majorHAnsi"/>
          <w:sz w:val="20"/>
          <w:szCs w:val="20"/>
        </w:rPr>
        <w:t xml:space="preserve"> no capture is executed, </w:t>
      </w:r>
      <w:r w:rsidR="009530D9">
        <w:rPr>
          <w:rFonts w:asciiTheme="majorHAnsi" w:hAnsiTheme="majorHAnsi"/>
          <w:sz w:val="20"/>
          <w:szCs w:val="20"/>
        </w:rPr>
        <w:t>and the</w:t>
      </w:r>
      <w:r w:rsidR="009530D9" w:rsidRPr="007C123C">
        <w:rPr>
          <w:rFonts w:asciiTheme="majorHAnsi" w:hAnsiTheme="majorHAnsi"/>
          <w:sz w:val="20"/>
          <w:szCs w:val="20"/>
        </w:rPr>
        <w:t xml:space="preserve"> order</w:t>
      </w:r>
      <w:r w:rsidR="009530D9">
        <w:rPr>
          <w:rFonts w:asciiTheme="majorHAnsi" w:hAnsiTheme="majorHAnsi"/>
          <w:sz w:val="20"/>
          <w:szCs w:val="20"/>
        </w:rPr>
        <w:t xml:space="preserve"> is just placed</w:t>
      </w:r>
      <w:r w:rsidR="009530D9" w:rsidRPr="007C123C">
        <w:rPr>
          <w:rFonts w:asciiTheme="majorHAnsi" w:hAnsiTheme="majorHAnsi"/>
          <w:sz w:val="20"/>
          <w:szCs w:val="20"/>
        </w:rPr>
        <w:t xml:space="preserve"> in</w:t>
      </w:r>
      <w:r w:rsidR="001764D7">
        <w:rPr>
          <w:rFonts w:asciiTheme="majorHAnsi" w:hAnsiTheme="majorHAnsi"/>
          <w:sz w:val="20"/>
          <w:szCs w:val="20"/>
        </w:rPr>
        <w:t xml:space="preserve"> Salesforce Commerce Cloud</w:t>
      </w:r>
      <w:r w:rsidR="009530D9">
        <w:rPr>
          <w:rFonts w:asciiTheme="majorHAnsi" w:hAnsiTheme="majorHAnsi"/>
          <w:sz w:val="20"/>
          <w:szCs w:val="20"/>
        </w:rPr>
        <w:t xml:space="preserve"> (via the </w:t>
      </w:r>
      <w:r w:rsidR="00BB3042">
        <w:rPr>
          <w:rFonts w:asciiTheme="majorHAnsi" w:hAnsiTheme="majorHAnsi"/>
          <w:sz w:val="20"/>
          <w:szCs w:val="20"/>
        </w:rPr>
        <w:t xml:space="preserve">decision node with condition </w:t>
      </w:r>
      <w:proofErr w:type="spellStart"/>
      <w:proofErr w:type="gramStart"/>
      <w:r w:rsidR="00BB3042" w:rsidRPr="00222FF7">
        <w:rPr>
          <w:rFonts w:asciiTheme="majorHAnsi" w:hAnsiTheme="majorHAnsi"/>
          <w:sz w:val="20"/>
          <w:szCs w:val="20"/>
        </w:rPr>
        <w:t>ForterResponse.JsonResponseOutpu</w:t>
      </w:r>
      <w:r w:rsidR="00BB3042">
        <w:rPr>
          <w:rFonts w:asciiTheme="majorHAnsi" w:hAnsiTheme="majorHAnsi"/>
          <w:sz w:val="20"/>
          <w:szCs w:val="20"/>
        </w:rPr>
        <w:t>t.processorAction</w:t>
      </w:r>
      <w:proofErr w:type="spellEnd"/>
      <w:proofErr w:type="gramEnd"/>
      <w:r w:rsidR="00BB3042">
        <w:rPr>
          <w:rFonts w:asciiTheme="majorHAnsi" w:hAnsiTheme="majorHAnsi"/>
          <w:sz w:val="20"/>
          <w:szCs w:val="20"/>
        </w:rPr>
        <w:t xml:space="preserve"> === '</w:t>
      </w:r>
      <w:proofErr w:type="spellStart"/>
      <w:r w:rsidR="00BB3042">
        <w:rPr>
          <w:rFonts w:asciiTheme="majorHAnsi" w:hAnsiTheme="majorHAnsi"/>
          <w:sz w:val="20"/>
          <w:szCs w:val="20"/>
        </w:rPr>
        <w:t>skipCapture</w:t>
      </w:r>
      <w:proofErr w:type="spellEnd"/>
      <w:r w:rsidR="00BB3042">
        <w:rPr>
          <w:rFonts w:asciiTheme="majorHAnsi" w:hAnsiTheme="majorHAnsi"/>
          <w:sz w:val="20"/>
          <w:szCs w:val="20"/>
        </w:rPr>
        <w:t>’</w:t>
      </w:r>
      <w:r w:rsidR="009530D9">
        <w:rPr>
          <w:rFonts w:asciiTheme="majorHAnsi" w:hAnsiTheme="majorHAnsi"/>
          <w:sz w:val="20"/>
          <w:szCs w:val="20"/>
        </w:rPr>
        <w:t>)</w:t>
      </w:r>
      <w:r w:rsidR="009530D9" w:rsidRPr="007C123C">
        <w:rPr>
          <w:rFonts w:asciiTheme="majorHAnsi" w:hAnsiTheme="majorHAnsi"/>
          <w:sz w:val="20"/>
          <w:szCs w:val="20"/>
        </w:rPr>
        <w:t>.</w:t>
      </w:r>
    </w:p>
    <w:p w14:paraId="113B0542" w14:textId="77777777" w:rsidR="00DD6DE5" w:rsidRDefault="003C58E6" w:rsidP="00DD6DE5">
      <w:pPr>
        <w:pStyle w:val="ListParagraph"/>
        <w:numPr>
          <w:ilvl w:val="0"/>
          <w:numId w:val="14"/>
        </w:numPr>
        <w:spacing w:after="120"/>
        <w:ind w:left="771" w:hanging="357"/>
        <w:jc w:val="both"/>
        <w:rPr>
          <w:rFonts w:asciiTheme="majorHAnsi" w:hAnsiTheme="majorHAnsi"/>
          <w:sz w:val="20"/>
          <w:szCs w:val="20"/>
        </w:rPr>
      </w:pPr>
      <w:r w:rsidRPr="007C123C">
        <w:rPr>
          <w:rFonts w:asciiTheme="majorHAnsi" w:hAnsiTheme="majorHAnsi"/>
          <w:sz w:val="20"/>
          <w:szCs w:val="20"/>
        </w:rPr>
        <w:t>Decision “DECLINED” –</w:t>
      </w:r>
      <w:r w:rsidRPr="00715C3B">
        <w:rPr>
          <w:rFonts w:asciiTheme="majorHAnsi" w:hAnsiTheme="majorHAnsi"/>
          <w:sz w:val="20"/>
          <w:szCs w:val="20"/>
        </w:rPr>
        <w:t xml:space="preserve"> </w:t>
      </w:r>
      <w:r>
        <w:rPr>
          <w:rFonts w:asciiTheme="majorHAnsi" w:hAnsiTheme="majorHAnsi"/>
          <w:sz w:val="20"/>
          <w:szCs w:val="20"/>
        </w:rPr>
        <w:t xml:space="preserve"> </w:t>
      </w:r>
    </w:p>
    <w:p w14:paraId="5B4603BC" w14:textId="01AF978F" w:rsidR="009530D9" w:rsidRDefault="009530D9" w:rsidP="009530D9">
      <w:pPr>
        <w:pStyle w:val="ListParagraph"/>
        <w:numPr>
          <w:ilvl w:val="1"/>
          <w:numId w:val="14"/>
        </w:numPr>
        <w:spacing w:after="120"/>
        <w:jc w:val="both"/>
        <w:rPr>
          <w:rFonts w:asciiTheme="majorHAnsi" w:hAnsiTheme="majorHAnsi"/>
          <w:sz w:val="20"/>
          <w:szCs w:val="20"/>
        </w:rPr>
      </w:pPr>
      <w:r w:rsidRPr="007C123C">
        <w:rPr>
          <w:rFonts w:asciiTheme="majorHAnsi" w:hAnsiTheme="majorHAnsi"/>
          <w:sz w:val="20"/>
          <w:szCs w:val="20"/>
        </w:rPr>
        <w:t>If</w:t>
      </w:r>
      <w:r>
        <w:rPr>
          <w:rFonts w:asciiTheme="majorHAnsi" w:hAnsiTheme="majorHAnsi"/>
          <w:sz w:val="20"/>
          <w:szCs w:val="20"/>
        </w:rPr>
        <w:t xml:space="preserve"> only</w:t>
      </w:r>
      <w:r w:rsidRPr="007C123C">
        <w:rPr>
          <w:rFonts w:asciiTheme="majorHAnsi" w:hAnsiTheme="majorHAnsi"/>
          <w:sz w:val="20"/>
          <w:szCs w:val="20"/>
        </w:rPr>
        <w:t xml:space="preserve"> </w:t>
      </w:r>
      <w:r w:rsidRPr="007C123C">
        <w:rPr>
          <w:rFonts w:asciiTheme="majorHAnsi" w:hAnsiTheme="majorHAnsi"/>
          <w:b/>
          <w:sz w:val="20"/>
          <w:szCs w:val="20"/>
        </w:rPr>
        <w:t>Cancel</w:t>
      </w:r>
      <w:r w:rsidR="0032656D">
        <w:rPr>
          <w:rFonts w:asciiTheme="majorHAnsi" w:hAnsiTheme="majorHAnsi"/>
          <w:b/>
          <w:sz w:val="20"/>
          <w:szCs w:val="20"/>
        </w:rPr>
        <w:t xml:space="preserve"> and void</w:t>
      </w:r>
      <w:r w:rsidRPr="007C123C">
        <w:rPr>
          <w:rFonts w:asciiTheme="majorHAnsi" w:hAnsiTheme="majorHAnsi"/>
          <w:b/>
          <w:sz w:val="20"/>
          <w:szCs w:val="20"/>
        </w:rPr>
        <w:t xml:space="preserve"> order when transaction is declined </w:t>
      </w:r>
      <w:r w:rsidRPr="007C123C">
        <w:rPr>
          <w:rFonts w:asciiTheme="majorHAnsi" w:hAnsiTheme="majorHAnsi"/>
          <w:sz w:val="20"/>
          <w:szCs w:val="20"/>
        </w:rPr>
        <w:t>is checked, then the order is failed</w:t>
      </w:r>
      <w:r>
        <w:rPr>
          <w:rFonts w:asciiTheme="majorHAnsi" w:hAnsiTheme="majorHAnsi"/>
          <w:sz w:val="20"/>
          <w:szCs w:val="20"/>
        </w:rPr>
        <w:t xml:space="preserve"> and a request to void the order is made to the processor.</w:t>
      </w:r>
      <w:r w:rsidRPr="007C123C">
        <w:rPr>
          <w:rFonts w:asciiTheme="majorHAnsi" w:hAnsiTheme="majorHAnsi"/>
          <w:sz w:val="20"/>
          <w:szCs w:val="20"/>
        </w:rPr>
        <w:t xml:space="preserve"> </w:t>
      </w:r>
      <w:r>
        <w:rPr>
          <w:rFonts w:asciiTheme="majorHAnsi" w:hAnsiTheme="majorHAnsi"/>
          <w:sz w:val="20"/>
          <w:szCs w:val="20"/>
        </w:rPr>
        <w:t xml:space="preserve">In this case </w:t>
      </w:r>
      <w:r w:rsidRPr="007C123C">
        <w:rPr>
          <w:rFonts w:asciiTheme="majorHAnsi" w:hAnsiTheme="majorHAnsi"/>
          <w:b/>
          <w:sz w:val="20"/>
          <w:szCs w:val="20"/>
        </w:rPr>
        <w:t xml:space="preserve">Show decline page when </w:t>
      </w:r>
      <w:proofErr w:type="spellStart"/>
      <w:r w:rsidRPr="007C123C">
        <w:rPr>
          <w:rFonts w:asciiTheme="majorHAnsi" w:hAnsiTheme="majorHAnsi"/>
          <w:b/>
          <w:sz w:val="20"/>
          <w:szCs w:val="20"/>
        </w:rPr>
        <w:t>Forter</w:t>
      </w:r>
      <w:proofErr w:type="spellEnd"/>
      <w:r w:rsidRPr="007C123C">
        <w:rPr>
          <w:rFonts w:asciiTheme="majorHAnsi" w:hAnsiTheme="majorHAnsi"/>
          <w:b/>
          <w:sz w:val="20"/>
          <w:szCs w:val="20"/>
        </w:rPr>
        <w:t xml:space="preserve"> has returned a decline decision </w:t>
      </w:r>
      <w:r>
        <w:rPr>
          <w:rFonts w:asciiTheme="majorHAnsi" w:hAnsiTheme="majorHAnsi"/>
          <w:b/>
          <w:sz w:val="20"/>
          <w:szCs w:val="20"/>
        </w:rPr>
        <w:t xml:space="preserve">and the order was cancelled </w:t>
      </w:r>
      <w:r w:rsidRPr="007C123C">
        <w:rPr>
          <w:rFonts w:asciiTheme="majorHAnsi" w:hAnsiTheme="majorHAnsi"/>
          <w:sz w:val="20"/>
          <w:szCs w:val="20"/>
        </w:rPr>
        <w:t xml:space="preserve">is enabled, then </w:t>
      </w:r>
      <w:r>
        <w:rPr>
          <w:rFonts w:asciiTheme="majorHAnsi" w:hAnsiTheme="majorHAnsi"/>
          <w:sz w:val="20"/>
          <w:szCs w:val="20"/>
        </w:rPr>
        <w:t>the buyer is directed to</w:t>
      </w:r>
      <w:r w:rsidRPr="007C123C">
        <w:rPr>
          <w:rFonts w:asciiTheme="majorHAnsi" w:hAnsiTheme="majorHAnsi"/>
          <w:sz w:val="20"/>
          <w:szCs w:val="20"/>
        </w:rPr>
        <w:t xml:space="preserve"> </w:t>
      </w:r>
      <w:r>
        <w:rPr>
          <w:rFonts w:asciiTheme="majorHAnsi" w:hAnsiTheme="majorHAnsi"/>
          <w:sz w:val="20"/>
          <w:szCs w:val="20"/>
        </w:rPr>
        <w:t>a decline</w:t>
      </w:r>
      <w:r w:rsidRPr="007C123C">
        <w:rPr>
          <w:rFonts w:asciiTheme="majorHAnsi" w:hAnsiTheme="majorHAnsi"/>
          <w:sz w:val="20"/>
          <w:szCs w:val="20"/>
        </w:rPr>
        <w:t xml:space="preserve"> page </w:t>
      </w:r>
      <w:r>
        <w:rPr>
          <w:rFonts w:asciiTheme="majorHAnsi" w:hAnsiTheme="majorHAnsi"/>
          <w:sz w:val="20"/>
          <w:szCs w:val="20"/>
        </w:rPr>
        <w:t>with a customized message</w:t>
      </w:r>
      <w:r w:rsidRPr="007C123C">
        <w:rPr>
          <w:rFonts w:asciiTheme="majorHAnsi" w:hAnsiTheme="majorHAnsi"/>
          <w:sz w:val="20"/>
          <w:szCs w:val="20"/>
        </w:rPr>
        <w:t>.</w:t>
      </w:r>
    </w:p>
    <w:p w14:paraId="2B0BEB59" w14:textId="0C54AB23" w:rsidR="009530D9" w:rsidRPr="00A55365" w:rsidRDefault="009530D9" w:rsidP="009530D9">
      <w:pPr>
        <w:pStyle w:val="ListParagraph"/>
        <w:numPr>
          <w:ilvl w:val="1"/>
          <w:numId w:val="14"/>
        </w:numPr>
        <w:spacing w:after="120"/>
        <w:jc w:val="both"/>
        <w:rPr>
          <w:rFonts w:asciiTheme="majorHAnsi" w:hAnsiTheme="majorHAnsi"/>
          <w:sz w:val="20"/>
          <w:szCs w:val="20"/>
        </w:rPr>
      </w:pPr>
      <w:r w:rsidRPr="00A55365">
        <w:rPr>
          <w:rFonts w:asciiTheme="majorHAnsi" w:hAnsiTheme="majorHAnsi"/>
          <w:sz w:val="20"/>
          <w:szCs w:val="20"/>
        </w:rPr>
        <w:t xml:space="preserve">If </w:t>
      </w:r>
      <w:r w:rsidRPr="00A55365">
        <w:rPr>
          <w:rFonts w:asciiTheme="majorHAnsi" w:hAnsiTheme="majorHAnsi"/>
          <w:b/>
          <w:sz w:val="20"/>
          <w:szCs w:val="20"/>
        </w:rPr>
        <w:t>Cancel</w:t>
      </w:r>
      <w:r w:rsidR="0032656D">
        <w:rPr>
          <w:rFonts w:asciiTheme="majorHAnsi" w:hAnsiTheme="majorHAnsi"/>
          <w:b/>
          <w:sz w:val="20"/>
          <w:szCs w:val="20"/>
        </w:rPr>
        <w:t xml:space="preserve"> and void</w:t>
      </w:r>
      <w:r w:rsidRPr="00A55365">
        <w:rPr>
          <w:rFonts w:asciiTheme="majorHAnsi" w:hAnsiTheme="majorHAnsi"/>
          <w:b/>
          <w:sz w:val="20"/>
          <w:szCs w:val="20"/>
        </w:rPr>
        <w:t xml:space="preserve"> order when transaction is declined</w:t>
      </w:r>
      <w:r w:rsidRPr="00A55365">
        <w:rPr>
          <w:rFonts w:asciiTheme="majorHAnsi" w:hAnsiTheme="majorHAnsi"/>
          <w:sz w:val="20"/>
          <w:szCs w:val="20"/>
        </w:rPr>
        <w:t xml:space="preserve"> is not selected, then the buyer will be directed to the "thank you" page and an order will be placed</w:t>
      </w:r>
      <w:r>
        <w:rPr>
          <w:rFonts w:asciiTheme="majorHAnsi" w:hAnsiTheme="majorHAnsi"/>
          <w:sz w:val="20"/>
          <w:szCs w:val="20"/>
        </w:rPr>
        <w:t xml:space="preserve"> (via the </w:t>
      </w:r>
      <w:r w:rsidR="007D3FAC">
        <w:rPr>
          <w:rFonts w:asciiTheme="majorHAnsi" w:hAnsiTheme="majorHAnsi"/>
          <w:sz w:val="20"/>
          <w:szCs w:val="20"/>
        </w:rPr>
        <w:t xml:space="preserve">decision node with condition </w:t>
      </w:r>
      <w:proofErr w:type="spellStart"/>
      <w:proofErr w:type="gramStart"/>
      <w:r w:rsidR="007D3FAC" w:rsidRPr="00222FF7">
        <w:rPr>
          <w:rFonts w:asciiTheme="majorHAnsi" w:hAnsiTheme="majorHAnsi"/>
          <w:sz w:val="20"/>
          <w:szCs w:val="20"/>
        </w:rPr>
        <w:t>ForterResponse.JsonResponseOutpu</w:t>
      </w:r>
      <w:r w:rsidR="007D3FAC">
        <w:rPr>
          <w:rFonts w:asciiTheme="majorHAnsi" w:hAnsiTheme="majorHAnsi"/>
          <w:sz w:val="20"/>
          <w:szCs w:val="20"/>
        </w:rPr>
        <w:t>t.processorAction</w:t>
      </w:r>
      <w:proofErr w:type="spellEnd"/>
      <w:proofErr w:type="gramEnd"/>
      <w:r w:rsidR="007D3FAC">
        <w:rPr>
          <w:rFonts w:asciiTheme="majorHAnsi" w:hAnsiTheme="majorHAnsi"/>
          <w:sz w:val="20"/>
          <w:szCs w:val="20"/>
        </w:rPr>
        <w:t xml:space="preserve"> === '</w:t>
      </w:r>
      <w:proofErr w:type="spellStart"/>
      <w:r w:rsidR="007D3FAC">
        <w:rPr>
          <w:rFonts w:asciiTheme="majorHAnsi" w:hAnsiTheme="majorHAnsi"/>
          <w:sz w:val="20"/>
          <w:szCs w:val="20"/>
        </w:rPr>
        <w:t>skipCapture</w:t>
      </w:r>
      <w:proofErr w:type="spellEnd"/>
      <w:r w:rsidR="007D3FAC">
        <w:rPr>
          <w:rFonts w:asciiTheme="majorHAnsi" w:hAnsiTheme="majorHAnsi"/>
          <w:sz w:val="20"/>
          <w:szCs w:val="20"/>
        </w:rPr>
        <w:t>’</w:t>
      </w:r>
      <w:r>
        <w:rPr>
          <w:rFonts w:asciiTheme="majorHAnsi" w:hAnsiTheme="majorHAnsi"/>
          <w:sz w:val="20"/>
          <w:szCs w:val="20"/>
        </w:rPr>
        <w:t>)</w:t>
      </w:r>
      <w:r w:rsidRPr="00A55365">
        <w:rPr>
          <w:rFonts w:asciiTheme="majorHAnsi" w:hAnsiTheme="majorHAnsi"/>
          <w:sz w:val="20"/>
          <w:szCs w:val="20"/>
        </w:rPr>
        <w:t xml:space="preserve">. </w:t>
      </w:r>
    </w:p>
    <w:p w14:paraId="431BAD78" w14:textId="5882F05F" w:rsidR="009530D9" w:rsidRPr="000A50FF" w:rsidRDefault="009530D9" w:rsidP="009530D9">
      <w:pPr>
        <w:pStyle w:val="ListParagraph"/>
        <w:numPr>
          <w:ilvl w:val="0"/>
          <w:numId w:val="14"/>
        </w:numPr>
        <w:spacing w:after="120"/>
        <w:ind w:left="771" w:hanging="357"/>
        <w:jc w:val="both"/>
        <w:rPr>
          <w:rFonts w:asciiTheme="majorHAnsi" w:hAnsiTheme="majorHAnsi"/>
          <w:color w:val="000000" w:themeColor="text1"/>
          <w:sz w:val="20"/>
          <w:szCs w:val="20"/>
        </w:rPr>
      </w:pPr>
      <w:r w:rsidRPr="003E2D42">
        <w:rPr>
          <w:rFonts w:asciiTheme="majorHAnsi" w:hAnsiTheme="majorHAnsi"/>
          <w:sz w:val="20"/>
          <w:szCs w:val="20"/>
        </w:rPr>
        <w:t>Decision "NOT REVIEWED" – by default a "Not Reviewed" decision will be routed to the</w:t>
      </w:r>
      <w:r w:rsidR="002B2895" w:rsidRPr="003E2D42">
        <w:rPr>
          <w:rFonts w:asciiTheme="majorHAnsi" w:hAnsiTheme="majorHAnsi"/>
          <w:sz w:val="20"/>
          <w:szCs w:val="20"/>
        </w:rPr>
        <w:t xml:space="preserve"> decision node with condition </w:t>
      </w:r>
      <w:proofErr w:type="spellStart"/>
      <w:proofErr w:type="gramStart"/>
      <w:r w:rsidR="002B2895" w:rsidRPr="003E2D42">
        <w:rPr>
          <w:rFonts w:asciiTheme="majorHAnsi" w:hAnsiTheme="majorHAnsi"/>
          <w:sz w:val="20"/>
          <w:szCs w:val="20"/>
        </w:rPr>
        <w:t>ForterResponse.JsonResponseOutput.processorAction</w:t>
      </w:r>
      <w:proofErr w:type="spellEnd"/>
      <w:proofErr w:type="gramEnd"/>
      <w:r w:rsidR="002B2895" w:rsidRPr="003E2D42">
        <w:rPr>
          <w:rFonts w:asciiTheme="majorHAnsi" w:hAnsiTheme="majorHAnsi"/>
          <w:sz w:val="20"/>
          <w:szCs w:val="20"/>
        </w:rPr>
        <w:t xml:space="preserve"> === '</w:t>
      </w:r>
      <w:proofErr w:type="spellStart"/>
      <w:r w:rsidR="005D5273" w:rsidRPr="003E2D42">
        <w:rPr>
          <w:rFonts w:asciiTheme="majorHAnsi" w:hAnsiTheme="majorHAnsi"/>
          <w:sz w:val="20"/>
          <w:szCs w:val="20"/>
        </w:rPr>
        <w:t>notReviewed</w:t>
      </w:r>
      <w:proofErr w:type="spellEnd"/>
      <w:r w:rsidR="002B2895" w:rsidRPr="003E2D42">
        <w:rPr>
          <w:rFonts w:asciiTheme="majorHAnsi" w:hAnsiTheme="majorHAnsi"/>
          <w:sz w:val="20"/>
          <w:szCs w:val="20"/>
        </w:rPr>
        <w:t>’</w:t>
      </w:r>
      <w:r w:rsidRPr="003E2D42">
        <w:rPr>
          <w:rFonts w:asciiTheme="majorHAnsi" w:hAnsiTheme="majorHAnsi"/>
          <w:sz w:val="20"/>
          <w:szCs w:val="20"/>
        </w:rPr>
        <w:t xml:space="preserve">. </w:t>
      </w:r>
      <w:r w:rsidRPr="003E2D42">
        <w:rPr>
          <w:rFonts w:asciiTheme="majorHAnsi" w:hAnsiTheme="majorHAnsi"/>
          <w:i/>
          <w:iCs/>
          <w:sz w:val="20"/>
          <w:szCs w:val="20"/>
        </w:rPr>
        <w:t xml:space="preserve">In order to customize the behavior for this flow, use the </w:t>
      </w:r>
      <w:proofErr w:type="spellStart"/>
      <w:proofErr w:type="gramStart"/>
      <w:r w:rsidR="005D5273" w:rsidRPr="003E2D42">
        <w:rPr>
          <w:rFonts w:asciiTheme="majorHAnsi" w:hAnsiTheme="majorHAnsi"/>
          <w:sz w:val="20"/>
          <w:szCs w:val="20"/>
        </w:rPr>
        <w:t>ForterResponse.JsonResponseOutput.processorAction</w:t>
      </w:r>
      <w:proofErr w:type="spellEnd"/>
      <w:proofErr w:type="gramEnd"/>
      <w:r w:rsidR="005D5273" w:rsidRPr="003E2D42">
        <w:rPr>
          <w:rFonts w:asciiTheme="majorHAnsi" w:hAnsiTheme="majorHAnsi"/>
          <w:sz w:val="20"/>
          <w:szCs w:val="20"/>
        </w:rPr>
        <w:t xml:space="preserve"> </w:t>
      </w:r>
      <w:r w:rsidRPr="003E2D42">
        <w:rPr>
          <w:rFonts w:asciiTheme="majorHAnsi" w:hAnsiTheme="majorHAnsi"/>
          <w:i/>
          <w:iCs/>
          <w:sz w:val="20"/>
          <w:szCs w:val="20"/>
        </w:rPr>
        <w:t xml:space="preserve">to split </w:t>
      </w:r>
      <w:r w:rsidR="005D5273" w:rsidRPr="003E2D42">
        <w:rPr>
          <w:rFonts w:asciiTheme="majorHAnsi" w:hAnsiTheme="majorHAnsi"/>
          <w:i/>
          <w:iCs/>
          <w:sz w:val="20"/>
          <w:szCs w:val="20"/>
        </w:rPr>
        <w:t xml:space="preserve">it from </w:t>
      </w:r>
      <w:r w:rsidRPr="003E2D42">
        <w:rPr>
          <w:rFonts w:asciiTheme="majorHAnsi" w:hAnsiTheme="majorHAnsi"/>
          <w:i/>
          <w:iCs/>
          <w:sz w:val="20"/>
          <w:szCs w:val="20"/>
        </w:rPr>
        <w:t>the "</w:t>
      </w:r>
      <w:proofErr w:type="spellStart"/>
      <w:r w:rsidRPr="003E2D42">
        <w:rPr>
          <w:rFonts w:asciiTheme="majorHAnsi" w:hAnsiTheme="majorHAnsi"/>
          <w:i/>
          <w:iCs/>
          <w:sz w:val="20"/>
          <w:szCs w:val="20"/>
        </w:rPr>
        <w:t>skipCapture</w:t>
      </w:r>
      <w:proofErr w:type="spellEnd"/>
      <w:r w:rsidRPr="003E2D42">
        <w:rPr>
          <w:rFonts w:asciiTheme="majorHAnsi" w:hAnsiTheme="majorHAnsi"/>
          <w:i/>
          <w:iCs/>
          <w:sz w:val="20"/>
          <w:szCs w:val="20"/>
        </w:rPr>
        <w:t>" flow and insert the merchant specific logic for a "Not Review</w:t>
      </w:r>
      <w:r w:rsidR="005D5273" w:rsidRPr="003E2D42">
        <w:rPr>
          <w:rFonts w:asciiTheme="majorHAnsi" w:hAnsiTheme="majorHAnsi"/>
          <w:i/>
          <w:iCs/>
          <w:sz w:val="20"/>
          <w:szCs w:val="20"/>
        </w:rPr>
        <w:t>ed</w:t>
      </w:r>
      <w:r w:rsidRPr="003E2D42">
        <w:rPr>
          <w:rFonts w:asciiTheme="majorHAnsi" w:hAnsiTheme="majorHAnsi"/>
          <w:i/>
          <w:iCs/>
          <w:sz w:val="20"/>
          <w:szCs w:val="20"/>
        </w:rPr>
        <w:t>" use case</w:t>
      </w:r>
      <w:r w:rsidRPr="003E2D42">
        <w:rPr>
          <w:rFonts w:asciiTheme="majorHAnsi" w:hAnsiTheme="majorHAnsi"/>
          <w:sz w:val="20"/>
          <w:szCs w:val="20"/>
        </w:rPr>
        <w:t>.</w:t>
      </w:r>
      <w:r w:rsidRPr="003E2D42">
        <w:rPr>
          <w:rFonts w:asciiTheme="majorHAnsi" w:hAnsiTheme="majorHAnsi"/>
          <w:bCs/>
          <w:sz w:val="20"/>
          <w:szCs w:val="20"/>
        </w:rPr>
        <w:t xml:space="preserve"> </w:t>
      </w:r>
    </w:p>
    <w:p w14:paraId="4C06AF93" w14:textId="77777777" w:rsidR="000A50FF" w:rsidRDefault="000A50FF" w:rsidP="000A50FF">
      <w:pPr>
        <w:pStyle w:val="ListParagraph"/>
        <w:spacing w:after="120"/>
        <w:ind w:left="771"/>
        <w:jc w:val="both"/>
        <w:rPr>
          <w:rFonts w:asciiTheme="majorHAnsi" w:hAnsiTheme="majorHAnsi"/>
          <w:color w:val="000000" w:themeColor="text1"/>
          <w:sz w:val="20"/>
          <w:szCs w:val="20"/>
        </w:rPr>
      </w:pPr>
    </w:p>
    <w:p w14:paraId="378A6628" w14:textId="4796B849" w:rsidR="000A50FF" w:rsidRPr="003E2D42" w:rsidRDefault="00531E64" w:rsidP="000A50FF">
      <w:pPr>
        <w:pStyle w:val="ListParagraph"/>
        <w:spacing w:after="120"/>
        <w:ind w:left="270"/>
        <w:jc w:val="both"/>
        <w:rPr>
          <w:rFonts w:asciiTheme="majorHAnsi" w:hAnsiTheme="majorHAnsi"/>
          <w:color w:val="000000" w:themeColor="text1"/>
          <w:sz w:val="20"/>
          <w:szCs w:val="20"/>
        </w:rPr>
      </w:pPr>
      <w:r>
        <w:rPr>
          <w:rFonts w:asciiTheme="majorHAnsi" w:hAnsiTheme="majorHAnsi"/>
          <w:color w:val="000000" w:themeColor="text1"/>
          <w:sz w:val="20"/>
          <w:szCs w:val="20"/>
        </w:rPr>
        <w:t xml:space="preserve">This table represents all the possible output values based on the </w:t>
      </w:r>
      <w:proofErr w:type="spellStart"/>
      <w:r>
        <w:rPr>
          <w:rFonts w:asciiTheme="majorHAnsi" w:hAnsiTheme="majorHAnsi"/>
          <w:color w:val="000000" w:themeColor="text1"/>
          <w:sz w:val="20"/>
          <w:szCs w:val="20"/>
        </w:rPr>
        <w:t>Forter</w:t>
      </w:r>
      <w:proofErr w:type="spellEnd"/>
      <w:r>
        <w:rPr>
          <w:rFonts w:asciiTheme="majorHAnsi" w:hAnsiTheme="majorHAnsi"/>
          <w:color w:val="000000" w:themeColor="text1"/>
          <w:sz w:val="20"/>
          <w:szCs w:val="20"/>
        </w:rPr>
        <w:t xml:space="preserve"> decision and configuration saved from the </w:t>
      </w:r>
      <w:proofErr w:type="spellStart"/>
      <w:r>
        <w:rPr>
          <w:rFonts w:asciiTheme="majorHAnsi" w:hAnsiTheme="majorHAnsi"/>
          <w:color w:val="000000" w:themeColor="text1"/>
          <w:sz w:val="20"/>
          <w:szCs w:val="20"/>
        </w:rPr>
        <w:t>Forter</w:t>
      </w:r>
      <w:proofErr w:type="spellEnd"/>
      <w:r>
        <w:rPr>
          <w:rFonts w:asciiTheme="majorHAnsi" w:hAnsiTheme="majorHAnsi"/>
          <w:color w:val="000000" w:themeColor="text1"/>
          <w:sz w:val="20"/>
          <w:szCs w:val="20"/>
        </w:rPr>
        <w:t xml:space="preserve"> Business manager extension.</w:t>
      </w:r>
    </w:p>
    <w:tbl>
      <w:tblPr>
        <w:tblStyle w:val="TableGrid"/>
        <w:tblW w:w="0" w:type="auto"/>
        <w:tblInd w:w="360" w:type="dxa"/>
        <w:tblLayout w:type="fixed"/>
        <w:tblLook w:val="04A0" w:firstRow="1" w:lastRow="0" w:firstColumn="1" w:lastColumn="0" w:noHBand="0" w:noVBand="1"/>
      </w:tblPr>
      <w:tblGrid>
        <w:gridCol w:w="1449"/>
        <w:gridCol w:w="1472"/>
        <w:gridCol w:w="1687"/>
        <w:gridCol w:w="4994"/>
      </w:tblGrid>
      <w:tr w:rsidR="00E464C3" w14:paraId="1F86742E" w14:textId="77777777" w:rsidTr="00531E64">
        <w:tc>
          <w:tcPr>
            <w:tcW w:w="1449" w:type="dxa"/>
          </w:tcPr>
          <w:p w14:paraId="1B3B0A91" w14:textId="1C6DD0AC" w:rsidR="00E464C3" w:rsidRDefault="00E464C3" w:rsidP="009530D9">
            <w:pPr>
              <w:spacing w:after="120"/>
              <w:jc w:val="both"/>
              <w:rPr>
                <w:rFonts w:asciiTheme="majorHAnsi" w:hAnsiTheme="majorHAnsi"/>
                <w:b/>
                <w:bCs/>
                <w:sz w:val="20"/>
                <w:szCs w:val="20"/>
              </w:rPr>
            </w:pPr>
            <w:proofErr w:type="spellStart"/>
            <w:r w:rsidRPr="00E464C3">
              <w:rPr>
                <w:rFonts w:asciiTheme="majorHAnsi" w:hAnsiTheme="majorHAnsi"/>
                <w:b/>
                <w:bCs/>
                <w:sz w:val="20"/>
                <w:szCs w:val="20"/>
              </w:rPr>
              <w:t>Forter</w:t>
            </w:r>
            <w:proofErr w:type="spellEnd"/>
            <w:r w:rsidRPr="00E464C3">
              <w:rPr>
                <w:rFonts w:asciiTheme="majorHAnsi" w:hAnsiTheme="majorHAnsi"/>
                <w:b/>
                <w:bCs/>
                <w:sz w:val="20"/>
                <w:szCs w:val="20"/>
              </w:rPr>
              <w:t xml:space="preserve"> Decision</w:t>
            </w:r>
          </w:p>
        </w:tc>
        <w:tc>
          <w:tcPr>
            <w:tcW w:w="1472" w:type="dxa"/>
          </w:tcPr>
          <w:p w14:paraId="431115FF" w14:textId="3748E5A9" w:rsidR="00E464C3" w:rsidRDefault="00E464C3" w:rsidP="009530D9">
            <w:pPr>
              <w:spacing w:after="120"/>
              <w:jc w:val="both"/>
              <w:rPr>
                <w:rFonts w:asciiTheme="majorHAnsi" w:hAnsiTheme="majorHAnsi"/>
                <w:b/>
                <w:bCs/>
                <w:sz w:val="20"/>
                <w:szCs w:val="20"/>
              </w:rPr>
            </w:pPr>
            <w:r w:rsidRPr="00E464C3">
              <w:rPr>
                <w:rFonts w:asciiTheme="majorHAnsi" w:hAnsiTheme="majorHAnsi"/>
                <w:b/>
                <w:bCs/>
                <w:sz w:val="20"/>
                <w:szCs w:val="20"/>
              </w:rPr>
              <w:t>Auto-invoice when transaction is approved</w:t>
            </w:r>
          </w:p>
        </w:tc>
        <w:tc>
          <w:tcPr>
            <w:tcW w:w="1687" w:type="dxa"/>
          </w:tcPr>
          <w:p w14:paraId="0185AFC2" w14:textId="7C46EC11" w:rsidR="00E464C3" w:rsidRDefault="00E464C3" w:rsidP="009530D9">
            <w:pPr>
              <w:spacing w:after="120"/>
              <w:jc w:val="both"/>
              <w:rPr>
                <w:rFonts w:asciiTheme="majorHAnsi" w:hAnsiTheme="majorHAnsi"/>
                <w:b/>
                <w:bCs/>
                <w:sz w:val="20"/>
                <w:szCs w:val="20"/>
              </w:rPr>
            </w:pPr>
            <w:r w:rsidRPr="00E464C3">
              <w:rPr>
                <w:rFonts w:asciiTheme="majorHAnsi" w:hAnsiTheme="majorHAnsi"/>
                <w:b/>
                <w:bCs/>
                <w:sz w:val="20"/>
                <w:szCs w:val="20"/>
              </w:rPr>
              <w:t>Cancel and void order when transaction is declined</w:t>
            </w:r>
          </w:p>
        </w:tc>
        <w:tc>
          <w:tcPr>
            <w:tcW w:w="4994" w:type="dxa"/>
          </w:tcPr>
          <w:p w14:paraId="00B449F9" w14:textId="2EDDBBCA" w:rsidR="00E464C3" w:rsidRDefault="00E464C3" w:rsidP="009530D9">
            <w:pPr>
              <w:spacing w:after="120"/>
              <w:jc w:val="both"/>
              <w:rPr>
                <w:rFonts w:asciiTheme="majorHAnsi" w:hAnsiTheme="majorHAnsi"/>
                <w:b/>
                <w:bCs/>
                <w:sz w:val="20"/>
                <w:szCs w:val="20"/>
              </w:rPr>
            </w:pPr>
            <w:proofErr w:type="spellStart"/>
            <w:proofErr w:type="gramStart"/>
            <w:r w:rsidRPr="00E464C3">
              <w:rPr>
                <w:rFonts w:asciiTheme="majorHAnsi" w:hAnsiTheme="majorHAnsi"/>
                <w:b/>
                <w:bCs/>
                <w:sz w:val="20"/>
                <w:szCs w:val="20"/>
              </w:rPr>
              <w:t>ForterResponse.JsonResponseOutput.processorAction</w:t>
            </w:r>
            <w:proofErr w:type="spellEnd"/>
            <w:proofErr w:type="gramEnd"/>
          </w:p>
        </w:tc>
      </w:tr>
      <w:tr w:rsidR="00D231EE" w14:paraId="49323E02" w14:textId="77777777" w:rsidTr="00531E64">
        <w:trPr>
          <w:trHeight w:val="467"/>
        </w:trPr>
        <w:tc>
          <w:tcPr>
            <w:tcW w:w="1449" w:type="dxa"/>
            <w:vMerge w:val="restart"/>
          </w:tcPr>
          <w:p w14:paraId="0423D9D3" w14:textId="44D3BC66" w:rsidR="00D231EE" w:rsidRPr="00531E64" w:rsidRDefault="00D231EE" w:rsidP="009530D9">
            <w:pPr>
              <w:spacing w:after="120"/>
              <w:jc w:val="both"/>
              <w:rPr>
                <w:rFonts w:asciiTheme="majorHAnsi" w:hAnsiTheme="majorHAnsi"/>
                <w:bCs/>
                <w:sz w:val="20"/>
                <w:szCs w:val="20"/>
              </w:rPr>
            </w:pPr>
            <w:r w:rsidRPr="00531E64">
              <w:rPr>
                <w:rFonts w:asciiTheme="majorHAnsi" w:hAnsiTheme="majorHAnsi"/>
                <w:bCs/>
                <w:sz w:val="20"/>
                <w:szCs w:val="20"/>
              </w:rPr>
              <w:t>APPROVED</w:t>
            </w:r>
          </w:p>
        </w:tc>
        <w:tc>
          <w:tcPr>
            <w:tcW w:w="1472" w:type="dxa"/>
            <w:tcBorders>
              <w:bottom w:val="single" w:sz="4" w:space="0" w:color="auto"/>
            </w:tcBorders>
          </w:tcPr>
          <w:p w14:paraId="6E6814F5" w14:textId="78581F1D"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ON</w:t>
            </w:r>
          </w:p>
        </w:tc>
        <w:tc>
          <w:tcPr>
            <w:tcW w:w="1687" w:type="dxa"/>
            <w:tcBorders>
              <w:bottom w:val="single" w:sz="4" w:space="0" w:color="auto"/>
            </w:tcBorders>
          </w:tcPr>
          <w:p w14:paraId="29F8DE06" w14:textId="5D63CB08"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w:t>
            </w:r>
          </w:p>
        </w:tc>
        <w:tc>
          <w:tcPr>
            <w:tcW w:w="4994" w:type="dxa"/>
            <w:tcBorders>
              <w:bottom w:val="single" w:sz="4" w:space="0" w:color="auto"/>
            </w:tcBorders>
          </w:tcPr>
          <w:p w14:paraId="4B6A5456" w14:textId="570E51B2"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capture</w:t>
            </w:r>
          </w:p>
        </w:tc>
      </w:tr>
      <w:tr w:rsidR="00D231EE" w14:paraId="2C605495" w14:textId="77777777" w:rsidTr="00531E64">
        <w:trPr>
          <w:trHeight w:val="480"/>
        </w:trPr>
        <w:tc>
          <w:tcPr>
            <w:tcW w:w="1449" w:type="dxa"/>
            <w:vMerge/>
          </w:tcPr>
          <w:p w14:paraId="707ABD12" w14:textId="77777777" w:rsidR="00D231EE" w:rsidRPr="00531E64" w:rsidRDefault="00D231EE" w:rsidP="009530D9">
            <w:pPr>
              <w:spacing w:after="120"/>
              <w:jc w:val="both"/>
              <w:rPr>
                <w:rFonts w:asciiTheme="majorHAnsi" w:hAnsiTheme="majorHAnsi"/>
                <w:bCs/>
                <w:sz w:val="20"/>
                <w:szCs w:val="20"/>
              </w:rPr>
            </w:pPr>
          </w:p>
        </w:tc>
        <w:tc>
          <w:tcPr>
            <w:tcW w:w="1472" w:type="dxa"/>
            <w:tcBorders>
              <w:top w:val="single" w:sz="4" w:space="0" w:color="auto"/>
            </w:tcBorders>
          </w:tcPr>
          <w:p w14:paraId="2FB44DE2" w14:textId="67AEA2DB"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OFF</w:t>
            </w:r>
          </w:p>
        </w:tc>
        <w:tc>
          <w:tcPr>
            <w:tcW w:w="1687" w:type="dxa"/>
            <w:tcBorders>
              <w:top w:val="single" w:sz="4" w:space="0" w:color="auto"/>
            </w:tcBorders>
          </w:tcPr>
          <w:p w14:paraId="331C91C6" w14:textId="7611689F"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w:t>
            </w:r>
          </w:p>
        </w:tc>
        <w:tc>
          <w:tcPr>
            <w:tcW w:w="4994" w:type="dxa"/>
            <w:tcBorders>
              <w:top w:val="single" w:sz="4" w:space="0" w:color="auto"/>
            </w:tcBorders>
          </w:tcPr>
          <w:p w14:paraId="6A111505" w14:textId="2530A64C" w:rsidR="00D231EE" w:rsidRPr="00531E64" w:rsidRDefault="00501D4B" w:rsidP="009530D9">
            <w:pPr>
              <w:spacing w:after="120"/>
              <w:jc w:val="both"/>
              <w:rPr>
                <w:rFonts w:asciiTheme="majorHAnsi" w:hAnsiTheme="majorHAnsi"/>
                <w:bCs/>
                <w:sz w:val="20"/>
                <w:szCs w:val="20"/>
              </w:rPr>
            </w:pPr>
            <w:proofErr w:type="spellStart"/>
            <w:r w:rsidRPr="00531E64">
              <w:rPr>
                <w:rFonts w:asciiTheme="majorHAnsi" w:hAnsiTheme="majorHAnsi"/>
                <w:bCs/>
                <w:sz w:val="20"/>
                <w:szCs w:val="20"/>
              </w:rPr>
              <w:t>skipCapture</w:t>
            </w:r>
            <w:proofErr w:type="spellEnd"/>
          </w:p>
        </w:tc>
      </w:tr>
      <w:tr w:rsidR="00D231EE" w14:paraId="0192EA49" w14:textId="77777777" w:rsidTr="00531E64">
        <w:trPr>
          <w:trHeight w:val="525"/>
        </w:trPr>
        <w:tc>
          <w:tcPr>
            <w:tcW w:w="1449" w:type="dxa"/>
            <w:vMerge w:val="restart"/>
          </w:tcPr>
          <w:p w14:paraId="2781B99B" w14:textId="6E149989" w:rsidR="00D231EE" w:rsidRPr="00531E64" w:rsidRDefault="00D231EE" w:rsidP="009530D9">
            <w:pPr>
              <w:spacing w:after="120"/>
              <w:jc w:val="both"/>
              <w:rPr>
                <w:rFonts w:asciiTheme="majorHAnsi" w:hAnsiTheme="majorHAnsi"/>
                <w:bCs/>
                <w:sz w:val="20"/>
                <w:szCs w:val="20"/>
              </w:rPr>
            </w:pPr>
            <w:r w:rsidRPr="00531E64">
              <w:rPr>
                <w:rFonts w:asciiTheme="majorHAnsi" w:hAnsiTheme="majorHAnsi"/>
                <w:bCs/>
                <w:sz w:val="20"/>
                <w:szCs w:val="20"/>
              </w:rPr>
              <w:t>DECLINED</w:t>
            </w:r>
          </w:p>
        </w:tc>
        <w:tc>
          <w:tcPr>
            <w:tcW w:w="1472" w:type="dxa"/>
            <w:tcBorders>
              <w:bottom w:val="single" w:sz="4" w:space="0" w:color="auto"/>
            </w:tcBorders>
          </w:tcPr>
          <w:p w14:paraId="36BA31D9" w14:textId="5870D602"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w:t>
            </w:r>
          </w:p>
        </w:tc>
        <w:tc>
          <w:tcPr>
            <w:tcW w:w="1687" w:type="dxa"/>
            <w:tcBorders>
              <w:bottom w:val="single" w:sz="4" w:space="0" w:color="auto"/>
            </w:tcBorders>
          </w:tcPr>
          <w:p w14:paraId="201710B3" w14:textId="7BCEFE56"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ON</w:t>
            </w:r>
          </w:p>
        </w:tc>
        <w:tc>
          <w:tcPr>
            <w:tcW w:w="4994" w:type="dxa"/>
            <w:tcBorders>
              <w:bottom w:val="single" w:sz="4" w:space="0" w:color="auto"/>
            </w:tcBorders>
          </w:tcPr>
          <w:p w14:paraId="2FE865B7" w14:textId="01DD7FEE"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void</w:t>
            </w:r>
          </w:p>
        </w:tc>
      </w:tr>
      <w:tr w:rsidR="00D231EE" w14:paraId="2CF2C489" w14:textId="77777777" w:rsidTr="00531E64">
        <w:trPr>
          <w:trHeight w:val="530"/>
        </w:trPr>
        <w:tc>
          <w:tcPr>
            <w:tcW w:w="1449" w:type="dxa"/>
            <w:vMerge/>
          </w:tcPr>
          <w:p w14:paraId="4C7F7F17" w14:textId="77777777" w:rsidR="00D231EE" w:rsidRPr="00531E64" w:rsidRDefault="00D231EE" w:rsidP="009530D9">
            <w:pPr>
              <w:spacing w:after="120"/>
              <w:jc w:val="both"/>
              <w:rPr>
                <w:rFonts w:asciiTheme="majorHAnsi" w:hAnsiTheme="majorHAnsi"/>
                <w:bCs/>
                <w:sz w:val="20"/>
                <w:szCs w:val="20"/>
              </w:rPr>
            </w:pPr>
          </w:p>
        </w:tc>
        <w:tc>
          <w:tcPr>
            <w:tcW w:w="1472" w:type="dxa"/>
            <w:tcBorders>
              <w:top w:val="single" w:sz="4" w:space="0" w:color="auto"/>
            </w:tcBorders>
          </w:tcPr>
          <w:p w14:paraId="523B6E12" w14:textId="29817ACB"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w:t>
            </w:r>
          </w:p>
        </w:tc>
        <w:tc>
          <w:tcPr>
            <w:tcW w:w="1687" w:type="dxa"/>
            <w:tcBorders>
              <w:top w:val="single" w:sz="4" w:space="0" w:color="auto"/>
            </w:tcBorders>
          </w:tcPr>
          <w:p w14:paraId="4CFA84C6" w14:textId="67509377"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OFF</w:t>
            </w:r>
          </w:p>
        </w:tc>
        <w:tc>
          <w:tcPr>
            <w:tcW w:w="4994" w:type="dxa"/>
            <w:tcBorders>
              <w:top w:val="single" w:sz="4" w:space="0" w:color="auto"/>
            </w:tcBorders>
          </w:tcPr>
          <w:p w14:paraId="41C490C6" w14:textId="52DB22CF" w:rsidR="00D231EE" w:rsidRPr="00531E64" w:rsidRDefault="00501D4B" w:rsidP="009530D9">
            <w:pPr>
              <w:spacing w:after="120"/>
              <w:jc w:val="both"/>
              <w:rPr>
                <w:rFonts w:asciiTheme="majorHAnsi" w:hAnsiTheme="majorHAnsi"/>
                <w:bCs/>
                <w:sz w:val="20"/>
                <w:szCs w:val="20"/>
              </w:rPr>
            </w:pPr>
            <w:proofErr w:type="spellStart"/>
            <w:r w:rsidRPr="00531E64">
              <w:rPr>
                <w:rFonts w:asciiTheme="majorHAnsi" w:hAnsiTheme="majorHAnsi"/>
                <w:bCs/>
                <w:sz w:val="20"/>
                <w:szCs w:val="20"/>
              </w:rPr>
              <w:t>skipCapture</w:t>
            </w:r>
            <w:proofErr w:type="spellEnd"/>
          </w:p>
        </w:tc>
      </w:tr>
      <w:tr w:rsidR="00D231EE" w14:paraId="3AE7C740" w14:textId="77777777" w:rsidTr="00531E64">
        <w:trPr>
          <w:trHeight w:val="455"/>
        </w:trPr>
        <w:tc>
          <w:tcPr>
            <w:tcW w:w="1449" w:type="dxa"/>
            <w:vMerge w:val="restart"/>
          </w:tcPr>
          <w:p w14:paraId="7C32ACF6" w14:textId="1C082E5E" w:rsidR="00D231EE" w:rsidRPr="00531E64" w:rsidRDefault="00D231EE" w:rsidP="009530D9">
            <w:pPr>
              <w:spacing w:after="120"/>
              <w:jc w:val="both"/>
              <w:rPr>
                <w:rFonts w:asciiTheme="majorHAnsi" w:hAnsiTheme="majorHAnsi"/>
                <w:bCs/>
                <w:sz w:val="20"/>
                <w:szCs w:val="20"/>
              </w:rPr>
            </w:pPr>
            <w:r w:rsidRPr="00531E64">
              <w:rPr>
                <w:rFonts w:asciiTheme="majorHAnsi" w:hAnsiTheme="majorHAnsi"/>
                <w:bCs/>
                <w:sz w:val="20"/>
                <w:szCs w:val="20"/>
              </w:rPr>
              <w:t>NOT REVIEWED</w:t>
            </w:r>
          </w:p>
        </w:tc>
        <w:tc>
          <w:tcPr>
            <w:tcW w:w="1472" w:type="dxa"/>
            <w:tcBorders>
              <w:bottom w:val="single" w:sz="4" w:space="0" w:color="auto"/>
            </w:tcBorders>
          </w:tcPr>
          <w:p w14:paraId="3F224D48" w14:textId="0C35CFD9"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w:t>
            </w:r>
          </w:p>
        </w:tc>
        <w:tc>
          <w:tcPr>
            <w:tcW w:w="1687" w:type="dxa"/>
            <w:tcBorders>
              <w:bottom w:val="single" w:sz="4" w:space="0" w:color="auto"/>
            </w:tcBorders>
          </w:tcPr>
          <w:p w14:paraId="21FBA889" w14:textId="07736C5C"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w:t>
            </w:r>
          </w:p>
        </w:tc>
        <w:tc>
          <w:tcPr>
            <w:tcW w:w="4994" w:type="dxa"/>
            <w:tcBorders>
              <w:bottom w:val="single" w:sz="4" w:space="0" w:color="auto"/>
            </w:tcBorders>
          </w:tcPr>
          <w:p w14:paraId="4E7D6064" w14:textId="67F6A9AD" w:rsidR="00D231EE" w:rsidRPr="00531E64" w:rsidRDefault="00501D4B" w:rsidP="009530D9">
            <w:pPr>
              <w:spacing w:after="120"/>
              <w:jc w:val="both"/>
              <w:rPr>
                <w:rFonts w:asciiTheme="majorHAnsi" w:hAnsiTheme="majorHAnsi"/>
                <w:bCs/>
                <w:sz w:val="20"/>
                <w:szCs w:val="20"/>
              </w:rPr>
            </w:pPr>
            <w:proofErr w:type="spellStart"/>
            <w:r w:rsidRPr="00531E64">
              <w:rPr>
                <w:rFonts w:asciiTheme="majorHAnsi" w:hAnsiTheme="majorHAnsi"/>
                <w:bCs/>
                <w:sz w:val="20"/>
                <w:szCs w:val="20"/>
              </w:rPr>
              <w:t>notReviewed</w:t>
            </w:r>
            <w:proofErr w:type="spellEnd"/>
          </w:p>
        </w:tc>
      </w:tr>
      <w:tr w:rsidR="00D231EE" w14:paraId="33415FD2" w14:textId="77777777" w:rsidTr="00531E64">
        <w:trPr>
          <w:trHeight w:val="510"/>
        </w:trPr>
        <w:tc>
          <w:tcPr>
            <w:tcW w:w="1449" w:type="dxa"/>
            <w:vMerge/>
          </w:tcPr>
          <w:p w14:paraId="76E2310C" w14:textId="77777777" w:rsidR="00D231EE" w:rsidRPr="00531E64" w:rsidRDefault="00D231EE" w:rsidP="009530D9">
            <w:pPr>
              <w:spacing w:after="120"/>
              <w:jc w:val="both"/>
              <w:rPr>
                <w:rFonts w:asciiTheme="majorHAnsi" w:hAnsiTheme="majorHAnsi"/>
                <w:bCs/>
                <w:sz w:val="20"/>
                <w:szCs w:val="20"/>
              </w:rPr>
            </w:pPr>
          </w:p>
        </w:tc>
        <w:tc>
          <w:tcPr>
            <w:tcW w:w="1472" w:type="dxa"/>
            <w:tcBorders>
              <w:top w:val="single" w:sz="4" w:space="0" w:color="auto"/>
            </w:tcBorders>
          </w:tcPr>
          <w:p w14:paraId="5E808973" w14:textId="0877EB60"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w:t>
            </w:r>
          </w:p>
        </w:tc>
        <w:tc>
          <w:tcPr>
            <w:tcW w:w="1687" w:type="dxa"/>
            <w:tcBorders>
              <w:top w:val="single" w:sz="4" w:space="0" w:color="auto"/>
            </w:tcBorders>
          </w:tcPr>
          <w:p w14:paraId="0425F6CB" w14:textId="7210C58F"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w:t>
            </w:r>
          </w:p>
        </w:tc>
        <w:tc>
          <w:tcPr>
            <w:tcW w:w="4994" w:type="dxa"/>
            <w:tcBorders>
              <w:top w:val="single" w:sz="4" w:space="0" w:color="auto"/>
            </w:tcBorders>
          </w:tcPr>
          <w:p w14:paraId="3F798072" w14:textId="179A0EC8" w:rsidR="00D231EE" w:rsidRPr="00531E64" w:rsidRDefault="00501D4B" w:rsidP="009530D9">
            <w:pPr>
              <w:spacing w:after="120"/>
              <w:jc w:val="both"/>
              <w:rPr>
                <w:rFonts w:asciiTheme="majorHAnsi" w:hAnsiTheme="majorHAnsi"/>
                <w:bCs/>
                <w:sz w:val="20"/>
                <w:szCs w:val="20"/>
              </w:rPr>
            </w:pPr>
            <w:proofErr w:type="spellStart"/>
            <w:r w:rsidRPr="00531E64">
              <w:rPr>
                <w:rFonts w:asciiTheme="majorHAnsi" w:hAnsiTheme="majorHAnsi"/>
                <w:bCs/>
                <w:sz w:val="20"/>
                <w:szCs w:val="20"/>
              </w:rPr>
              <w:t>notReviewed</w:t>
            </w:r>
            <w:proofErr w:type="spellEnd"/>
          </w:p>
        </w:tc>
      </w:tr>
    </w:tbl>
    <w:p w14:paraId="403E248D" w14:textId="77777777" w:rsidR="003051A0" w:rsidRDefault="003051A0" w:rsidP="009530D9">
      <w:pPr>
        <w:spacing w:after="120"/>
        <w:ind w:left="360"/>
        <w:jc w:val="both"/>
        <w:rPr>
          <w:rFonts w:asciiTheme="majorHAnsi" w:hAnsiTheme="majorHAnsi"/>
          <w:b/>
          <w:bCs/>
          <w:sz w:val="20"/>
          <w:szCs w:val="20"/>
        </w:rPr>
      </w:pPr>
    </w:p>
    <w:p w14:paraId="2B0D06E5" w14:textId="77777777" w:rsidR="003051A0" w:rsidRDefault="003051A0" w:rsidP="009530D9">
      <w:pPr>
        <w:spacing w:after="120"/>
        <w:ind w:left="360"/>
        <w:jc w:val="both"/>
        <w:rPr>
          <w:rFonts w:asciiTheme="majorHAnsi" w:hAnsiTheme="majorHAnsi"/>
          <w:b/>
          <w:bCs/>
          <w:sz w:val="20"/>
          <w:szCs w:val="20"/>
        </w:rPr>
      </w:pPr>
    </w:p>
    <w:p w14:paraId="7B2DAB29" w14:textId="77777777" w:rsidR="00531E64" w:rsidRDefault="00531E64" w:rsidP="009530D9">
      <w:pPr>
        <w:spacing w:after="120"/>
        <w:ind w:left="360"/>
        <w:jc w:val="both"/>
        <w:rPr>
          <w:rFonts w:asciiTheme="majorHAnsi" w:hAnsiTheme="majorHAnsi"/>
          <w:b/>
          <w:bCs/>
          <w:sz w:val="20"/>
          <w:szCs w:val="20"/>
        </w:rPr>
      </w:pPr>
    </w:p>
    <w:p w14:paraId="220C38DC" w14:textId="77777777" w:rsidR="00531E64" w:rsidRDefault="00531E64" w:rsidP="009530D9">
      <w:pPr>
        <w:spacing w:after="120"/>
        <w:ind w:left="360"/>
        <w:jc w:val="both"/>
        <w:rPr>
          <w:rFonts w:asciiTheme="majorHAnsi" w:hAnsiTheme="majorHAnsi"/>
          <w:b/>
          <w:bCs/>
          <w:sz w:val="20"/>
          <w:szCs w:val="20"/>
        </w:rPr>
      </w:pPr>
    </w:p>
    <w:p w14:paraId="49EE183A" w14:textId="77777777" w:rsidR="00531E64" w:rsidRDefault="00531E64" w:rsidP="009530D9">
      <w:pPr>
        <w:spacing w:after="120"/>
        <w:ind w:left="360"/>
        <w:jc w:val="both"/>
        <w:rPr>
          <w:rFonts w:asciiTheme="majorHAnsi" w:hAnsiTheme="majorHAnsi"/>
          <w:b/>
          <w:bCs/>
          <w:sz w:val="20"/>
          <w:szCs w:val="20"/>
        </w:rPr>
      </w:pPr>
    </w:p>
    <w:p w14:paraId="4E244DC6" w14:textId="77777777" w:rsidR="00531E64" w:rsidRDefault="00531E64" w:rsidP="009530D9">
      <w:pPr>
        <w:spacing w:after="120"/>
        <w:ind w:left="360"/>
        <w:jc w:val="both"/>
        <w:rPr>
          <w:rFonts w:asciiTheme="majorHAnsi" w:hAnsiTheme="majorHAnsi"/>
          <w:b/>
          <w:bCs/>
          <w:sz w:val="20"/>
          <w:szCs w:val="20"/>
        </w:rPr>
      </w:pPr>
    </w:p>
    <w:p w14:paraId="7FF8FFF2" w14:textId="45F85E11" w:rsidR="009530D9" w:rsidRDefault="009530D9" w:rsidP="009530D9">
      <w:pPr>
        <w:spacing w:after="120"/>
        <w:ind w:left="360"/>
        <w:jc w:val="both"/>
        <w:rPr>
          <w:rFonts w:asciiTheme="majorHAnsi" w:hAnsiTheme="majorHAnsi"/>
          <w:b/>
          <w:bCs/>
          <w:sz w:val="20"/>
          <w:szCs w:val="20"/>
        </w:rPr>
      </w:pPr>
      <w:r w:rsidRPr="008304B0">
        <w:rPr>
          <w:rFonts w:asciiTheme="majorHAnsi" w:hAnsiTheme="majorHAnsi"/>
          <w:b/>
          <w:bCs/>
          <w:sz w:val="20"/>
          <w:szCs w:val="20"/>
        </w:rPr>
        <w:t>Additional Flows</w:t>
      </w:r>
    </w:p>
    <w:p w14:paraId="5905A6FD" w14:textId="771B73D7" w:rsidR="00582864" w:rsidRDefault="00582864" w:rsidP="009530D9">
      <w:pPr>
        <w:pStyle w:val="ListParagraph"/>
        <w:spacing w:after="120"/>
        <w:ind w:left="360"/>
        <w:jc w:val="both"/>
        <w:rPr>
          <w:rFonts w:asciiTheme="majorHAnsi" w:hAnsiTheme="majorHAnsi"/>
          <w:b/>
          <w:bCs/>
          <w:sz w:val="20"/>
          <w:szCs w:val="20"/>
        </w:rPr>
      </w:pPr>
      <w:r>
        <w:rPr>
          <w:rFonts w:asciiTheme="majorHAnsi" w:hAnsiTheme="majorHAnsi"/>
          <w:b/>
          <w:bCs/>
          <w:sz w:val="20"/>
          <w:szCs w:val="20"/>
        </w:rPr>
        <w:t>Payment Gateway error (processor declined authorization)</w:t>
      </w:r>
      <w:r>
        <w:rPr>
          <w:rFonts w:asciiTheme="majorHAnsi" w:hAnsiTheme="majorHAnsi"/>
          <w:sz w:val="20"/>
          <w:szCs w:val="20"/>
        </w:rPr>
        <w:t xml:space="preserve"> - Please note in the example authorize.net diagram below, in case the credit card is not authorized by the payment gateway (e.g. expired credit card), the order is still sent to </w:t>
      </w:r>
      <w:proofErr w:type="spellStart"/>
      <w:r>
        <w:rPr>
          <w:rFonts w:asciiTheme="majorHAnsi" w:hAnsiTheme="majorHAnsi"/>
          <w:sz w:val="20"/>
          <w:szCs w:val="20"/>
        </w:rPr>
        <w:t>Forter</w:t>
      </w:r>
      <w:proofErr w:type="spellEnd"/>
      <w:r>
        <w:rPr>
          <w:rFonts w:asciiTheme="majorHAnsi" w:hAnsiTheme="majorHAnsi"/>
          <w:sz w:val="20"/>
          <w:szCs w:val="20"/>
        </w:rPr>
        <w:t xml:space="preserve">. The request to </w:t>
      </w:r>
      <w:proofErr w:type="spellStart"/>
      <w:r>
        <w:rPr>
          <w:rFonts w:asciiTheme="majorHAnsi" w:hAnsiTheme="majorHAnsi"/>
          <w:sz w:val="20"/>
          <w:szCs w:val="20"/>
        </w:rPr>
        <w:t>Forter</w:t>
      </w:r>
      <w:proofErr w:type="spellEnd"/>
      <w:r>
        <w:rPr>
          <w:rFonts w:asciiTheme="majorHAnsi" w:hAnsiTheme="majorHAnsi"/>
          <w:sz w:val="20"/>
          <w:szCs w:val="20"/>
        </w:rPr>
        <w:t xml:space="preserve"> in this case should get a “NOT REVIEWED” decision (</w:t>
      </w:r>
      <w:proofErr w:type="spellStart"/>
      <w:proofErr w:type="gramStart"/>
      <w:r>
        <w:rPr>
          <w:rFonts w:asciiTheme="majorHAnsi" w:hAnsiTheme="majorHAnsi"/>
          <w:sz w:val="20"/>
          <w:szCs w:val="20"/>
        </w:rPr>
        <w:t>ForterResponse.JsonResponseOutput.processorAction</w:t>
      </w:r>
      <w:proofErr w:type="spellEnd"/>
      <w:proofErr w:type="gramEnd"/>
      <w:r>
        <w:rPr>
          <w:rFonts w:asciiTheme="majorHAnsi" w:hAnsiTheme="majorHAnsi"/>
          <w:sz w:val="20"/>
          <w:szCs w:val="20"/>
        </w:rPr>
        <w:t xml:space="preserve"> === '</w:t>
      </w:r>
      <w:proofErr w:type="spellStart"/>
      <w:r>
        <w:rPr>
          <w:rFonts w:asciiTheme="majorHAnsi" w:hAnsiTheme="majorHAnsi"/>
          <w:sz w:val="20"/>
          <w:szCs w:val="20"/>
        </w:rPr>
        <w:t>notReviewed</w:t>
      </w:r>
      <w:proofErr w:type="spellEnd"/>
      <w:r>
        <w:rPr>
          <w:rFonts w:asciiTheme="majorHAnsi" w:hAnsiTheme="majorHAnsi"/>
          <w:sz w:val="20"/>
          <w:szCs w:val="20"/>
        </w:rPr>
        <w:t xml:space="preserve">’) and the user should get routed to a payment error flow. Please note, it’s important to verify your processor “authorization declined” codes are properly mapped and sent to </w:t>
      </w:r>
      <w:proofErr w:type="spellStart"/>
      <w:r>
        <w:rPr>
          <w:rFonts w:asciiTheme="majorHAnsi" w:hAnsiTheme="majorHAnsi"/>
          <w:sz w:val="20"/>
          <w:szCs w:val="20"/>
        </w:rPr>
        <w:t>Forter</w:t>
      </w:r>
      <w:proofErr w:type="spellEnd"/>
      <w:r>
        <w:rPr>
          <w:rFonts w:asciiTheme="majorHAnsi" w:hAnsiTheme="majorHAnsi"/>
          <w:sz w:val="20"/>
          <w:szCs w:val="20"/>
        </w:rPr>
        <w:t xml:space="preserve"> via this flow on the sandbox environment before moving to production.</w:t>
      </w:r>
    </w:p>
    <w:p w14:paraId="425C763A" w14:textId="77777777" w:rsidR="009530D9" w:rsidRDefault="009530D9" w:rsidP="009530D9">
      <w:pPr>
        <w:pStyle w:val="ListParagraph"/>
        <w:spacing w:after="120"/>
        <w:ind w:left="360"/>
        <w:jc w:val="both"/>
        <w:rPr>
          <w:rFonts w:asciiTheme="majorHAnsi" w:hAnsiTheme="majorHAnsi"/>
          <w:sz w:val="20"/>
          <w:szCs w:val="20"/>
        </w:rPr>
      </w:pPr>
    </w:p>
    <w:p w14:paraId="4795327F" w14:textId="31AD9413" w:rsidR="002148C0" w:rsidRDefault="009530D9" w:rsidP="009F3DD9">
      <w:pPr>
        <w:pStyle w:val="ListParagraph"/>
        <w:spacing w:after="120"/>
        <w:ind w:left="360"/>
        <w:jc w:val="both"/>
        <w:rPr>
          <w:rFonts w:asciiTheme="majorHAnsi" w:hAnsiTheme="majorHAnsi"/>
          <w:sz w:val="20"/>
          <w:szCs w:val="20"/>
        </w:rPr>
      </w:pPr>
      <w:proofErr w:type="spellStart"/>
      <w:r w:rsidRPr="002148C0">
        <w:rPr>
          <w:rFonts w:asciiTheme="majorHAnsi" w:hAnsiTheme="majorHAnsi"/>
          <w:b/>
          <w:bCs/>
          <w:sz w:val="20"/>
          <w:szCs w:val="20"/>
        </w:rPr>
        <w:t>Forter</w:t>
      </w:r>
      <w:proofErr w:type="spellEnd"/>
      <w:r w:rsidRPr="002148C0">
        <w:rPr>
          <w:rFonts w:asciiTheme="majorHAnsi" w:hAnsiTheme="majorHAnsi"/>
          <w:b/>
          <w:bCs/>
          <w:sz w:val="20"/>
          <w:szCs w:val="20"/>
        </w:rPr>
        <w:t xml:space="preserve"> Cartridge is disabled</w:t>
      </w:r>
      <w:r>
        <w:rPr>
          <w:rFonts w:asciiTheme="majorHAnsi" w:hAnsiTheme="majorHAnsi"/>
          <w:sz w:val="20"/>
          <w:szCs w:val="20"/>
        </w:rPr>
        <w:t xml:space="preserve"> - </w:t>
      </w:r>
      <w:proofErr w:type="spellStart"/>
      <w:r>
        <w:rPr>
          <w:rFonts w:asciiTheme="majorHAnsi" w:hAnsiTheme="majorHAnsi"/>
          <w:sz w:val="20"/>
          <w:szCs w:val="20"/>
        </w:rPr>
        <w:t>Forter</w:t>
      </w:r>
      <w:proofErr w:type="spellEnd"/>
      <w:r>
        <w:rPr>
          <w:rFonts w:asciiTheme="majorHAnsi" w:hAnsiTheme="majorHAnsi"/>
          <w:sz w:val="20"/>
          <w:szCs w:val="20"/>
        </w:rPr>
        <w:t xml:space="preserve"> will not return a decision. </w:t>
      </w:r>
      <w:r w:rsidR="002148C0" w:rsidRPr="001702CE">
        <w:rPr>
          <w:rFonts w:asciiTheme="majorHAnsi" w:hAnsiTheme="majorHAnsi"/>
          <w:i/>
          <w:iCs/>
          <w:sz w:val="20"/>
          <w:szCs w:val="20"/>
        </w:rPr>
        <w:t xml:space="preserve">The merchant should customize this logic according to </w:t>
      </w:r>
      <w:r w:rsidR="002148C0">
        <w:rPr>
          <w:rFonts w:asciiTheme="majorHAnsi" w:hAnsiTheme="majorHAnsi"/>
          <w:i/>
          <w:iCs/>
          <w:sz w:val="20"/>
          <w:szCs w:val="20"/>
        </w:rPr>
        <w:t>his</w:t>
      </w:r>
      <w:r w:rsidR="002148C0" w:rsidRPr="001702CE">
        <w:rPr>
          <w:rFonts w:asciiTheme="majorHAnsi" w:hAnsiTheme="majorHAnsi"/>
          <w:i/>
          <w:iCs/>
          <w:sz w:val="20"/>
          <w:szCs w:val="20"/>
        </w:rPr>
        <w:t xml:space="preserve"> </w:t>
      </w:r>
      <w:r w:rsidR="002148C0">
        <w:rPr>
          <w:rFonts w:asciiTheme="majorHAnsi" w:hAnsiTheme="majorHAnsi"/>
          <w:i/>
          <w:iCs/>
          <w:sz w:val="20"/>
          <w:szCs w:val="20"/>
        </w:rPr>
        <w:t xml:space="preserve">preferences and desired flow without </w:t>
      </w:r>
      <w:proofErr w:type="spellStart"/>
      <w:r w:rsidR="002148C0">
        <w:rPr>
          <w:rFonts w:asciiTheme="majorHAnsi" w:hAnsiTheme="majorHAnsi"/>
          <w:i/>
          <w:iCs/>
          <w:sz w:val="20"/>
          <w:szCs w:val="20"/>
        </w:rPr>
        <w:t>Forter</w:t>
      </w:r>
      <w:proofErr w:type="spellEnd"/>
      <w:r w:rsidR="002148C0">
        <w:rPr>
          <w:rFonts w:asciiTheme="majorHAnsi" w:hAnsiTheme="majorHAnsi"/>
          <w:sz w:val="20"/>
          <w:szCs w:val="20"/>
        </w:rPr>
        <w:t xml:space="preserve">. </w:t>
      </w:r>
      <w:r>
        <w:rPr>
          <w:rFonts w:asciiTheme="majorHAnsi" w:hAnsiTheme="majorHAnsi"/>
          <w:sz w:val="20"/>
          <w:szCs w:val="20"/>
        </w:rPr>
        <w:t>In the diagram below, you can see that if the order is sent to Forter</w:t>
      </w:r>
      <w:r w:rsidR="00222FF7">
        <w:rPr>
          <w:rFonts w:asciiTheme="majorHAnsi" w:hAnsiTheme="majorHAnsi"/>
          <w:sz w:val="20"/>
          <w:szCs w:val="20"/>
        </w:rPr>
        <w:t>Call</w:t>
      </w:r>
      <w:r>
        <w:rPr>
          <w:rFonts w:asciiTheme="majorHAnsi" w:hAnsiTheme="majorHAnsi"/>
          <w:sz w:val="20"/>
          <w:szCs w:val="20"/>
        </w:rPr>
        <w:t>Validate</w:t>
      </w:r>
      <w:r w:rsidR="00222FF7">
        <w:rPr>
          <w:rFonts w:asciiTheme="majorHAnsi" w:hAnsiTheme="majorHAnsi"/>
          <w:sz w:val="20"/>
          <w:szCs w:val="20"/>
        </w:rPr>
        <w:t>.ds</w:t>
      </w:r>
      <w:r>
        <w:rPr>
          <w:rFonts w:asciiTheme="majorHAnsi" w:hAnsiTheme="majorHAnsi"/>
          <w:sz w:val="20"/>
          <w:szCs w:val="20"/>
        </w:rPr>
        <w:t xml:space="preserve"> </w:t>
      </w:r>
      <w:r w:rsidR="00222FF7">
        <w:rPr>
          <w:rFonts w:asciiTheme="majorHAnsi" w:hAnsiTheme="majorHAnsi"/>
          <w:sz w:val="20"/>
          <w:szCs w:val="20"/>
        </w:rPr>
        <w:t>script</w:t>
      </w:r>
      <w:r>
        <w:rPr>
          <w:rFonts w:asciiTheme="majorHAnsi" w:hAnsiTheme="majorHAnsi"/>
          <w:sz w:val="20"/>
          <w:szCs w:val="20"/>
        </w:rPr>
        <w:t xml:space="preserve"> node we will route it via the </w:t>
      </w:r>
      <w:r w:rsidR="00222FF7">
        <w:rPr>
          <w:rFonts w:asciiTheme="majorHAnsi" w:hAnsiTheme="majorHAnsi"/>
          <w:sz w:val="20"/>
          <w:szCs w:val="20"/>
        </w:rPr>
        <w:t>decision node with condition</w:t>
      </w:r>
      <w:r>
        <w:rPr>
          <w:rFonts w:asciiTheme="majorHAnsi" w:hAnsiTheme="majorHAnsi"/>
          <w:sz w:val="20"/>
          <w:szCs w:val="20"/>
        </w:rPr>
        <w:t xml:space="preserve"> </w:t>
      </w:r>
      <w:proofErr w:type="spellStart"/>
      <w:proofErr w:type="gramStart"/>
      <w:r w:rsidR="00222FF7" w:rsidRPr="00222FF7">
        <w:rPr>
          <w:rFonts w:asciiTheme="majorHAnsi" w:hAnsiTheme="majorHAnsi"/>
          <w:sz w:val="20"/>
          <w:szCs w:val="20"/>
        </w:rPr>
        <w:t>ForterResponse.JsonResponseOutput.processorAction</w:t>
      </w:r>
      <w:proofErr w:type="spellEnd"/>
      <w:proofErr w:type="gramEnd"/>
      <w:r w:rsidR="00222FF7" w:rsidRPr="00222FF7">
        <w:rPr>
          <w:rFonts w:asciiTheme="majorHAnsi" w:hAnsiTheme="majorHAnsi"/>
          <w:sz w:val="20"/>
          <w:szCs w:val="20"/>
        </w:rPr>
        <w:t xml:space="preserve"> === 'disabled'</w:t>
      </w:r>
      <w:r w:rsidR="002148C0">
        <w:rPr>
          <w:rFonts w:asciiTheme="majorHAnsi" w:hAnsiTheme="majorHAnsi"/>
          <w:sz w:val="20"/>
          <w:szCs w:val="20"/>
        </w:rPr>
        <w:t xml:space="preserve"> so the order will be captured and finalized</w:t>
      </w:r>
      <w:r>
        <w:rPr>
          <w:rFonts w:asciiTheme="majorHAnsi" w:hAnsiTheme="majorHAnsi"/>
          <w:sz w:val="20"/>
          <w:szCs w:val="20"/>
        </w:rPr>
        <w:t>.</w:t>
      </w:r>
    </w:p>
    <w:p w14:paraId="6A1E3090" w14:textId="77777777" w:rsidR="002148C0" w:rsidRDefault="002148C0" w:rsidP="002148C0">
      <w:pPr>
        <w:pStyle w:val="ListParagraph"/>
        <w:spacing w:after="120"/>
        <w:ind w:left="360"/>
        <w:jc w:val="both"/>
        <w:rPr>
          <w:rFonts w:asciiTheme="majorHAnsi" w:hAnsiTheme="majorHAnsi"/>
          <w:sz w:val="20"/>
          <w:szCs w:val="20"/>
        </w:rPr>
      </w:pPr>
    </w:p>
    <w:p w14:paraId="25557B8A" w14:textId="039F7B35" w:rsidR="002148C0" w:rsidRDefault="002148C0" w:rsidP="002148C0">
      <w:pPr>
        <w:pStyle w:val="ListParagraph"/>
        <w:spacing w:after="120"/>
        <w:ind w:left="360"/>
        <w:jc w:val="both"/>
        <w:rPr>
          <w:rFonts w:asciiTheme="majorHAnsi" w:hAnsiTheme="majorHAnsi"/>
          <w:sz w:val="20"/>
          <w:szCs w:val="20"/>
        </w:rPr>
      </w:pPr>
      <w:r w:rsidRPr="002148C0">
        <w:rPr>
          <w:rFonts w:asciiTheme="majorHAnsi" w:hAnsiTheme="majorHAnsi"/>
          <w:b/>
          <w:bCs/>
          <w:sz w:val="20"/>
          <w:szCs w:val="20"/>
        </w:rPr>
        <w:t>“Internal cartridge ERROR”</w:t>
      </w:r>
      <w:r>
        <w:rPr>
          <w:rFonts w:asciiTheme="majorHAnsi" w:hAnsiTheme="majorHAnsi"/>
          <w:sz w:val="20"/>
          <w:szCs w:val="20"/>
        </w:rPr>
        <w:t xml:space="preserve"> </w:t>
      </w:r>
      <w:r w:rsidRPr="003D323E">
        <w:rPr>
          <w:rFonts w:asciiTheme="majorHAnsi" w:hAnsiTheme="majorHAnsi"/>
          <w:sz w:val="20"/>
          <w:szCs w:val="20"/>
        </w:rPr>
        <w:t xml:space="preserve">– </w:t>
      </w:r>
      <w:r w:rsidRPr="00B713E4">
        <w:rPr>
          <w:rFonts w:asciiTheme="majorHAnsi" w:hAnsiTheme="majorHAnsi"/>
          <w:i/>
          <w:iCs/>
          <w:sz w:val="20"/>
          <w:szCs w:val="20"/>
        </w:rPr>
        <w:t xml:space="preserve">This should not happen, if it does, please contact </w:t>
      </w:r>
      <w:proofErr w:type="spellStart"/>
      <w:r w:rsidRPr="00B713E4">
        <w:rPr>
          <w:rFonts w:asciiTheme="majorHAnsi" w:hAnsiTheme="majorHAnsi"/>
          <w:i/>
          <w:iCs/>
          <w:sz w:val="20"/>
          <w:szCs w:val="20"/>
        </w:rPr>
        <w:t>Forter</w:t>
      </w:r>
      <w:proofErr w:type="spellEnd"/>
      <w:r w:rsidRPr="00B713E4">
        <w:rPr>
          <w:rFonts w:asciiTheme="majorHAnsi" w:hAnsiTheme="majorHAnsi"/>
          <w:i/>
          <w:iCs/>
          <w:sz w:val="20"/>
          <w:szCs w:val="20"/>
        </w:rPr>
        <w:t xml:space="preserve"> customer support.</w:t>
      </w:r>
      <w:r w:rsidRPr="003D323E">
        <w:rPr>
          <w:rFonts w:asciiTheme="majorHAnsi" w:hAnsiTheme="majorHAnsi"/>
          <w:sz w:val="20"/>
          <w:szCs w:val="20"/>
        </w:rPr>
        <w:t xml:space="preserve"> </w:t>
      </w:r>
      <w:r>
        <w:rPr>
          <w:rFonts w:asciiTheme="majorHAnsi" w:hAnsiTheme="majorHAnsi"/>
          <w:sz w:val="20"/>
          <w:szCs w:val="20"/>
        </w:rPr>
        <w:t xml:space="preserve"> </w:t>
      </w:r>
      <w:r w:rsidRPr="001702CE">
        <w:rPr>
          <w:rFonts w:asciiTheme="majorHAnsi" w:hAnsiTheme="majorHAnsi"/>
          <w:i/>
          <w:iCs/>
          <w:sz w:val="20"/>
          <w:szCs w:val="20"/>
        </w:rPr>
        <w:t xml:space="preserve">The merchant should customize this logic according to </w:t>
      </w:r>
      <w:r>
        <w:rPr>
          <w:rFonts w:asciiTheme="majorHAnsi" w:hAnsiTheme="majorHAnsi"/>
          <w:i/>
          <w:iCs/>
          <w:sz w:val="20"/>
          <w:szCs w:val="20"/>
        </w:rPr>
        <w:t>his</w:t>
      </w:r>
      <w:r w:rsidRPr="001702CE">
        <w:rPr>
          <w:rFonts w:asciiTheme="majorHAnsi" w:hAnsiTheme="majorHAnsi"/>
          <w:i/>
          <w:iCs/>
          <w:sz w:val="20"/>
          <w:szCs w:val="20"/>
        </w:rPr>
        <w:t xml:space="preserve"> </w:t>
      </w:r>
      <w:r>
        <w:rPr>
          <w:rFonts w:asciiTheme="majorHAnsi" w:hAnsiTheme="majorHAnsi"/>
          <w:i/>
          <w:iCs/>
          <w:sz w:val="20"/>
          <w:szCs w:val="20"/>
        </w:rPr>
        <w:t>preferences</w:t>
      </w:r>
      <w:r>
        <w:rPr>
          <w:rFonts w:asciiTheme="majorHAnsi" w:hAnsiTheme="majorHAnsi"/>
          <w:sz w:val="20"/>
          <w:szCs w:val="20"/>
        </w:rPr>
        <w:t xml:space="preserve">. In the example below, the decision node with condition </w:t>
      </w:r>
      <w:proofErr w:type="spellStart"/>
      <w:r w:rsidRPr="00222FF7">
        <w:rPr>
          <w:rFonts w:asciiTheme="majorHAnsi" w:hAnsiTheme="majorHAnsi"/>
          <w:sz w:val="20"/>
          <w:szCs w:val="20"/>
        </w:rPr>
        <w:t>ForterResponse.JsonResponseOutpu</w:t>
      </w:r>
      <w:r>
        <w:rPr>
          <w:rFonts w:asciiTheme="majorHAnsi" w:hAnsiTheme="majorHAnsi"/>
          <w:sz w:val="20"/>
          <w:szCs w:val="20"/>
        </w:rPr>
        <w:t>t.processorAction</w:t>
      </w:r>
      <w:proofErr w:type="spellEnd"/>
      <w:r>
        <w:rPr>
          <w:rFonts w:asciiTheme="majorHAnsi" w:hAnsiTheme="majorHAnsi"/>
          <w:sz w:val="20"/>
          <w:szCs w:val="20"/>
        </w:rPr>
        <w:t xml:space="preserve"> === '</w:t>
      </w:r>
      <w:proofErr w:type="spellStart"/>
      <w:r>
        <w:rPr>
          <w:rFonts w:asciiTheme="majorHAnsi" w:hAnsiTheme="majorHAnsi"/>
          <w:sz w:val="20"/>
          <w:szCs w:val="20"/>
        </w:rPr>
        <w:t>internalError</w:t>
      </w:r>
      <w:proofErr w:type="spellEnd"/>
      <w:r>
        <w:rPr>
          <w:rFonts w:asciiTheme="majorHAnsi" w:hAnsiTheme="majorHAnsi"/>
          <w:sz w:val="20"/>
          <w:szCs w:val="20"/>
        </w:rPr>
        <w:t xml:space="preserve">’ is configured so the order is still finalized and captured.  </w:t>
      </w:r>
    </w:p>
    <w:p w14:paraId="7D86BA1A" w14:textId="722E7439" w:rsidR="00505A79" w:rsidRPr="009F3DD9" w:rsidRDefault="009530D9" w:rsidP="009F3DD9">
      <w:pPr>
        <w:pStyle w:val="ListParagraph"/>
        <w:spacing w:after="120"/>
        <w:ind w:left="360"/>
        <w:jc w:val="both"/>
        <w:rPr>
          <w:rFonts w:asciiTheme="majorHAnsi" w:hAnsiTheme="majorHAnsi"/>
          <w:i/>
          <w:iCs/>
          <w:sz w:val="20"/>
          <w:szCs w:val="20"/>
        </w:rPr>
      </w:pPr>
      <w:r>
        <w:rPr>
          <w:rFonts w:asciiTheme="majorHAnsi" w:hAnsiTheme="majorHAnsi"/>
          <w:sz w:val="20"/>
          <w:szCs w:val="20"/>
        </w:rPr>
        <w:t xml:space="preserve"> </w:t>
      </w:r>
    </w:p>
    <w:p w14:paraId="6A236271" w14:textId="778769B4" w:rsidR="00477099" w:rsidRDefault="00477099" w:rsidP="00477099">
      <w:pPr>
        <w:spacing w:after="120"/>
        <w:ind w:left="360"/>
        <w:jc w:val="both"/>
        <w:rPr>
          <w:rFonts w:asciiTheme="majorHAnsi" w:hAnsiTheme="majorHAnsi"/>
          <w:b/>
          <w:bCs/>
          <w:sz w:val="20"/>
          <w:szCs w:val="20"/>
        </w:rPr>
      </w:pPr>
      <w:r>
        <w:rPr>
          <w:rFonts w:asciiTheme="majorHAnsi" w:hAnsiTheme="majorHAnsi"/>
          <w:b/>
          <w:bCs/>
          <w:sz w:val="20"/>
          <w:szCs w:val="20"/>
        </w:rPr>
        <w:t>Sample Authorize.net checkout flow</w:t>
      </w:r>
      <w:r w:rsidR="005C3FEA">
        <w:rPr>
          <w:rFonts w:asciiTheme="majorHAnsi" w:hAnsiTheme="majorHAnsi"/>
          <w:b/>
          <w:bCs/>
          <w:sz w:val="20"/>
          <w:szCs w:val="20"/>
        </w:rPr>
        <w:t xml:space="preserve"> (pipelines based)</w:t>
      </w:r>
    </w:p>
    <w:p w14:paraId="34D1797F" w14:textId="75FE73D5" w:rsidR="00477099" w:rsidRPr="00477099" w:rsidRDefault="00477099" w:rsidP="00477099">
      <w:pPr>
        <w:pStyle w:val="ListParagraph"/>
        <w:spacing w:after="120"/>
        <w:ind w:left="360"/>
        <w:jc w:val="both"/>
        <w:rPr>
          <w:rFonts w:asciiTheme="majorHAnsi" w:hAnsiTheme="majorHAnsi"/>
          <w:sz w:val="20"/>
          <w:szCs w:val="20"/>
        </w:rPr>
      </w:pPr>
      <w:r>
        <w:rPr>
          <w:rFonts w:asciiTheme="majorHAnsi" w:hAnsiTheme="majorHAnsi"/>
          <w:sz w:val="20"/>
          <w:szCs w:val="20"/>
        </w:rPr>
        <w:t>The diagram below is from the Authorize.net "</w:t>
      </w:r>
      <w:r w:rsidR="00505A79">
        <w:rPr>
          <w:rFonts w:asciiTheme="majorHAnsi" w:hAnsiTheme="majorHAnsi"/>
          <w:sz w:val="20"/>
          <w:szCs w:val="20"/>
        </w:rPr>
        <w:t>AUTHORIZE_NET-Authorize</w:t>
      </w:r>
      <w:r>
        <w:rPr>
          <w:rFonts w:asciiTheme="majorHAnsi" w:hAnsiTheme="majorHAnsi"/>
          <w:sz w:val="20"/>
          <w:szCs w:val="20"/>
        </w:rPr>
        <w:t>" Pipeline</w:t>
      </w:r>
      <w:r w:rsidR="00505A79">
        <w:rPr>
          <w:rFonts w:asciiTheme="majorHAnsi" w:hAnsiTheme="majorHAnsi"/>
          <w:sz w:val="20"/>
          <w:szCs w:val="20"/>
        </w:rPr>
        <w:t xml:space="preserve"> which is triggered as part of the generic Site Genesis authorization flow.</w:t>
      </w:r>
    </w:p>
    <w:p w14:paraId="46AD7E42" w14:textId="45D7509E" w:rsidR="00033B07" w:rsidRDefault="005C3FEA" w:rsidP="00582864">
      <w:pPr>
        <w:spacing w:after="120"/>
        <w:jc w:val="both"/>
        <w:rPr>
          <w:rFonts w:asciiTheme="majorHAnsi" w:hAnsiTheme="majorHAnsi"/>
          <w:sz w:val="20"/>
          <w:szCs w:val="20"/>
        </w:rPr>
      </w:pPr>
      <w:r>
        <w:rPr>
          <w:rFonts w:asciiTheme="majorHAnsi" w:hAnsiTheme="majorHAnsi"/>
          <w:noProof/>
          <w:sz w:val="20"/>
          <w:szCs w:val="20"/>
          <w:lang w:bidi="ar-SA"/>
        </w:rPr>
        <w:tab/>
      </w:r>
    </w:p>
    <w:p w14:paraId="62B7212A" w14:textId="1D531566" w:rsidR="001A7579" w:rsidRDefault="004E003F" w:rsidP="008E645B">
      <w:pPr>
        <w:pStyle w:val="ListParagraph"/>
        <w:spacing w:after="120"/>
        <w:ind w:left="360"/>
        <w:jc w:val="both"/>
        <w:rPr>
          <w:rFonts w:asciiTheme="majorHAnsi" w:hAnsiTheme="majorHAnsi"/>
          <w:sz w:val="20"/>
          <w:szCs w:val="20"/>
        </w:rPr>
      </w:pPr>
      <w:r w:rsidRPr="004E003F">
        <w:rPr>
          <w:rFonts w:asciiTheme="majorHAnsi" w:hAnsiTheme="majorHAnsi"/>
          <w:noProof/>
          <w:sz w:val="20"/>
          <w:szCs w:val="20"/>
          <w:lang w:bidi="ar-SA"/>
        </w:rPr>
        <w:drawing>
          <wp:inline distT="0" distB="0" distL="0" distR="0" wp14:anchorId="17689E95" wp14:editId="4A1DBED3">
            <wp:extent cx="5352243" cy="4212032"/>
            <wp:effectExtent l="19050" t="19050" r="20320" b="171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52970" cy="4212604"/>
                    </a:xfrm>
                    <a:prstGeom prst="rect">
                      <a:avLst/>
                    </a:prstGeom>
                    <a:ln>
                      <a:solidFill>
                        <a:schemeClr val="tx1"/>
                      </a:solidFill>
                    </a:ln>
                  </pic:spPr>
                </pic:pic>
              </a:graphicData>
            </a:graphic>
          </wp:inline>
        </w:drawing>
      </w:r>
    </w:p>
    <w:p w14:paraId="53745C87" w14:textId="1316FF26" w:rsidR="005C3FEA" w:rsidRDefault="00B124EF" w:rsidP="008E645B">
      <w:pPr>
        <w:pStyle w:val="ListParagraph"/>
        <w:spacing w:after="120"/>
        <w:ind w:left="360"/>
        <w:jc w:val="both"/>
        <w:rPr>
          <w:rFonts w:asciiTheme="majorHAnsi" w:hAnsiTheme="majorHAnsi"/>
          <w:sz w:val="20"/>
          <w:szCs w:val="20"/>
        </w:rPr>
      </w:pPr>
      <w:r>
        <w:rPr>
          <w:rFonts w:asciiTheme="majorHAnsi" w:hAnsiTheme="majorHAnsi"/>
          <w:b/>
          <w:bCs/>
          <w:sz w:val="20"/>
          <w:szCs w:val="20"/>
        </w:rPr>
        <w:br w:type="page"/>
      </w:r>
    </w:p>
    <w:p w14:paraId="138F44B2" w14:textId="7D093465" w:rsidR="005C3FEA" w:rsidRDefault="005C3FEA" w:rsidP="005C3FEA">
      <w:pPr>
        <w:spacing w:after="120"/>
        <w:ind w:left="360"/>
        <w:jc w:val="both"/>
        <w:rPr>
          <w:rFonts w:asciiTheme="majorHAnsi" w:hAnsiTheme="majorHAnsi"/>
          <w:b/>
          <w:bCs/>
          <w:sz w:val="20"/>
          <w:szCs w:val="20"/>
        </w:rPr>
      </w:pPr>
      <w:r>
        <w:rPr>
          <w:rFonts w:asciiTheme="majorHAnsi" w:hAnsiTheme="majorHAnsi"/>
          <w:b/>
          <w:bCs/>
          <w:sz w:val="20"/>
          <w:szCs w:val="20"/>
        </w:rPr>
        <w:lastRenderedPageBreak/>
        <w:t>Sample Authorize.net checkout flow (controllers based)</w:t>
      </w:r>
    </w:p>
    <w:p w14:paraId="7A4B1F3A" w14:textId="193263FD" w:rsidR="005C3FEA" w:rsidRDefault="005C3FEA" w:rsidP="005C3FEA">
      <w:pPr>
        <w:pStyle w:val="ListParagraph"/>
        <w:spacing w:after="120"/>
        <w:ind w:left="360"/>
        <w:jc w:val="both"/>
        <w:rPr>
          <w:rFonts w:asciiTheme="majorHAnsi" w:hAnsiTheme="majorHAnsi"/>
          <w:sz w:val="20"/>
          <w:szCs w:val="20"/>
        </w:rPr>
      </w:pPr>
      <w:r>
        <w:rPr>
          <w:rFonts w:asciiTheme="majorHAnsi" w:hAnsiTheme="majorHAnsi"/>
          <w:sz w:val="20"/>
          <w:szCs w:val="20"/>
        </w:rPr>
        <w:t xml:space="preserve">The </w:t>
      </w:r>
      <w:r w:rsidR="002B6727">
        <w:rPr>
          <w:rFonts w:asciiTheme="majorHAnsi" w:hAnsiTheme="majorHAnsi"/>
          <w:sz w:val="20"/>
          <w:szCs w:val="20"/>
        </w:rPr>
        <w:t xml:space="preserve">code </w:t>
      </w:r>
      <w:r>
        <w:rPr>
          <w:rFonts w:asciiTheme="majorHAnsi" w:hAnsiTheme="majorHAnsi"/>
          <w:sz w:val="20"/>
          <w:szCs w:val="20"/>
        </w:rPr>
        <w:t xml:space="preserve">below is from the Authorize.net "AUTHORIZE_NET-Authorize" </w:t>
      </w:r>
      <w:r w:rsidR="002B6727">
        <w:rPr>
          <w:rFonts w:asciiTheme="majorHAnsi" w:hAnsiTheme="majorHAnsi"/>
          <w:sz w:val="20"/>
          <w:szCs w:val="20"/>
        </w:rPr>
        <w:t>controller</w:t>
      </w:r>
      <w:r>
        <w:rPr>
          <w:rFonts w:asciiTheme="majorHAnsi" w:hAnsiTheme="majorHAnsi"/>
          <w:sz w:val="20"/>
          <w:szCs w:val="20"/>
        </w:rPr>
        <w:t xml:space="preserve"> which is triggered as part of the generic Site Genesis authorization flow.</w:t>
      </w:r>
    </w:p>
    <w:p w14:paraId="1A5D4933"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b/>
          <w:bCs/>
          <w:color w:val="7F0055"/>
          <w:sz w:val="16"/>
          <w:szCs w:val="16"/>
          <w:lang w:bidi="ar-SA"/>
        </w:rPr>
        <w:t>function</w:t>
      </w:r>
      <w:r w:rsidRPr="00AB4D02">
        <w:rPr>
          <w:rFonts w:ascii="Consolas" w:hAnsi="Consolas" w:cs="Consolas"/>
          <w:color w:val="000000"/>
          <w:sz w:val="16"/>
          <w:szCs w:val="16"/>
          <w:lang w:bidi="ar-SA"/>
        </w:rPr>
        <w:t xml:space="preserve"> Authorize(</w:t>
      </w:r>
      <w:proofErr w:type="spellStart"/>
      <w:r w:rsidRPr="00AB4D02">
        <w:rPr>
          <w:rFonts w:ascii="Consolas" w:hAnsi="Consolas" w:cs="Consolas"/>
          <w:color w:val="000000"/>
          <w:sz w:val="16"/>
          <w:szCs w:val="16"/>
          <w:lang w:bidi="ar-SA"/>
        </w:rPr>
        <w:t>args</w:t>
      </w:r>
      <w:proofErr w:type="spellEnd"/>
      <w:r w:rsidRPr="00AB4D02">
        <w:rPr>
          <w:rFonts w:ascii="Consolas" w:hAnsi="Consolas" w:cs="Consolas"/>
          <w:color w:val="000000"/>
          <w:sz w:val="16"/>
          <w:szCs w:val="16"/>
          <w:lang w:bidi="ar-SA"/>
        </w:rPr>
        <w:t>) {</w:t>
      </w:r>
    </w:p>
    <w:p w14:paraId="07CDEA1F" w14:textId="2CE0E63B"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if</w:t>
      </w:r>
      <w:r w:rsidRPr="00AB4D02">
        <w:rPr>
          <w:rFonts w:ascii="Consolas" w:hAnsi="Consolas" w:cs="Consolas"/>
          <w:color w:val="000000"/>
          <w:sz w:val="16"/>
          <w:szCs w:val="16"/>
          <w:lang w:bidi="ar-SA"/>
        </w:rPr>
        <w:t xml:space="preserve"> (</w:t>
      </w:r>
      <w:r w:rsidR="00AB4D02">
        <w:rPr>
          <w:rFonts w:ascii="Consolas" w:hAnsi="Consolas" w:cs="Consolas"/>
          <w:color w:val="000000"/>
          <w:sz w:val="16"/>
          <w:szCs w:val="16"/>
          <w:lang w:bidi="ar-SA"/>
        </w:rPr>
        <w:t>empty</w:t>
      </w:r>
      <w:r w:rsidRPr="00AB4D02">
        <w:rPr>
          <w:rFonts w:ascii="Consolas" w:hAnsi="Consolas" w:cs="Consolas"/>
          <w:color w:val="000000"/>
          <w:sz w:val="16"/>
          <w:szCs w:val="16"/>
          <w:lang w:bidi="ar-SA"/>
        </w:rPr>
        <w:t>(</w:t>
      </w:r>
      <w:r w:rsidR="00AB4D02">
        <w:rPr>
          <w:rFonts w:ascii="Consolas" w:hAnsi="Consolas" w:cs="Consolas"/>
          <w:color w:val="000000"/>
          <w:sz w:val="16"/>
          <w:szCs w:val="16"/>
          <w:lang w:bidi="ar-SA"/>
        </w:rPr>
        <w:t>session</w:t>
      </w:r>
      <w:r w:rsidRPr="00AB4D02">
        <w:rPr>
          <w:rFonts w:ascii="Consolas" w:hAnsi="Consolas" w:cs="Consolas"/>
          <w:color w:val="000000"/>
          <w:sz w:val="16"/>
          <w:szCs w:val="16"/>
          <w:lang w:bidi="ar-SA"/>
        </w:rPr>
        <w:t>.forms.billing.paymentMethods.selectedPaymentMethodID.value)) {</w:t>
      </w:r>
    </w:p>
    <w:p w14:paraId="019B4A68"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return</w:t>
      </w:r>
      <w:r w:rsidRPr="00AB4D02">
        <w:rPr>
          <w:rFonts w:ascii="Consolas" w:hAnsi="Consolas" w:cs="Consolas"/>
          <w:color w:val="000000"/>
          <w:sz w:val="16"/>
          <w:szCs w:val="16"/>
          <w:lang w:bidi="ar-SA"/>
        </w:rPr>
        <w:t xml:space="preserve"> {error: </w:t>
      </w:r>
      <w:r w:rsidRPr="00AB4D02">
        <w:rPr>
          <w:rFonts w:ascii="Consolas" w:hAnsi="Consolas" w:cs="Consolas"/>
          <w:b/>
          <w:bCs/>
          <w:color w:val="7F0055"/>
          <w:sz w:val="16"/>
          <w:szCs w:val="16"/>
          <w:lang w:bidi="ar-SA"/>
        </w:rPr>
        <w:t>true</w:t>
      </w:r>
      <w:r w:rsidRPr="00AB4D02">
        <w:rPr>
          <w:rFonts w:ascii="Consolas" w:hAnsi="Consolas" w:cs="Consolas"/>
          <w:color w:val="000000"/>
          <w:sz w:val="16"/>
          <w:szCs w:val="16"/>
          <w:lang w:bidi="ar-SA"/>
        </w:rPr>
        <w:t>};</w:t>
      </w:r>
    </w:p>
    <w:p w14:paraId="3D823287"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46D9281B"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p>
    <w:p w14:paraId="13E4688E"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var</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orderNo</w:t>
      </w:r>
      <w:proofErr w:type="spellEnd"/>
      <w:r w:rsidRPr="00AB4D02">
        <w:rPr>
          <w:rFonts w:ascii="Consolas" w:hAnsi="Consolas" w:cs="Consolas"/>
          <w:color w:val="000000"/>
          <w:sz w:val="16"/>
          <w:szCs w:val="16"/>
          <w:lang w:bidi="ar-SA"/>
        </w:rPr>
        <w:t xml:space="preserve">           = </w:t>
      </w:r>
      <w:proofErr w:type="spellStart"/>
      <w:proofErr w:type="gramStart"/>
      <w:r w:rsidRPr="00AB4D02">
        <w:rPr>
          <w:rFonts w:ascii="Consolas" w:hAnsi="Consolas" w:cs="Consolas"/>
          <w:color w:val="000000"/>
          <w:sz w:val="16"/>
          <w:szCs w:val="16"/>
          <w:lang w:bidi="ar-SA"/>
        </w:rPr>
        <w:t>args.OrderNo</w:t>
      </w:r>
      <w:proofErr w:type="spellEnd"/>
      <w:proofErr w:type="gramEnd"/>
      <w:r w:rsidRPr="00AB4D02">
        <w:rPr>
          <w:rFonts w:ascii="Consolas" w:hAnsi="Consolas" w:cs="Consolas"/>
          <w:color w:val="000000"/>
          <w:sz w:val="16"/>
          <w:szCs w:val="16"/>
          <w:lang w:bidi="ar-SA"/>
        </w:rPr>
        <w:t>,</w:t>
      </w:r>
    </w:p>
    <w:p w14:paraId="3C8BD3C5"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paymentInstrument</w:t>
      </w:r>
      <w:proofErr w:type="spellEnd"/>
      <w:r w:rsidRPr="00AB4D02">
        <w:rPr>
          <w:rFonts w:ascii="Consolas" w:hAnsi="Consolas" w:cs="Consolas"/>
          <w:color w:val="000000"/>
          <w:sz w:val="16"/>
          <w:szCs w:val="16"/>
          <w:lang w:bidi="ar-SA"/>
        </w:rPr>
        <w:t xml:space="preserve"> = </w:t>
      </w:r>
      <w:proofErr w:type="spellStart"/>
      <w:proofErr w:type="gramStart"/>
      <w:r w:rsidRPr="00AB4D02">
        <w:rPr>
          <w:rFonts w:ascii="Consolas" w:hAnsi="Consolas" w:cs="Consolas"/>
          <w:color w:val="000000"/>
          <w:sz w:val="16"/>
          <w:szCs w:val="16"/>
          <w:lang w:bidi="ar-SA"/>
        </w:rPr>
        <w:t>args.PaymentInstrument</w:t>
      </w:r>
      <w:proofErr w:type="spellEnd"/>
      <w:proofErr w:type="gramEnd"/>
      <w:r w:rsidRPr="00AB4D02">
        <w:rPr>
          <w:rFonts w:ascii="Consolas" w:hAnsi="Consolas" w:cs="Consolas"/>
          <w:color w:val="000000"/>
          <w:sz w:val="16"/>
          <w:szCs w:val="16"/>
          <w:lang w:bidi="ar-SA"/>
        </w:rPr>
        <w:t>,</w:t>
      </w:r>
    </w:p>
    <w:p w14:paraId="5B4811A5" w14:textId="77777777" w:rsidR="00D35EF8" w:rsidRPr="00AB4D02" w:rsidRDefault="00D35EF8" w:rsidP="00AB4D02">
      <w:pPr>
        <w:autoSpaceDE w:val="0"/>
        <w:autoSpaceDN w:val="0"/>
        <w:adjustRightInd w:val="0"/>
        <w:spacing w:after="0" w:line="240" w:lineRule="auto"/>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proofErr w:type="gramStart"/>
      <w:r w:rsidRPr="00AB4D02">
        <w:rPr>
          <w:rFonts w:ascii="Consolas" w:hAnsi="Consolas" w:cs="Consolas"/>
          <w:color w:val="000000"/>
          <w:sz w:val="16"/>
          <w:szCs w:val="16"/>
          <w:lang w:bidi="ar-SA"/>
        </w:rPr>
        <w:t>paymentProcessor</w:t>
      </w:r>
      <w:proofErr w:type="spellEnd"/>
      <w:r w:rsidRPr="00AB4D02">
        <w:rPr>
          <w:rFonts w:ascii="Consolas" w:hAnsi="Consolas" w:cs="Consolas"/>
          <w:color w:val="000000"/>
          <w:sz w:val="16"/>
          <w:szCs w:val="16"/>
          <w:lang w:bidi="ar-SA"/>
        </w:rPr>
        <w:t xml:space="preserve">  =</w:t>
      </w:r>
      <w:proofErr w:type="gramEnd"/>
      <w:r w:rsidRPr="00AB4D02">
        <w:rPr>
          <w:rFonts w:ascii="Consolas" w:hAnsi="Consolas" w:cs="Consolas"/>
          <w:color w:val="000000"/>
          <w:sz w:val="16"/>
          <w:szCs w:val="16"/>
          <w:lang w:bidi="ar-SA"/>
        </w:rPr>
        <w:t xml:space="preserve"> PaymentMgr.getPaymentMethod(paymentInstrument.getPaymentMethod()).getPaymentProcessor();</w:t>
      </w:r>
    </w:p>
    <w:p w14:paraId="76D9C20D"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p>
    <w:p w14:paraId="1AF66822"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Transaction.wrap</w:t>
      </w:r>
      <w:proofErr w:type="spellEnd"/>
      <w:r w:rsidRPr="00AB4D02">
        <w:rPr>
          <w:rFonts w:ascii="Consolas" w:hAnsi="Consolas" w:cs="Consolas"/>
          <w:color w:val="000000"/>
          <w:sz w:val="16"/>
          <w:szCs w:val="16"/>
          <w:lang w:bidi="ar-SA"/>
        </w:rPr>
        <w:t>(</w:t>
      </w:r>
      <w:r w:rsidRPr="00AB4D02">
        <w:rPr>
          <w:rFonts w:ascii="Consolas" w:hAnsi="Consolas" w:cs="Consolas"/>
          <w:b/>
          <w:bCs/>
          <w:color w:val="7F0055"/>
          <w:sz w:val="16"/>
          <w:szCs w:val="16"/>
          <w:lang w:bidi="ar-SA"/>
        </w:rPr>
        <w:t>function</w:t>
      </w:r>
      <w:r w:rsidRPr="00AB4D02">
        <w:rPr>
          <w:rFonts w:ascii="Consolas" w:hAnsi="Consolas" w:cs="Consolas"/>
          <w:color w:val="000000"/>
          <w:sz w:val="16"/>
          <w:szCs w:val="16"/>
          <w:lang w:bidi="ar-SA"/>
        </w:rPr>
        <w:t xml:space="preserve"> () {</w:t>
      </w:r>
    </w:p>
    <w:p w14:paraId="7A059A1E"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proofErr w:type="gramStart"/>
      <w:r w:rsidRPr="00AB4D02">
        <w:rPr>
          <w:rFonts w:ascii="Consolas" w:hAnsi="Consolas" w:cs="Consolas"/>
          <w:color w:val="000000"/>
          <w:sz w:val="16"/>
          <w:szCs w:val="16"/>
          <w:lang w:bidi="ar-SA"/>
        </w:rPr>
        <w:t>paymentInstrument.paymentTransaction.transactionID</w:t>
      </w:r>
      <w:proofErr w:type="spellEnd"/>
      <w:proofErr w:type="gramEnd"/>
      <w:r w:rsidRPr="00AB4D02">
        <w:rPr>
          <w:rFonts w:ascii="Consolas" w:hAnsi="Consolas" w:cs="Consolas"/>
          <w:color w:val="000000"/>
          <w:sz w:val="16"/>
          <w:szCs w:val="16"/>
          <w:lang w:bidi="ar-SA"/>
        </w:rPr>
        <w:t xml:space="preserve">    = </w:t>
      </w:r>
      <w:proofErr w:type="spellStart"/>
      <w:r w:rsidRPr="00AB4D02">
        <w:rPr>
          <w:rFonts w:ascii="Consolas" w:hAnsi="Consolas" w:cs="Consolas"/>
          <w:color w:val="000000"/>
          <w:sz w:val="16"/>
          <w:szCs w:val="16"/>
          <w:lang w:bidi="ar-SA"/>
        </w:rPr>
        <w:t>orderNo</w:t>
      </w:r>
      <w:proofErr w:type="spellEnd"/>
      <w:r w:rsidRPr="00AB4D02">
        <w:rPr>
          <w:rFonts w:ascii="Consolas" w:hAnsi="Consolas" w:cs="Consolas"/>
          <w:color w:val="000000"/>
          <w:sz w:val="16"/>
          <w:szCs w:val="16"/>
          <w:lang w:bidi="ar-SA"/>
        </w:rPr>
        <w:t>;</w:t>
      </w:r>
    </w:p>
    <w:p w14:paraId="43F672D3"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proofErr w:type="gramStart"/>
      <w:r w:rsidRPr="00AB4D02">
        <w:rPr>
          <w:rFonts w:ascii="Consolas" w:hAnsi="Consolas" w:cs="Consolas"/>
          <w:color w:val="000000"/>
          <w:sz w:val="16"/>
          <w:szCs w:val="16"/>
          <w:lang w:bidi="ar-SA"/>
        </w:rPr>
        <w:t>paymentInstrument.paymentTransaction.paymentProcessor</w:t>
      </w:r>
      <w:proofErr w:type="spellEnd"/>
      <w:proofErr w:type="gramEnd"/>
      <w:r w:rsidRPr="00AB4D02">
        <w:rPr>
          <w:rFonts w:ascii="Consolas" w:hAnsi="Consolas" w:cs="Consolas"/>
          <w:color w:val="000000"/>
          <w:sz w:val="16"/>
          <w:szCs w:val="16"/>
          <w:lang w:bidi="ar-SA"/>
        </w:rPr>
        <w:t xml:space="preserve"> = </w:t>
      </w:r>
      <w:proofErr w:type="spellStart"/>
      <w:r w:rsidRPr="00AB4D02">
        <w:rPr>
          <w:rFonts w:ascii="Consolas" w:hAnsi="Consolas" w:cs="Consolas"/>
          <w:color w:val="000000"/>
          <w:sz w:val="16"/>
          <w:szCs w:val="16"/>
          <w:lang w:bidi="ar-SA"/>
        </w:rPr>
        <w:t>paymentProcessor</w:t>
      </w:r>
      <w:proofErr w:type="spellEnd"/>
      <w:r w:rsidRPr="00AB4D02">
        <w:rPr>
          <w:rFonts w:ascii="Consolas" w:hAnsi="Consolas" w:cs="Consolas"/>
          <w:color w:val="000000"/>
          <w:sz w:val="16"/>
          <w:szCs w:val="16"/>
          <w:lang w:bidi="ar-SA"/>
        </w:rPr>
        <w:t>;</w:t>
      </w:r>
    </w:p>
    <w:p w14:paraId="609FE14A"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7092CF83"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p>
    <w:p w14:paraId="4B2FC98D"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var</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argCCAuth</w:t>
      </w:r>
      <w:proofErr w:type="spellEnd"/>
      <w:r w:rsidRPr="00AB4D02">
        <w:rPr>
          <w:rFonts w:ascii="Consolas" w:hAnsi="Consolas" w:cs="Consolas"/>
          <w:color w:val="000000"/>
          <w:sz w:val="16"/>
          <w:szCs w:val="16"/>
          <w:lang w:bidi="ar-SA"/>
        </w:rPr>
        <w:t xml:space="preserve"> = {</w:t>
      </w:r>
    </w:p>
    <w:p w14:paraId="035414E5"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Order           </w:t>
      </w:r>
      <w:proofErr w:type="gramStart"/>
      <w:r w:rsidRPr="00AB4D02">
        <w:rPr>
          <w:rFonts w:ascii="Consolas" w:hAnsi="Consolas" w:cs="Consolas"/>
          <w:color w:val="000000"/>
          <w:sz w:val="16"/>
          <w:szCs w:val="16"/>
          <w:lang w:bidi="ar-SA"/>
        </w:rPr>
        <w:t xml:space="preserve">  :</w:t>
      </w:r>
      <w:proofErr w:type="gramEnd"/>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args.Order</w:t>
      </w:r>
      <w:proofErr w:type="spellEnd"/>
      <w:r w:rsidRPr="00AB4D02">
        <w:rPr>
          <w:rFonts w:ascii="Consolas" w:hAnsi="Consolas" w:cs="Consolas"/>
          <w:color w:val="000000"/>
          <w:sz w:val="16"/>
          <w:szCs w:val="16"/>
          <w:lang w:bidi="ar-SA"/>
        </w:rPr>
        <w:t>,</w:t>
      </w:r>
    </w:p>
    <w:p w14:paraId="4BB25388"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proofErr w:type="gramStart"/>
      <w:r w:rsidRPr="00AB4D02">
        <w:rPr>
          <w:rFonts w:ascii="Consolas" w:hAnsi="Consolas" w:cs="Consolas"/>
          <w:color w:val="000000"/>
          <w:sz w:val="16"/>
          <w:szCs w:val="16"/>
          <w:lang w:bidi="ar-SA"/>
        </w:rPr>
        <w:t>PaymentInstrument</w:t>
      </w:r>
      <w:proofErr w:type="spellEnd"/>
      <w:r w:rsidRPr="00AB4D02">
        <w:rPr>
          <w:rFonts w:ascii="Consolas" w:hAnsi="Consolas" w:cs="Consolas"/>
          <w:color w:val="000000"/>
          <w:sz w:val="16"/>
          <w:szCs w:val="16"/>
          <w:lang w:bidi="ar-SA"/>
        </w:rPr>
        <w:t xml:space="preserve"> :</w:t>
      </w:r>
      <w:proofErr w:type="gramEnd"/>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paymentInstrument</w:t>
      </w:r>
      <w:proofErr w:type="spellEnd"/>
    </w:p>
    <w:p w14:paraId="133B670C"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68ECEB48"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authResponse</w:t>
      </w:r>
      <w:proofErr w:type="spellEnd"/>
      <w:r w:rsidRPr="00AB4D02">
        <w:rPr>
          <w:rFonts w:ascii="Consolas" w:hAnsi="Consolas" w:cs="Consolas"/>
          <w:color w:val="000000"/>
          <w:sz w:val="16"/>
          <w:szCs w:val="16"/>
          <w:lang w:bidi="ar-SA"/>
        </w:rPr>
        <w:t xml:space="preserve"> = </w:t>
      </w:r>
      <w:proofErr w:type="spellStart"/>
      <w:r w:rsidRPr="00AB4D02">
        <w:rPr>
          <w:rFonts w:ascii="Consolas" w:hAnsi="Consolas" w:cs="Consolas"/>
          <w:color w:val="000000"/>
          <w:sz w:val="16"/>
          <w:szCs w:val="16"/>
          <w:lang w:bidi="ar-SA"/>
        </w:rPr>
        <w:t>doAuth</w:t>
      </w:r>
      <w:proofErr w:type="spell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argCCAuth</w:t>
      </w:r>
      <w:proofErr w:type="spellEnd"/>
      <w:r w:rsidRPr="00AB4D02">
        <w:rPr>
          <w:rFonts w:ascii="Consolas" w:hAnsi="Consolas" w:cs="Consolas"/>
          <w:color w:val="000000"/>
          <w:sz w:val="16"/>
          <w:szCs w:val="16"/>
          <w:lang w:bidi="ar-SA"/>
        </w:rPr>
        <w:t>);</w:t>
      </w:r>
    </w:p>
    <w:p w14:paraId="640B24A3"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p>
    <w:p w14:paraId="1A89683E" w14:textId="77426B25"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if</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authResponse.result</w:t>
      </w:r>
      <w:proofErr w:type="spellEnd"/>
      <w:r w:rsidRPr="00AB4D02">
        <w:rPr>
          <w:rFonts w:ascii="Consolas" w:hAnsi="Consolas" w:cs="Consolas"/>
          <w:color w:val="000000"/>
          <w:sz w:val="16"/>
          <w:szCs w:val="16"/>
          <w:lang w:bidi="ar-SA"/>
        </w:rPr>
        <w:t xml:space="preserve"> == </w:t>
      </w:r>
      <w:r w:rsidRPr="00AB4D02">
        <w:rPr>
          <w:rFonts w:ascii="Consolas" w:hAnsi="Consolas" w:cs="Consolas"/>
          <w:b/>
          <w:bCs/>
          <w:color w:val="7F0055"/>
          <w:sz w:val="16"/>
          <w:szCs w:val="16"/>
          <w:lang w:bidi="ar-SA"/>
        </w:rPr>
        <w:t>false</w:t>
      </w:r>
      <w:r w:rsidRPr="00AB4D02">
        <w:rPr>
          <w:rFonts w:ascii="Consolas" w:hAnsi="Consolas" w:cs="Consolas"/>
          <w:color w:val="000000"/>
          <w:sz w:val="16"/>
          <w:szCs w:val="16"/>
          <w:lang w:bidi="ar-SA"/>
        </w:rPr>
        <w:t xml:space="preserve">) </w:t>
      </w:r>
      <w:r w:rsidR="00B57A1A">
        <w:rPr>
          <w:rFonts w:ascii="Consolas" w:hAnsi="Consolas" w:cs="Consolas"/>
          <w:color w:val="000000"/>
          <w:sz w:val="16"/>
          <w:szCs w:val="16"/>
          <w:lang w:bidi="ar-SA"/>
        </w:rPr>
        <w:t>{</w:t>
      </w:r>
    </w:p>
    <w:p w14:paraId="76B7DCD3" w14:textId="77777777" w:rsidR="00ED37F4" w:rsidRPr="00ED37F4" w:rsidRDefault="00D35EF8"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r w:rsidR="00ED37F4" w:rsidRPr="00ED37F4">
        <w:rPr>
          <w:rFonts w:ascii="Consolas" w:hAnsi="Consolas" w:cs="Consolas"/>
          <w:color w:val="000000"/>
          <w:sz w:val="16"/>
          <w:szCs w:val="16"/>
          <w:lang w:bidi="ar-SA"/>
        </w:rPr>
        <w:t xml:space="preserve">        </w:t>
      </w:r>
      <w:r w:rsidR="00ED37F4" w:rsidRPr="00ED37F4">
        <w:rPr>
          <w:rFonts w:ascii="Consolas" w:hAnsi="Consolas" w:cs="Consolas"/>
          <w:b/>
          <w:bCs/>
          <w:color w:val="7F0055"/>
          <w:sz w:val="16"/>
          <w:szCs w:val="16"/>
          <w:lang w:bidi="ar-SA"/>
        </w:rPr>
        <w:t>var</w:t>
      </w:r>
      <w:r w:rsidR="00ED37F4" w:rsidRPr="00ED37F4">
        <w:rPr>
          <w:rFonts w:ascii="Consolas" w:hAnsi="Consolas" w:cs="Consolas"/>
          <w:color w:val="000000"/>
          <w:sz w:val="16"/>
          <w:szCs w:val="16"/>
          <w:lang w:bidi="ar-SA"/>
        </w:rPr>
        <w:t xml:space="preserve"> </w:t>
      </w:r>
      <w:proofErr w:type="spellStart"/>
      <w:r w:rsidR="00ED37F4" w:rsidRPr="00ED37F4">
        <w:rPr>
          <w:rFonts w:ascii="Consolas" w:hAnsi="Consolas" w:cs="Consolas"/>
          <w:color w:val="000000"/>
          <w:sz w:val="16"/>
          <w:szCs w:val="16"/>
          <w:lang w:bidi="ar-SA"/>
        </w:rPr>
        <w:t>argOrderValidate</w:t>
      </w:r>
      <w:proofErr w:type="spellEnd"/>
      <w:r w:rsidR="00ED37F4" w:rsidRPr="00ED37F4">
        <w:rPr>
          <w:rFonts w:ascii="Consolas" w:hAnsi="Consolas" w:cs="Consolas"/>
          <w:color w:val="000000"/>
          <w:sz w:val="16"/>
          <w:szCs w:val="16"/>
          <w:lang w:bidi="ar-SA"/>
        </w:rPr>
        <w:t xml:space="preserve"> = {</w:t>
      </w:r>
    </w:p>
    <w:p w14:paraId="069F7C2C" w14:textId="77777777"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Order: </w:t>
      </w:r>
      <w:proofErr w:type="spellStart"/>
      <w:proofErr w:type="gramStart"/>
      <w:r w:rsidRPr="00ED37F4">
        <w:rPr>
          <w:rFonts w:ascii="Consolas" w:hAnsi="Consolas" w:cs="Consolas"/>
          <w:color w:val="000000"/>
          <w:sz w:val="16"/>
          <w:szCs w:val="16"/>
          <w:lang w:bidi="ar-SA"/>
        </w:rPr>
        <w:t>args.Order</w:t>
      </w:r>
      <w:proofErr w:type="spellEnd"/>
      <w:proofErr w:type="gramEnd"/>
      <w:r w:rsidRPr="00ED37F4">
        <w:rPr>
          <w:rFonts w:ascii="Consolas" w:hAnsi="Consolas" w:cs="Consolas"/>
          <w:color w:val="000000"/>
          <w:sz w:val="16"/>
          <w:szCs w:val="16"/>
          <w:lang w:bidi="ar-SA"/>
        </w:rPr>
        <w:t>,</w:t>
      </w:r>
    </w:p>
    <w:p w14:paraId="2F6B5EA8" w14:textId="1CE0CD75" w:rsidR="00ED37F4" w:rsidRDefault="00ED37F4" w:rsidP="00ED37F4">
      <w:pPr>
        <w:autoSpaceDE w:val="0"/>
        <w:autoSpaceDN w:val="0"/>
        <w:adjustRightInd w:val="0"/>
        <w:spacing w:after="0" w:line="240" w:lineRule="auto"/>
        <w:rPr>
          <w:rFonts w:ascii="Consolas" w:hAnsi="Consolas" w:cs="Consolas"/>
          <w:color w:val="000000"/>
          <w:sz w:val="16"/>
          <w:szCs w:val="16"/>
          <w:lang w:bidi="ar-SA"/>
        </w:rPr>
      </w:pPr>
      <w:r w:rsidRPr="00ED37F4">
        <w:rPr>
          <w:rFonts w:ascii="Consolas" w:hAnsi="Consolas" w:cs="Consolas"/>
          <w:color w:val="000000"/>
          <w:sz w:val="16"/>
          <w:szCs w:val="16"/>
          <w:lang w:bidi="ar-SA"/>
        </w:rPr>
        <w:t xml:space="preserve">                </w:t>
      </w:r>
      <w:proofErr w:type="spellStart"/>
      <w:r w:rsidRPr="00ED37F4">
        <w:rPr>
          <w:rFonts w:ascii="Consolas" w:hAnsi="Consolas" w:cs="Consolas"/>
          <w:color w:val="000000"/>
          <w:sz w:val="16"/>
          <w:szCs w:val="16"/>
          <w:lang w:bidi="ar-SA"/>
        </w:rPr>
        <w:t>orderValidateAttemptInput</w:t>
      </w:r>
      <w:proofErr w:type="spellEnd"/>
      <w:r w:rsidRPr="00ED37F4">
        <w:rPr>
          <w:rFonts w:ascii="Consolas" w:hAnsi="Consolas" w:cs="Consolas"/>
          <w:color w:val="000000"/>
          <w:sz w:val="16"/>
          <w:szCs w:val="16"/>
          <w:lang w:bidi="ar-SA"/>
        </w:rPr>
        <w:t>: 1</w:t>
      </w:r>
      <w:r w:rsidR="00534DE7">
        <w:rPr>
          <w:rFonts w:ascii="Consolas" w:hAnsi="Consolas" w:cs="Consolas"/>
          <w:color w:val="000000"/>
          <w:sz w:val="16"/>
          <w:szCs w:val="16"/>
          <w:lang w:bidi="ar-SA"/>
        </w:rPr>
        <w:t>,</w:t>
      </w:r>
    </w:p>
    <w:p w14:paraId="7736C8AF" w14:textId="153BC9FA" w:rsidR="00534DE7" w:rsidRPr="00ED37F4" w:rsidRDefault="00534DE7" w:rsidP="00ED37F4">
      <w:pPr>
        <w:autoSpaceDE w:val="0"/>
        <w:autoSpaceDN w:val="0"/>
        <w:adjustRightInd w:val="0"/>
        <w:spacing w:after="0" w:line="240" w:lineRule="auto"/>
        <w:rPr>
          <w:rFonts w:ascii="Consolas" w:hAnsi="Consolas" w:cs="Consolas"/>
          <w:sz w:val="16"/>
          <w:szCs w:val="16"/>
          <w:lang w:bidi="ar-SA"/>
        </w:rPr>
      </w:pPr>
      <w:r>
        <w:rPr>
          <w:rFonts w:ascii="Consolas" w:hAnsi="Consolas" w:cs="Consolas"/>
          <w:color w:val="000000"/>
          <w:sz w:val="16"/>
          <w:szCs w:val="16"/>
          <w:lang w:bidi="ar-SA"/>
        </w:rPr>
        <w:t xml:space="preserve">                request: request</w:t>
      </w:r>
    </w:p>
    <w:p w14:paraId="451B0F20" w14:textId="77777777"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p>
    <w:p w14:paraId="3A200C07" w14:textId="5BB209CA"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proofErr w:type="spellStart"/>
      <w:r w:rsidR="00F610A9" w:rsidRPr="00AB4D02">
        <w:rPr>
          <w:rFonts w:ascii="Consolas" w:hAnsi="Consolas" w:cs="Consolas"/>
          <w:color w:val="000000"/>
          <w:sz w:val="16"/>
          <w:szCs w:val="16"/>
          <w:lang w:bidi="ar-SA"/>
        </w:rPr>
        <w:t>forterController</w:t>
      </w:r>
      <w:proofErr w:type="spellEnd"/>
      <w:r w:rsidRPr="00ED37F4">
        <w:rPr>
          <w:rFonts w:ascii="Consolas" w:hAnsi="Consolas" w:cs="Consolas"/>
          <w:color w:val="000000"/>
          <w:sz w:val="16"/>
          <w:szCs w:val="16"/>
          <w:lang w:bidi="ar-SA"/>
        </w:rPr>
        <w:t xml:space="preserve"> = </w:t>
      </w:r>
      <w:r w:rsidRPr="00ED37F4">
        <w:rPr>
          <w:rFonts w:ascii="Consolas" w:hAnsi="Consolas" w:cs="Consolas"/>
          <w:color w:val="000000"/>
          <w:sz w:val="16"/>
          <w:szCs w:val="16"/>
          <w:u w:val="single"/>
          <w:lang w:bidi="ar-SA"/>
        </w:rPr>
        <w:t>require</w:t>
      </w:r>
      <w:r w:rsidRPr="00ED37F4">
        <w:rPr>
          <w:rFonts w:ascii="Consolas" w:hAnsi="Consolas" w:cs="Consolas"/>
          <w:color w:val="000000"/>
          <w:sz w:val="16"/>
          <w:szCs w:val="16"/>
          <w:lang w:bidi="ar-SA"/>
        </w:rPr>
        <w:t>(</w:t>
      </w:r>
      <w:r w:rsidRPr="00ED37F4">
        <w:rPr>
          <w:rFonts w:ascii="Consolas" w:hAnsi="Consolas" w:cs="Consolas"/>
          <w:color w:val="2A00FF"/>
          <w:sz w:val="16"/>
          <w:szCs w:val="16"/>
          <w:lang w:bidi="ar-SA"/>
        </w:rPr>
        <w:t>'</w:t>
      </w:r>
      <w:proofErr w:type="spellStart"/>
      <w:r w:rsidRPr="00ED37F4">
        <w:rPr>
          <w:rFonts w:ascii="Consolas" w:hAnsi="Consolas" w:cs="Consolas"/>
          <w:color w:val="2A00FF"/>
          <w:sz w:val="16"/>
          <w:szCs w:val="16"/>
          <w:lang w:bidi="ar-SA"/>
        </w:rPr>
        <w:t>int_forter</w:t>
      </w:r>
      <w:proofErr w:type="spellEnd"/>
      <w:r w:rsidRPr="00ED37F4">
        <w:rPr>
          <w:rFonts w:ascii="Consolas" w:hAnsi="Consolas" w:cs="Consolas"/>
          <w:color w:val="2A00FF"/>
          <w:sz w:val="16"/>
          <w:szCs w:val="16"/>
          <w:lang w:bidi="ar-SA"/>
        </w:rPr>
        <w:t>/cartridge/controllers/</w:t>
      </w:r>
      <w:proofErr w:type="spellStart"/>
      <w:r w:rsidRPr="00ED37F4">
        <w:rPr>
          <w:rFonts w:ascii="Consolas" w:hAnsi="Consolas" w:cs="Consolas"/>
          <w:color w:val="2A00FF"/>
          <w:sz w:val="16"/>
          <w:szCs w:val="16"/>
          <w:lang w:bidi="ar-SA"/>
        </w:rPr>
        <w:t>ForterValidate</w:t>
      </w:r>
      <w:proofErr w:type="spellEnd"/>
      <w:r w:rsidRPr="00ED37F4">
        <w:rPr>
          <w:rFonts w:ascii="Consolas" w:hAnsi="Consolas" w:cs="Consolas"/>
          <w:color w:val="2A00FF"/>
          <w:sz w:val="16"/>
          <w:szCs w:val="16"/>
          <w:lang w:bidi="ar-SA"/>
        </w:rPr>
        <w:t>'</w:t>
      </w:r>
      <w:r w:rsidRPr="00ED37F4">
        <w:rPr>
          <w:rFonts w:ascii="Consolas" w:hAnsi="Consolas" w:cs="Consolas"/>
          <w:color w:val="000000"/>
          <w:sz w:val="16"/>
          <w:szCs w:val="16"/>
          <w:lang w:bidi="ar-SA"/>
        </w:rPr>
        <w:t>),</w:t>
      </w:r>
    </w:p>
    <w:p w14:paraId="7A7A345E" w14:textId="4D069D93"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proofErr w:type="spellStart"/>
      <w:r w:rsidR="009E26C9" w:rsidRPr="00AB4D02">
        <w:rPr>
          <w:rFonts w:ascii="Consolas" w:hAnsi="Consolas" w:cs="Consolas"/>
          <w:color w:val="000000"/>
          <w:sz w:val="16"/>
          <w:szCs w:val="16"/>
          <w:lang w:bidi="ar-SA"/>
        </w:rPr>
        <w:t>forterDecision</w:t>
      </w:r>
      <w:proofErr w:type="spellEnd"/>
      <w:r w:rsidRPr="00ED37F4">
        <w:rPr>
          <w:rFonts w:ascii="Consolas" w:hAnsi="Consolas" w:cs="Consolas"/>
          <w:color w:val="000000"/>
          <w:sz w:val="16"/>
          <w:szCs w:val="16"/>
          <w:lang w:bidi="ar-SA"/>
        </w:rPr>
        <w:t xml:space="preserve">   = </w:t>
      </w:r>
      <w:proofErr w:type="spellStart"/>
      <w:r w:rsidRPr="00ED37F4">
        <w:rPr>
          <w:rFonts w:ascii="Consolas" w:hAnsi="Consolas" w:cs="Consolas"/>
          <w:color w:val="000000"/>
          <w:sz w:val="16"/>
          <w:szCs w:val="16"/>
          <w:lang w:bidi="ar-SA"/>
        </w:rPr>
        <w:t>forterController.ValidateOrder</w:t>
      </w:r>
      <w:proofErr w:type="spellEnd"/>
      <w:r w:rsidRPr="00ED37F4">
        <w:rPr>
          <w:rFonts w:ascii="Consolas" w:hAnsi="Consolas" w:cs="Consolas"/>
          <w:color w:val="000000"/>
          <w:sz w:val="16"/>
          <w:szCs w:val="16"/>
          <w:lang w:bidi="ar-SA"/>
        </w:rPr>
        <w:t>(</w:t>
      </w:r>
      <w:proofErr w:type="spellStart"/>
      <w:r w:rsidRPr="00ED37F4">
        <w:rPr>
          <w:rFonts w:ascii="Consolas" w:hAnsi="Consolas" w:cs="Consolas"/>
          <w:color w:val="000000"/>
          <w:sz w:val="16"/>
          <w:szCs w:val="16"/>
          <w:lang w:bidi="ar-SA"/>
        </w:rPr>
        <w:t>argOrderValidate</w:t>
      </w:r>
      <w:proofErr w:type="spellEnd"/>
      <w:r w:rsidRPr="00ED37F4">
        <w:rPr>
          <w:rFonts w:ascii="Consolas" w:hAnsi="Consolas" w:cs="Consolas"/>
          <w:color w:val="000000"/>
          <w:sz w:val="16"/>
          <w:szCs w:val="16"/>
          <w:lang w:bidi="ar-SA"/>
        </w:rPr>
        <w:t>);</w:t>
      </w:r>
    </w:p>
    <w:p w14:paraId="3D37F375" w14:textId="77777777"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r w:rsidRPr="00ED37F4">
        <w:rPr>
          <w:rFonts w:ascii="Consolas" w:hAnsi="Consolas" w:cs="Consolas"/>
          <w:color w:val="3F7F5F"/>
          <w:sz w:val="16"/>
          <w:szCs w:val="16"/>
          <w:lang w:bidi="ar-SA"/>
        </w:rPr>
        <w:t xml:space="preserve">// in case if no response from </w:t>
      </w:r>
      <w:proofErr w:type="spellStart"/>
      <w:r w:rsidRPr="00ED37F4">
        <w:rPr>
          <w:rFonts w:ascii="Consolas" w:hAnsi="Consolas" w:cs="Consolas"/>
          <w:color w:val="3F7F5F"/>
          <w:sz w:val="16"/>
          <w:szCs w:val="16"/>
          <w:u w:val="single"/>
          <w:lang w:bidi="ar-SA"/>
        </w:rPr>
        <w:t>Forter</w:t>
      </w:r>
      <w:proofErr w:type="spellEnd"/>
      <w:r w:rsidRPr="00ED37F4">
        <w:rPr>
          <w:rFonts w:ascii="Consolas" w:hAnsi="Consolas" w:cs="Consolas"/>
          <w:color w:val="3F7F5F"/>
          <w:sz w:val="16"/>
          <w:szCs w:val="16"/>
          <w:lang w:bidi="ar-SA"/>
        </w:rPr>
        <w:t>, try to call one more time</w:t>
      </w:r>
    </w:p>
    <w:p w14:paraId="2683AC58" w14:textId="77777777"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r w:rsidRPr="00ED37F4">
        <w:rPr>
          <w:rFonts w:ascii="Consolas" w:hAnsi="Consolas" w:cs="Consolas"/>
          <w:b/>
          <w:bCs/>
          <w:color w:val="7F0055"/>
          <w:sz w:val="16"/>
          <w:szCs w:val="16"/>
          <w:lang w:bidi="ar-SA"/>
        </w:rPr>
        <w:t>if</w:t>
      </w:r>
      <w:r w:rsidRPr="00ED37F4">
        <w:rPr>
          <w:rFonts w:ascii="Consolas" w:hAnsi="Consolas" w:cs="Consolas"/>
          <w:color w:val="000000"/>
          <w:sz w:val="16"/>
          <w:szCs w:val="16"/>
          <w:lang w:bidi="ar-SA"/>
        </w:rPr>
        <w:t xml:space="preserve"> (</w:t>
      </w:r>
      <w:proofErr w:type="spellStart"/>
      <w:r w:rsidRPr="00ED37F4">
        <w:rPr>
          <w:rFonts w:ascii="Consolas" w:hAnsi="Consolas" w:cs="Consolas"/>
          <w:color w:val="000000"/>
          <w:sz w:val="16"/>
          <w:szCs w:val="16"/>
          <w:lang w:bidi="ar-SA"/>
        </w:rPr>
        <w:t>forterDecision.result</w:t>
      </w:r>
      <w:proofErr w:type="spellEnd"/>
      <w:r w:rsidRPr="00ED37F4">
        <w:rPr>
          <w:rFonts w:ascii="Consolas" w:hAnsi="Consolas" w:cs="Consolas"/>
          <w:color w:val="000000"/>
          <w:sz w:val="16"/>
          <w:szCs w:val="16"/>
          <w:lang w:bidi="ar-SA"/>
        </w:rPr>
        <w:t xml:space="preserve"> === </w:t>
      </w:r>
      <w:r w:rsidRPr="00ED37F4">
        <w:rPr>
          <w:rFonts w:ascii="Consolas" w:hAnsi="Consolas" w:cs="Consolas"/>
          <w:b/>
          <w:bCs/>
          <w:color w:val="7F0055"/>
          <w:sz w:val="16"/>
          <w:szCs w:val="16"/>
          <w:lang w:bidi="ar-SA"/>
        </w:rPr>
        <w:t>false</w:t>
      </w:r>
      <w:r w:rsidRPr="00ED37F4">
        <w:rPr>
          <w:rFonts w:ascii="Consolas" w:hAnsi="Consolas" w:cs="Consolas"/>
          <w:color w:val="000000"/>
          <w:sz w:val="16"/>
          <w:szCs w:val="16"/>
          <w:lang w:bidi="ar-SA"/>
        </w:rPr>
        <w:t xml:space="preserve"> &amp;&amp; </w:t>
      </w:r>
      <w:proofErr w:type="spellStart"/>
      <w:r w:rsidRPr="00ED37F4">
        <w:rPr>
          <w:rFonts w:ascii="Consolas" w:hAnsi="Consolas" w:cs="Consolas"/>
          <w:color w:val="000000"/>
          <w:sz w:val="16"/>
          <w:szCs w:val="16"/>
          <w:lang w:bidi="ar-SA"/>
        </w:rPr>
        <w:t>forterDecision.orderValidateAttemptInput</w:t>
      </w:r>
      <w:proofErr w:type="spellEnd"/>
      <w:r w:rsidRPr="00ED37F4">
        <w:rPr>
          <w:rFonts w:ascii="Consolas" w:hAnsi="Consolas" w:cs="Consolas"/>
          <w:color w:val="000000"/>
          <w:sz w:val="16"/>
          <w:szCs w:val="16"/>
          <w:lang w:bidi="ar-SA"/>
        </w:rPr>
        <w:t xml:space="preserve"> == 2) {</w:t>
      </w:r>
    </w:p>
    <w:p w14:paraId="24776178" w14:textId="748F12F3"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r w:rsidRPr="00ED37F4">
        <w:rPr>
          <w:rFonts w:ascii="Consolas" w:hAnsi="Consolas" w:cs="Consolas"/>
          <w:color w:val="000000"/>
          <w:sz w:val="16"/>
          <w:szCs w:val="16"/>
          <w:lang w:bidi="ar-SA"/>
        </w:rPr>
        <w:tab/>
      </w:r>
      <w:r w:rsidRPr="00ED37F4">
        <w:rPr>
          <w:rFonts w:ascii="Consolas" w:hAnsi="Consolas" w:cs="Consolas"/>
          <w:b/>
          <w:bCs/>
          <w:color w:val="7F0055"/>
          <w:sz w:val="16"/>
          <w:szCs w:val="16"/>
          <w:lang w:bidi="ar-SA"/>
        </w:rPr>
        <w:t>var</w:t>
      </w:r>
      <w:r w:rsidRPr="00ED37F4">
        <w:rPr>
          <w:rFonts w:ascii="Consolas" w:hAnsi="Consolas" w:cs="Consolas"/>
          <w:color w:val="000000"/>
          <w:sz w:val="16"/>
          <w:szCs w:val="16"/>
          <w:lang w:bidi="ar-SA"/>
        </w:rPr>
        <w:t xml:space="preserve"> </w:t>
      </w:r>
      <w:proofErr w:type="spellStart"/>
      <w:r w:rsidRPr="00ED37F4">
        <w:rPr>
          <w:rFonts w:ascii="Consolas" w:hAnsi="Consolas" w:cs="Consolas"/>
          <w:color w:val="000000"/>
          <w:sz w:val="16"/>
          <w:szCs w:val="16"/>
          <w:u w:val="single"/>
          <w:lang w:bidi="ar-SA"/>
        </w:rPr>
        <w:t>argOrderValidate</w:t>
      </w:r>
      <w:proofErr w:type="spellEnd"/>
      <w:r w:rsidRPr="00ED37F4">
        <w:rPr>
          <w:rFonts w:ascii="Consolas" w:hAnsi="Consolas" w:cs="Consolas"/>
          <w:color w:val="000000"/>
          <w:sz w:val="16"/>
          <w:szCs w:val="16"/>
          <w:lang w:bidi="ar-SA"/>
        </w:rPr>
        <w:t xml:space="preserve"> = {</w:t>
      </w:r>
    </w:p>
    <w:p w14:paraId="12E30699" w14:textId="77777777"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Order: </w:t>
      </w:r>
      <w:proofErr w:type="spellStart"/>
      <w:proofErr w:type="gramStart"/>
      <w:r w:rsidRPr="00ED37F4">
        <w:rPr>
          <w:rFonts w:ascii="Consolas" w:hAnsi="Consolas" w:cs="Consolas"/>
          <w:color w:val="000000"/>
          <w:sz w:val="16"/>
          <w:szCs w:val="16"/>
          <w:lang w:bidi="ar-SA"/>
        </w:rPr>
        <w:t>args.Order</w:t>
      </w:r>
      <w:proofErr w:type="spellEnd"/>
      <w:proofErr w:type="gramEnd"/>
      <w:r w:rsidRPr="00ED37F4">
        <w:rPr>
          <w:rFonts w:ascii="Consolas" w:hAnsi="Consolas" w:cs="Consolas"/>
          <w:color w:val="000000"/>
          <w:sz w:val="16"/>
          <w:szCs w:val="16"/>
          <w:lang w:bidi="ar-SA"/>
        </w:rPr>
        <w:t>,</w:t>
      </w:r>
    </w:p>
    <w:p w14:paraId="2A80D26E" w14:textId="19E809B6" w:rsidR="00ED37F4" w:rsidRDefault="00ED37F4" w:rsidP="00ED37F4">
      <w:pPr>
        <w:autoSpaceDE w:val="0"/>
        <w:autoSpaceDN w:val="0"/>
        <w:adjustRightInd w:val="0"/>
        <w:spacing w:after="0" w:line="240" w:lineRule="auto"/>
        <w:rPr>
          <w:rFonts w:ascii="Consolas" w:hAnsi="Consolas" w:cs="Consolas"/>
          <w:color w:val="000000"/>
          <w:sz w:val="16"/>
          <w:szCs w:val="16"/>
          <w:lang w:bidi="ar-SA"/>
        </w:rPr>
      </w:pPr>
      <w:r w:rsidRPr="00ED37F4">
        <w:rPr>
          <w:rFonts w:ascii="Consolas" w:hAnsi="Consolas" w:cs="Consolas"/>
          <w:color w:val="000000"/>
          <w:sz w:val="16"/>
          <w:szCs w:val="16"/>
          <w:lang w:bidi="ar-SA"/>
        </w:rPr>
        <w:t xml:space="preserve">                    </w:t>
      </w:r>
      <w:proofErr w:type="spellStart"/>
      <w:r w:rsidRPr="00ED37F4">
        <w:rPr>
          <w:rFonts w:ascii="Consolas" w:hAnsi="Consolas" w:cs="Consolas"/>
          <w:color w:val="000000"/>
          <w:sz w:val="16"/>
          <w:szCs w:val="16"/>
          <w:lang w:bidi="ar-SA"/>
        </w:rPr>
        <w:t>orderValidateAttemptInput</w:t>
      </w:r>
      <w:proofErr w:type="spellEnd"/>
      <w:r w:rsidRPr="00ED37F4">
        <w:rPr>
          <w:rFonts w:ascii="Consolas" w:hAnsi="Consolas" w:cs="Consolas"/>
          <w:color w:val="000000"/>
          <w:sz w:val="16"/>
          <w:szCs w:val="16"/>
          <w:lang w:bidi="ar-SA"/>
        </w:rPr>
        <w:t>: 2</w:t>
      </w:r>
      <w:r w:rsidR="00534DE7">
        <w:rPr>
          <w:rFonts w:ascii="Consolas" w:hAnsi="Consolas" w:cs="Consolas"/>
          <w:color w:val="000000"/>
          <w:sz w:val="16"/>
          <w:szCs w:val="16"/>
          <w:lang w:bidi="ar-SA"/>
        </w:rPr>
        <w:t>,</w:t>
      </w:r>
    </w:p>
    <w:p w14:paraId="40F6A564" w14:textId="77777777" w:rsidR="00534DE7" w:rsidRPr="00ED37F4" w:rsidRDefault="00534DE7" w:rsidP="00534DE7">
      <w:pPr>
        <w:autoSpaceDE w:val="0"/>
        <w:autoSpaceDN w:val="0"/>
        <w:adjustRightInd w:val="0"/>
        <w:spacing w:after="0" w:line="240" w:lineRule="auto"/>
        <w:rPr>
          <w:rFonts w:ascii="Consolas" w:hAnsi="Consolas" w:cs="Consolas"/>
          <w:sz w:val="16"/>
          <w:szCs w:val="16"/>
          <w:lang w:bidi="ar-SA"/>
        </w:rPr>
      </w:pPr>
      <w:r>
        <w:rPr>
          <w:rFonts w:ascii="Consolas" w:hAnsi="Consolas" w:cs="Consolas"/>
          <w:color w:val="000000"/>
          <w:sz w:val="16"/>
          <w:szCs w:val="16"/>
          <w:lang w:bidi="ar-SA"/>
        </w:rPr>
        <w:t xml:space="preserve">                    request: request</w:t>
      </w:r>
    </w:p>
    <w:p w14:paraId="2B159E4E" w14:textId="77777777"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p>
    <w:p w14:paraId="7766CFBA" w14:textId="3853816B"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proofErr w:type="spellStart"/>
      <w:r w:rsidR="00F610A9" w:rsidRPr="00AB4D02">
        <w:rPr>
          <w:rFonts w:ascii="Consolas" w:hAnsi="Consolas" w:cs="Consolas"/>
          <w:color w:val="000000"/>
          <w:sz w:val="16"/>
          <w:szCs w:val="16"/>
          <w:lang w:bidi="ar-SA"/>
        </w:rPr>
        <w:t>forterController</w:t>
      </w:r>
      <w:proofErr w:type="spellEnd"/>
      <w:r w:rsidRPr="00ED37F4">
        <w:rPr>
          <w:rFonts w:ascii="Consolas" w:hAnsi="Consolas" w:cs="Consolas"/>
          <w:color w:val="000000"/>
          <w:sz w:val="16"/>
          <w:szCs w:val="16"/>
          <w:lang w:bidi="ar-SA"/>
        </w:rPr>
        <w:t xml:space="preserve"> = </w:t>
      </w:r>
      <w:r w:rsidRPr="00ED37F4">
        <w:rPr>
          <w:rFonts w:ascii="Consolas" w:hAnsi="Consolas" w:cs="Consolas"/>
          <w:color w:val="000000"/>
          <w:sz w:val="16"/>
          <w:szCs w:val="16"/>
          <w:u w:val="single"/>
          <w:lang w:bidi="ar-SA"/>
        </w:rPr>
        <w:t>require</w:t>
      </w:r>
      <w:r w:rsidRPr="00ED37F4">
        <w:rPr>
          <w:rFonts w:ascii="Consolas" w:hAnsi="Consolas" w:cs="Consolas"/>
          <w:color w:val="000000"/>
          <w:sz w:val="16"/>
          <w:szCs w:val="16"/>
          <w:lang w:bidi="ar-SA"/>
        </w:rPr>
        <w:t>(</w:t>
      </w:r>
      <w:r w:rsidRPr="00ED37F4">
        <w:rPr>
          <w:rFonts w:ascii="Consolas" w:hAnsi="Consolas" w:cs="Consolas"/>
          <w:color w:val="2A00FF"/>
          <w:sz w:val="16"/>
          <w:szCs w:val="16"/>
          <w:lang w:bidi="ar-SA"/>
        </w:rPr>
        <w:t>'</w:t>
      </w:r>
      <w:proofErr w:type="spellStart"/>
      <w:r w:rsidRPr="00ED37F4">
        <w:rPr>
          <w:rFonts w:ascii="Consolas" w:hAnsi="Consolas" w:cs="Consolas"/>
          <w:color w:val="2A00FF"/>
          <w:sz w:val="16"/>
          <w:szCs w:val="16"/>
          <w:lang w:bidi="ar-SA"/>
        </w:rPr>
        <w:t>int_forter</w:t>
      </w:r>
      <w:proofErr w:type="spellEnd"/>
      <w:r w:rsidRPr="00ED37F4">
        <w:rPr>
          <w:rFonts w:ascii="Consolas" w:hAnsi="Consolas" w:cs="Consolas"/>
          <w:color w:val="2A00FF"/>
          <w:sz w:val="16"/>
          <w:szCs w:val="16"/>
          <w:lang w:bidi="ar-SA"/>
        </w:rPr>
        <w:t>/cartridge/controllers/</w:t>
      </w:r>
      <w:proofErr w:type="spellStart"/>
      <w:r w:rsidRPr="00ED37F4">
        <w:rPr>
          <w:rFonts w:ascii="Consolas" w:hAnsi="Consolas" w:cs="Consolas"/>
          <w:color w:val="2A00FF"/>
          <w:sz w:val="16"/>
          <w:szCs w:val="16"/>
          <w:lang w:bidi="ar-SA"/>
        </w:rPr>
        <w:t>ForterValidate</w:t>
      </w:r>
      <w:proofErr w:type="spellEnd"/>
      <w:r w:rsidRPr="00ED37F4">
        <w:rPr>
          <w:rFonts w:ascii="Consolas" w:hAnsi="Consolas" w:cs="Consolas"/>
          <w:color w:val="2A00FF"/>
          <w:sz w:val="16"/>
          <w:szCs w:val="16"/>
          <w:lang w:bidi="ar-SA"/>
        </w:rPr>
        <w:t>'</w:t>
      </w:r>
      <w:r w:rsidRPr="00ED37F4">
        <w:rPr>
          <w:rFonts w:ascii="Consolas" w:hAnsi="Consolas" w:cs="Consolas"/>
          <w:color w:val="000000"/>
          <w:sz w:val="16"/>
          <w:szCs w:val="16"/>
          <w:lang w:bidi="ar-SA"/>
        </w:rPr>
        <w:t>),</w:t>
      </w:r>
    </w:p>
    <w:p w14:paraId="3E3C1805" w14:textId="60B8DAB9"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proofErr w:type="spellStart"/>
      <w:r w:rsidR="007264B5" w:rsidRPr="00AB4D02">
        <w:rPr>
          <w:rFonts w:ascii="Consolas" w:hAnsi="Consolas" w:cs="Consolas"/>
          <w:color w:val="000000"/>
          <w:sz w:val="16"/>
          <w:szCs w:val="16"/>
          <w:lang w:bidi="ar-SA"/>
        </w:rPr>
        <w:t>forterDecision</w:t>
      </w:r>
      <w:proofErr w:type="spellEnd"/>
      <w:r w:rsidRPr="00ED37F4">
        <w:rPr>
          <w:rFonts w:ascii="Consolas" w:hAnsi="Consolas" w:cs="Consolas"/>
          <w:color w:val="000000"/>
          <w:sz w:val="16"/>
          <w:szCs w:val="16"/>
          <w:lang w:bidi="ar-SA"/>
        </w:rPr>
        <w:t xml:space="preserve">   = </w:t>
      </w:r>
      <w:proofErr w:type="spellStart"/>
      <w:r w:rsidRPr="00ED37F4">
        <w:rPr>
          <w:rFonts w:ascii="Consolas" w:hAnsi="Consolas" w:cs="Consolas"/>
          <w:color w:val="000000"/>
          <w:sz w:val="16"/>
          <w:szCs w:val="16"/>
          <w:lang w:bidi="ar-SA"/>
        </w:rPr>
        <w:t>forterController.ValidateOrder</w:t>
      </w:r>
      <w:proofErr w:type="spellEnd"/>
      <w:r w:rsidRPr="00ED37F4">
        <w:rPr>
          <w:rFonts w:ascii="Consolas" w:hAnsi="Consolas" w:cs="Consolas"/>
          <w:color w:val="000000"/>
          <w:sz w:val="16"/>
          <w:szCs w:val="16"/>
          <w:lang w:bidi="ar-SA"/>
        </w:rPr>
        <w:t>(</w:t>
      </w:r>
      <w:proofErr w:type="spellStart"/>
      <w:r w:rsidRPr="00ED37F4">
        <w:rPr>
          <w:rFonts w:ascii="Consolas" w:hAnsi="Consolas" w:cs="Consolas"/>
          <w:color w:val="000000"/>
          <w:sz w:val="16"/>
          <w:szCs w:val="16"/>
          <w:lang w:bidi="ar-SA"/>
        </w:rPr>
        <w:t>argOrderValidate</w:t>
      </w:r>
      <w:proofErr w:type="spellEnd"/>
      <w:r w:rsidRPr="00ED37F4">
        <w:rPr>
          <w:rFonts w:ascii="Consolas" w:hAnsi="Consolas" w:cs="Consolas"/>
          <w:color w:val="000000"/>
          <w:sz w:val="16"/>
          <w:szCs w:val="16"/>
          <w:lang w:bidi="ar-SA"/>
        </w:rPr>
        <w:t>);</w:t>
      </w:r>
    </w:p>
    <w:p w14:paraId="22723EA0" w14:textId="77777777"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p>
    <w:p w14:paraId="13D94C8E" w14:textId="77777777"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p>
    <w:p w14:paraId="125AA18E" w14:textId="77777777"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r w:rsidRPr="00ED37F4">
        <w:rPr>
          <w:rFonts w:ascii="Consolas" w:hAnsi="Consolas" w:cs="Consolas"/>
          <w:b/>
          <w:bCs/>
          <w:color w:val="7F0055"/>
          <w:sz w:val="16"/>
          <w:szCs w:val="16"/>
          <w:lang w:bidi="ar-SA"/>
        </w:rPr>
        <w:t>if</w:t>
      </w:r>
      <w:r w:rsidRPr="00ED37F4">
        <w:rPr>
          <w:rFonts w:ascii="Consolas" w:hAnsi="Consolas" w:cs="Consolas"/>
          <w:color w:val="000000"/>
          <w:sz w:val="16"/>
          <w:szCs w:val="16"/>
          <w:lang w:bidi="ar-SA"/>
        </w:rPr>
        <w:t xml:space="preserve"> </w:t>
      </w:r>
      <w:proofErr w:type="gramStart"/>
      <w:r w:rsidRPr="00ED37F4">
        <w:rPr>
          <w:rFonts w:ascii="Consolas" w:hAnsi="Consolas" w:cs="Consolas"/>
          <w:color w:val="000000"/>
          <w:sz w:val="16"/>
          <w:szCs w:val="16"/>
          <w:lang w:bidi="ar-SA"/>
        </w:rPr>
        <w:t>(!</w:t>
      </w:r>
      <w:r w:rsidRPr="00ED37F4">
        <w:rPr>
          <w:rFonts w:ascii="Consolas" w:hAnsi="Consolas" w:cs="Consolas"/>
          <w:color w:val="000000"/>
          <w:sz w:val="16"/>
          <w:szCs w:val="16"/>
          <w:u w:val="single"/>
          <w:lang w:bidi="ar-SA"/>
        </w:rPr>
        <w:t>empty</w:t>
      </w:r>
      <w:proofErr w:type="gramEnd"/>
      <w:r w:rsidRPr="00ED37F4">
        <w:rPr>
          <w:rFonts w:ascii="Consolas" w:hAnsi="Consolas" w:cs="Consolas"/>
          <w:color w:val="000000"/>
          <w:sz w:val="16"/>
          <w:szCs w:val="16"/>
          <w:lang w:bidi="ar-SA"/>
        </w:rPr>
        <w:t>(</w:t>
      </w:r>
      <w:proofErr w:type="spellStart"/>
      <w:r w:rsidRPr="00ED37F4">
        <w:rPr>
          <w:rFonts w:ascii="Consolas" w:hAnsi="Consolas" w:cs="Consolas"/>
          <w:color w:val="000000"/>
          <w:sz w:val="16"/>
          <w:szCs w:val="16"/>
          <w:lang w:bidi="ar-SA"/>
        </w:rPr>
        <w:t>forterDecision.PlaceOrderError</w:t>
      </w:r>
      <w:proofErr w:type="spellEnd"/>
      <w:r w:rsidRPr="00ED37F4">
        <w:rPr>
          <w:rFonts w:ascii="Consolas" w:hAnsi="Consolas" w:cs="Consolas"/>
          <w:color w:val="000000"/>
          <w:sz w:val="16"/>
          <w:szCs w:val="16"/>
          <w:lang w:bidi="ar-SA"/>
        </w:rPr>
        <w:t>)) {</w:t>
      </w:r>
    </w:p>
    <w:p w14:paraId="39F48061" w14:textId="77777777"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r w:rsidRPr="00ED37F4">
        <w:rPr>
          <w:rFonts w:ascii="Consolas" w:hAnsi="Consolas" w:cs="Consolas"/>
          <w:b/>
          <w:bCs/>
          <w:color w:val="7F0055"/>
          <w:sz w:val="16"/>
          <w:szCs w:val="16"/>
          <w:lang w:bidi="ar-SA"/>
        </w:rPr>
        <w:t>return</w:t>
      </w:r>
      <w:r w:rsidRPr="00ED37F4">
        <w:rPr>
          <w:rFonts w:ascii="Consolas" w:hAnsi="Consolas" w:cs="Consolas"/>
          <w:color w:val="000000"/>
          <w:sz w:val="16"/>
          <w:szCs w:val="16"/>
          <w:lang w:bidi="ar-SA"/>
        </w:rPr>
        <w:t xml:space="preserve"> {</w:t>
      </w:r>
      <w:proofErr w:type="gramStart"/>
      <w:r w:rsidRPr="00ED37F4">
        <w:rPr>
          <w:rFonts w:ascii="Consolas" w:hAnsi="Consolas" w:cs="Consolas"/>
          <w:color w:val="000000"/>
          <w:sz w:val="16"/>
          <w:szCs w:val="16"/>
          <w:lang w:bidi="ar-SA"/>
        </w:rPr>
        <w:t>error :</w:t>
      </w:r>
      <w:proofErr w:type="gramEnd"/>
      <w:r w:rsidRPr="00ED37F4">
        <w:rPr>
          <w:rFonts w:ascii="Consolas" w:hAnsi="Consolas" w:cs="Consolas"/>
          <w:color w:val="000000"/>
          <w:sz w:val="16"/>
          <w:szCs w:val="16"/>
          <w:lang w:bidi="ar-SA"/>
        </w:rPr>
        <w:t xml:space="preserve"> </w:t>
      </w:r>
      <w:r w:rsidRPr="00ED37F4">
        <w:rPr>
          <w:rFonts w:ascii="Consolas" w:hAnsi="Consolas" w:cs="Consolas"/>
          <w:b/>
          <w:bCs/>
          <w:color w:val="7F0055"/>
          <w:sz w:val="16"/>
          <w:szCs w:val="16"/>
          <w:lang w:bidi="ar-SA"/>
        </w:rPr>
        <w:t>true</w:t>
      </w:r>
      <w:r w:rsidRPr="00ED37F4">
        <w:rPr>
          <w:rFonts w:ascii="Consolas" w:hAnsi="Consolas" w:cs="Consolas"/>
          <w:color w:val="000000"/>
          <w:sz w:val="16"/>
          <w:szCs w:val="16"/>
          <w:lang w:bidi="ar-SA"/>
        </w:rPr>
        <w:t xml:space="preserve">, </w:t>
      </w:r>
      <w:proofErr w:type="spellStart"/>
      <w:r w:rsidRPr="00ED37F4">
        <w:rPr>
          <w:rFonts w:ascii="Consolas" w:hAnsi="Consolas" w:cs="Consolas"/>
          <w:color w:val="000000"/>
          <w:sz w:val="16"/>
          <w:szCs w:val="16"/>
          <w:lang w:bidi="ar-SA"/>
        </w:rPr>
        <w:t>forterErrorCode</w:t>
      </w:r>
      <w:proofErr w:type="spellEnd"/>
      <w:r w:rsidRPr="00ED37F4">
        <w:rPr>
          <w:rFonts w:ascii="Consolas" w:hAnsi="Consolas" w:cs="Consolas"/>
          <w:color w:val="000000"/>
          <w:sz w:val="16"/>
          <w:szCs w:val="16"/>
          <w:lang w:bidi="ar-SA"/>
        </w:rPr>
        <w:t xml:space="preserve"> : </w:t>
      </w:r>
      <w:proofErr w:type="spellStart"/>
      <w:r w:rsidRPr="00ED37F4">
        <w:rPr>
          <w:rFonts w:ascii="Consolas" w:hAnsi="Consolas" w:cs="Consolas"/>
          <w:color w:val="000000"/>
          <w:sz w:val="16"/>
          <w:szCs w:val="16"/>
          <w:lang w:bidi="ar-SA"/>
        </w:rPr>
        <w:t>forterDecision.PlaceOrderError</w:t>
      </w:r>
      <w:proofErr w:type="spellEnd"/>
      <w:r w:rsidRPr="00ED37F4">
        <w:rPr>
          <w:rFonts w:ascii="Consolas" w:hAnsi="Consolas" w:cs="Consolas"/>
          <w:color w:val="000000"/>
          <w:sz w:val="16"/>
          <w:szCs w:val="16"/>
          <w:lang w:bidi="ar-SA"/>
        </w:rPr>
        <w:t>};</w:t>
      </w:r>
    </w:p>
    <w:p w14:paraId="73EDE120" w14:textId="77777777"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 </w:t>
      </w:r>
      <w:r w:rsidRPr="00ED37F4">
        <w:rPr>
          <w:rFonts w:ascii="Consolas" w:hAnsi="Consolas" w:cs="Consolas"/>
          <w:b/>
          <w:bCs/>
          <w:color w:val="7F0055"/>
          <w:sz w:val="16"/>
          <w:szCs w:val="16"/>
          <w:lang w:bidi="ar-SA"/>
        </w:rPr>
        <w:t>else</w:t>
      </w:r>
      <w:r w:rsidRPr="00ED37F4">
        <w:rPr>
          <w:rFonts w:ascii="Consolas" w:hAnsi="Consolas" w:cs="Consolas"/>
          <w:color w:val="000000"/>
          <w:sz w:val="16"/>
          <w:szCs w:val="16"/>
          <w:lang w:bidi="ar-SA"/>
        </w:rPr>
        <w:t xml:space="preserve"> {</w:t>
      </w:r>
    </w:p>
    <w:p w14:paraId="07E28B4E" w14:textId="77777777"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r w:rsidRPr="00ED37F4">
        <w:rPr>
          <w:rFonts w:ascii="Consolas" w:hAnsi="Consolas" w:cs="Consolas"/>
          <w:b/>
          <w:bCs/>
          <w:color w:val="7F0055"/>
          <w:sz w:val="16"/>
          <w:szCs w:val="16"/>
          <w:lang w:bidi="ar-SA"/>
        </w:rPr>
        <w:t>return</w:t>
      </w:r>
      <w:r w:rsidRPr="00ED37F4">
        <w:rPr>
          <w:rFonts w:ascii="Consolas" w:hAnsi="Consolas" w:cs="Consolas"/>
          <w:color w:val="000000"/>
          <w:sz w:val="16"/>
          <w:szCs w:val="16"/>
          <w:lang w:bidi="ar-SA"/>
        </w:rPr>
        <w:t xml:space="preserve"> {</w:t>
      </w:r>
      <w:proofErr w:type="gramStart"/>
      <w:r w:rsidRPr="00ED37F4">
        <w:rPr>
          <w:rFonts w:ascii="Consolas" w:hAnsi="Consolas" w:cs="Consolas"/>
          <w:color w:val="000000"/>
          <w:sz w:val="16"/>
          <w:szCs w:val="16"/>
          <w:lang w:bidi="ar-SA"/>
        </w:rPr>
        <w:t>error :</w:t>
      </w:r>
      <w:proofErr w:type="gramEnd"/>
      <w:r w:rsidRPr="00ED37F4">
        <w:rPr>
          <w:rFonts w:ascii="Consolas" w:hAnsi="Consolas" w:cs="Consolas"/>
          <w:color w:val="000000"/>
          <w:sz w:val="16"/>
          <w:szCs w:val="16"/>
          <w:lang w:bidi="ar-SA"/>
        </w:rPr>
        <w:t xml:space="preserve"> </w:t>
      </w:r>
      <w:r w:rsidRPr="00ED37F4">
        <w:rPr>
          <w:rFonts w:ascii="Consolas" w:hAnsi="Consolas" w:cs="Consolas"/>
          <w:b/>
          <w:bCs/>
          <w:color w:val="7F0055"/>
          <w:sz w:val="16"/>
          <w:szCs w:val="16"/>
          <w:lang w:bidi="ar-SA"/>
        </w:rPr>
        <w:t>true</w:t>
      </w:r>
      <w:r w:rsidRPr="00ED37F4">
        <w:rPr>
          <w:rFonts w:ascii="Consolas" w:hAnsi="Consolas" w:cs="Consolas"/>
          <w:color w:val="000000"/>
          <w:sz w:val="16"/>
          <w:szCs w:val="16"/>
          <w:lang w:bidi="ar-SA"/>
        </w:rPr>
        <w:t>};</w:t>
      </w:r>
    </w:p>
    <w:p w14:paraId="23001690" w14:textId="1906DA6C" w:rsidR="00D35EF8" w:rsidRPr="00ED37F4" w:rsidRDefault="00ED37F4" w:rsidP="00ED37F4">
      <w:pPr>
        <w:autoSpaceDE w:val="0"/>
        <w:autoSpaceDN w:val="0"/>
        <w:adjustRightInd w:val="0"/>
        <w:spacing w:after="0" w:line="240" w:lineRule="auto"/>
        <w:jc w:val="both"/>
        <w:rPr>
          <w:rFonts w:ascii="Consolas" w:hAnsi="Consolas" w:cs="Consolas"/>
          <w:sz w:val="16"/>
          <w:szCs w:val="16"/>
          <w:lang w:bidi="ar-SA"/>
        </w:rPr>
      </w:pPr>
      <w:r w:rsidRPr="00ED37F4">
        <w:rPr>
          <w:rFonts w:ascii="Consolas" w:hAnsi="Consolas" w:cs="Consolas"/>
          <w:color w:val="000000"/>
          <w:sz w:val="16"/>
          <w:szCs w:val="16"/>
          <w:lang w:bidi="ar-SA"/>
        </w:rPr>
        <w:t xml:space="preserve">        }</w:t>
      </w:r>
    </w:p>
    <w:p w14:paraId="556E5812" w14:textId="77777777" w:rsidR="00D35EF8" w:rsidRPr="00ED37F4" w:rsidRDefault="00D35EF8" w:rsidP="00AB4D02">
      <w:pPr>
        <w:autoSpaceDE w:val="0"/>
        <w:autoSpaceDN w:val="0"/>
        <w:adjustRightInd w:val="0"/>
        <w:spacing w:after="0" w:line="240" w:lineRule="auto"/>
        <w:jc w:val="both"/>
        <w:rPr>
          <w:rFonts w:ascii="Consolas" w:hAnsi="Consolas" w:cs="Consolas"/>
          <w:sz w:val="16"/>
          <w:szCs w:val="16"/>
          <w:lang w:bidi="ar-SA"/>
        </w:rPr>
      </w:pPr>
      <w:r w:rsidRPr="00ED37F4">
        <w:rPr>
          <w:rFonts w:ascii="Consolas" w:hAnsi="Consolas" w:cs="Consolas"/>
          <w:color w:val="000000"/>
          <w:sz w:val="16"/>
          <w:szCs w:val="16"/>
          <w:lang w:bidi="ar-SA"/>
        </w:rPr>
        <w:t xml:space="preserve">        </w:t>
      </w:r>
      <w:r w:rsidRPr="00ED37F4">
        <w:rPr>
          <w:rFonts w:ascii="Consolas" w:hAnsi="Consolas" w:cs="Consolas"/>
          <w:b/>
          <w:bCs/>
          <w:color w:val="7F0055"/>
          <w:sz w:val="16"/>
          <w:szCs w:val="16"/>
          <w:lang w:bidi="ar-SA"/>
        </w:rPr>
        <w:t>return</w:t>
      </w:r>
      <w:r w:rsidRPr="00ED37F4">
        <w:rPr>
          <w:rFonts w:ascii="Consolas" w:hAnsi="Consolas" w:cs="Consolas"/>
          <w:color w:val="000000"/>
          <w:sz w:val="16"/>
          <w:szCs w:val="16"/>
          <w:lang w:bidi="ar-SA"/>
        </w:rPr>
        <w:t xml:space="preserve"> {error: </w:t>
      </w:r>
      <w:r w:rsidRPr="00ED37F4">
        <w:rPr>
          <w:rFonts w:ascii="Consolas" w:hAnsi="Consolas" w:cs="Consolas"/>
          <w:b/>
          <w:bCs/>
          <w:color w:val="7F0055"/>
          <w:sz w:val="16"/>
          <w:szCs w:val="16"/>
          <w:lang w:bidi="ar-SA"/>
        </w:rPr>
        <w:t>true</w:t>
      </w:r>
      <w:r w:rsidRPr="00ED37F4">
        <w:rPr>
          <w:rFonts w:ascii="Consolas" w:hAnsi="Consolas" w:cs="Consolas"/>
          <w:color w:val="000000"/>
          <w:sz w:val="16"/>
          <w:szCs w:val="16"/>
          <w:lang w:bidi="ar-SA"/>
        </w:rPr>
        <w:t>};</w:t>
      </w:r>
    </w:p>
    <w:p w14:paraId="05358881" w14:textId="77777777" w:rsidR="00D35EF8" w:rsidRPr="00ED37F4" w:rsidRDefault="00D35EF8" w:rsidP="00AB4D02">
      <w:pPr>
        <w:autoSpaceDE w:val="0"/>
        <w:autoSpaceDN w:val="0"/>
        <w:adjustRightInd w:val="0"/>
        <w:spacing w:after="0" w:line="240" w:lineRule="auto"/>
        <w:jc w:val="both"/>
        <w:rPr>
          <w:rFonts w:ascii="Consolas" w:hAnsi="Consolas" w:cs="Consolas"/>
          <w:sz w:val="16"/>
          <w:szCs w:val="16"/>
          <w:lang w:bidi="ar-SA"/>
        </w:rPr>
      </w:pPr>
      <w:r w:rsidRPr="00ED37F4">
        <w:rPr>
          <w:rFonts w:ascii="Consolas" w:hAnsi="Consolas" w:cs="Consolas"/>
          <w:color w:val="000000"/>
          <w:sz w:val="16"/>
          <w:szCs w:val="16"/>
          <w:lang w:bidi="ar-SA"/>
        </w:rPr>
        <w:t xml:space="preserve">    }</w:t>
      </w:r>
    </w:p>
    <w:p w14:paraId="71C267CB"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p>
    <w:p w14:paraId="4A14DA05"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if</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authResponse.result</w:t>
      </w:r>
      <w:proofErr w:type="spellEnd"/>
      <w:r w:rsidRPr="00AB4D02">
        <w:rPr>
          <w:rFonts w:ascii="Consolas" w:hAnsi="Consolas" w:cs="Consolas"/>
          <w:color w:val="000000"/>
          <w:sz w:val="16"/>
          <w:szCs w:val="16"/>
          <w:lang w:bidi="ar-SA"/>
        </w:rPr>
        <w:t xml:space="preserve"> == </w:t>
      </w:r>
      <w:r w:rsidRPr="00AB4D02">
        <w:rPr>
          <w:rFonts w:ascii="Consolas" w:hAnsi="Consolas" w:cs="Consolas"/>
          <w:b/>
          <w:bCs/>
          <w:color w:val="7F0055"/>
          <w:sz w:val="16"/>
          <w:szCs w:val="16"/>
          <w:lang w:bidi="ar-SA"/>
        </w:rPr>
        <w:t>true</w:t>
      </w:r>
      <w:r w:rsidRPr="00AB4D02">
        <w:rPr>
          <w:rFonts w:ascii="Consolas" w:hAnsi="Consolas" w:cs="Consolas"/>
          <w:color w:val="000000"/>
          <w:sz w:val="16"/>
          <w:szCs w:val="16"/>
          <w:lang w:bidi="ar-SA"/>
        </w:rPr>
        <w:t>) {</w:t>
      </w:r>
    </w:p>
    <w:p w14:paraId="1CFCD4A6"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var</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argOrderValidate</w:t>
      </w:r>
      <w:proofErr w:type="spellEnd"/>
      <w:r w:rsidRPr="00AB4D02">
        <w:rPr>
          <w:rFonts w:ascii="Consolas" w:hAnsi="Consolas" w:cs="Consolas"/>
          <w:color w:val="000000"/>
          <w:sz w:val="16"/>
          <w:szCs w:val="16"/>
          <w:lang w:bidi="ar-SA"/>
        </w:rPr>
        <w:t xml:space="preserve"> = {</w:t>
      </w:r>
    </w:p>
    <w:p w14:paraId="2A76AE30"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Order: </w:t>
      </w:r>
      <w:proofErr w:type="spellStart"/>
      <w:proofErr w:type="gramStart"/>
      <w:r w:rsidRPr="00AB4D02">
        <w:rPr>
          <w:rFonts w:ascii="Consolas" w:hAnsi="Consolas" w:cs="Consolas"/>
          <w:color w:val="000000"/>
          <w:sz w:val="16"/>
          <w:szCs w:val="16"/>
          <w:lang w:bidi="ar-SA"/>
        </w:rPr>
        <w:t>args.Order</w:t>
      </w:r>
      <w:proofErr w:type="spellEnd"/>
      <w:proofErr w:type="gramEnd"/>
      <w:r w:rsidRPr="00AB4D02">
        <w:rPr>
          <w:rFonts w:ascii="Consolas" w:hAnsi="Consolas" w:cs="Consolas"/>
          <w:color w:val="000000"/>
          <w:sz w:val="16"/>
          <w:szCs w:val="16"/>
          <w:lang w:bidi="ar-SA"/>
        </w:rPr>
        <w:t>,</w:t>
      </w:r>
    </w:p>
    <w:p w14:paraId="26051EA9" w14:textId="5EF93372" w:rsidR="00D35EF8" w:rsidRDefault="00D35EF8" w:rsidP="00AB4D02">
      <w:pPr>
        <w:autoSpaceDE w:val="0"/>
        <w:autoSpaceDN w:val="0"/>
        <w:adjustRightInd w:val="0"/>
        <w:spacing w:after="0" w:line="240" w:lineRule="auto"/>
        <w:jc w:val="both"/>
        <w:rPr>
          <w:rFonts w:ascii="Consolas" w:hAnsi="Consolas" w:cs="Consolas"/>
          <w:color w:val="000000"/>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orderValidateAttemptInput</w:t>
      </w:r>
      <w:proofErr w:type="spellEnd"/>
      <w:r w:rsidRPr="00AB4D02">
        <w:rPr>
          <w:rFonts w:ascii="Consolas" w:hAnsi="Consolas" w:cs="Consolas"/>
          <w:color w:val="000000"/>
          <w:sz w:val="16"/>
          <w:szCs w:val="16"/>
          <w:lang w:bidi="ar-SA"/>
        </w:rPr>
        <w:t>: 1</w:t>
      </w:r>
      <w:r w:rsidR="000249FB">
        <w:rPr>
          <w:rFonts w:ascii="Consolas" w:hAnsi="Consolas" w:cs="Consolas"/>
          <w:color w:val="000000"/>
          <w:sz w:val="16"/>
          <w:szCs w:val="16"/>
          <w:lang w:bidi="ar-SA"/>
        </w:rPr>
        <w:t>,</w:t>
      </w:r>
    </w:p>
    <w:p w14:paraId="012A9CFF" w14:textId="643AB638" w:rsidR="000249FB" w:rsidRPr="00ED37F4" w:rsidRDefault="000249FB" w:rsidP="000249FB">
      <w:pPr>
        <w:autoSpaceDE w:val="0"/>
        <w:autoSpaceDN w:val="0"/>
        <w:adjustRightInd w:val="0"/>
        <w:spacing w:after="0" w:line="240" w:lineRule="auto"/>
        <w:rPr>
          <w:rFonts w:ascii="Consolas" w:hAnsi="Consolas" w:cs="Consolas"/>
          <w:sz w:val="16"/>
          <w:szCs w:val="16"/>
          <w:lang w:bidi="ar-SA"/>
        </w:rPr>
      </w:pPr>
      <w:r>
        <w:rPr>
          <w:rFonts w:ascii="Consolas" w:hAnsi="Consolas" w:cs="Consolas"/>
          <w:color w:val="000000"/>
          <w:sz w:val="16"/>
          <w:szCs w:val="16"/>
          <w:lang w:bidi="ar-SA"/>
        </w:rPr>
        <w:t xml:space="preserve">                request: request</w:t>
      </w:r>
    </w:p>
    <w:p w14:paraId="2D760E37"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250C1F23" w14:textId="33C7EF2A"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forterController</w:t>
      </w:r>
      <w:proofErr w:type="spellEnd"/>
      <w:r w:rsidRPr="00AB4D02">
        <w:rPr>
          <w:rFonts w:ascii="Consolas" w:hAnsi="Consolas" w:cs="Consolas"/>
          <w:color w:val="000000"/>
          <w:sz w:val="16"/>
          <w:szCs w:val="16"/>
          <w:lang w:bidi="ar-SA"/>
        </w:rPr>
        <w:t xml:space="preserve"> = </w:t>
      </w:r>
      <w:r w:rsidR="009978C7">
        <w:rPr>
          <w:rFonts w:ascii="Consolas" w:hAnsi="Consolas" w:cs="Consolas"/>
          <w:color w:val="000000"/>
          <w:sz w:val="16"/>
          <w:szCs w:val="16"/>
          <w:lang w:bidi="ar-SA"/>
        </w:rPr>
        <w:t>require</w:t>
      </w:r>
      <w:r w:rsidRPr="00AB4D02">
        <w:rPr>
          <w:rFonts w:ascii="Consolas" w:hAnsi="Consolas" w:cs="Consolas"/>
          <w:color w:val="000000"/>
          <w:sz w:val="16"/>
          <w:szCs w:val="16"/>
          <w:lang w:bidi="ar-SA"/>
        </w:rPr>
        <w:t>(</w:t>
      </w:r>
      <w:r w:rsidRPr="00AB4D02">
        <w:rPr>
          <w:rFonts w:ascii="Consolas" w:hAnsi="Consolas" w:cs="Consolas"/>
          <w:color w:val="2A00FF"/>
          <w:sz w:val="16"/>
          <w:szCs w:val="16"/>
          <w:lang w:bidi="ar-SA"/>
        </w:rPr>
        <w:t>'</w:t>
      </w:r>
      <w:proofErr w:type="spellStart"/>
      <w:r w:rsidRPr="00AB4D02">
        <w:rPr>
          <w:rFonts w:ascii="Consolas" w:hAnsi="Consolas" w:cs="Consolas"/>
          <w:color w:val="2A00FF"/>
          <w:sz w:val="16"/>
          <w:szCs w:val="16"/>
          <w:lang w:bidi="ar-SA"/>
        </w:rPr>
        <w:t>int_forter</w:t>
      </w:r>
      <w:proofErr w:type="spellEnd"/>
      <w:r w:rsidRPr="00AB4D02">
        <w:rPr>
          <w:rFonts w:ascii="Consolas" w:hAnsi="Consolas" w:cs="Consolas"/>
          <w:color w:val="2A00FF"/>
          <w:sz w:val="16"/>
          <w:szCs w:val="16"/>
          <w:lang w:bidi="ar-SA"/>
        </w:rPr>
        <w:t>/cartridge/controllers/</w:t>
      </w:r>
      <w:proofErr w:type="spellStart"/>
      <w:r w:rsidRPr="00AB4D02">
        <w:rPr>
          <w:rFonts w:ascii="Consolas" w:hAnsi="Consolas" w:cs="Consolas"/>
          <w:color w:val="2A00FF"/>
          <w:sz w:val="16"/>
          <w:szCs w:val="16"/>
          <w:lang w:bidi="ar-SA"/>
        </w:rPr>
        <w:t>ForterValidate</w:t>
      </w:r>
      <w:proofErr w:type="spellEnd"/>
      <w:r w:rsidRPr="00AB4D02">
        <w:rPr>
          <w:rFonts w:ascii="Consolas" w:hAnsi="Consolas" w:cs="Consolas"/>
          <w:color w:val="2A00FF"/>
          <w:sz w:val="16"/>
          <w:szCs w:val="16"/>
          <w:lang w:bidi="ar-SA"/>
        </w:rPr>
        <w:t>'</w:t>
      </w:r>
      <w:r w:rsidRPr="00AB4D02">
        <w:rPr>
          <w:rFonts w:ascii="Consolas" w:hAnsi="Consolas" w:cs="Consolas"/>
          <w:color w:val="000000"/>
          <w:sz w:val="16"/>
          <w:szCs w:val="16"/>
          <w:lang w:bidi="ar-SA"/>
        </w:rPr>
        <w:t>),</w:t>
      </w:r>
    </w:p>
    <w:p w14:paraId="5D133C4F"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forterDecision</w:t>
      </w:r>
      <w:proofErr w:type="spellEnd"/>
      <w:r w:rsidRPr="00AB4D02">
        <w:rPr>
          <w:rFonts w:ascii="Consolas" w:hAnsi="Consolas" w:cs="Consolas"/>
          <w:color w:val="000000"/>
          <w:sz w:val="16"/>
          <w:szCs w:val="16"/>
          <w:lang w:bidi="ar-SA"/>
        </w:rPr>
        <w:t xml:space="preserve">   = </w:t>
      </w:r>
      <w:proofErr w:type="spellStart"/>
      <w:r w:rsidRPr="00AB4D02">
        <w:rPr>
          <w:rFonts w:ascii="Consolas" w:hAnsi="Consolas" w:cs="Consolas"/>
          <w:color w:val="000000"/>
          <w:sz w:val="16"/>
          <w:szCs w:val="16"/>
          <w:lang w:bidi="ar-SA"/>
        </w:rPr>
        <w:t>forterController.ValidateOrder</w:t>
      </w:r>
      <w:proofErr w:type="spell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argOrderValidate</w:t>
      </w:r>
      <w:proofErr w:type="spellEnd"/>
      <w:r w:rsidRPr="00AB4D02">
        <w:rPr>
          <w:rFonts w:ascii="Consolas" w:hAnsi="Consolas" w:cs="Consolas"/>
          <w:color w:val="000000"/>
          <w:sz w:val="16"/>
          <w:szCs w:val="16"/>
          <w:lang w:bidi="ar-SA"/>
        </w:rPr>
        <w:t>);</w:t>
      </w:r>
    </w:p>
    <w:p w14:paraId="45FD7E30" w14:textId="5AA8EFC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color w:val="3F7F5F"/>
          <w:sz w:val="16"/>
          <w:szCs w:val="16"/>
          <w:lang w:bidi="ar-SA"/>
        </w:rPr>
        <w:t xml:space="preserve">// in case if no response from </w:t>
      </w:r>
      <w:proofErr w:type="spellStart"/>
      <w:r w:rsidR="009978C7">
        <w:rPr>
          <w:rFonts w:ascii="Consolas" w:hAnsi="Consolas" w:cs="Consolas"/>
          <w:color w:val="3F7F5F"/>
          <w:sz w:val="16"/>
          <w:szCs w:val="16"/>
          <w:lang w:bidi="ar-SA"/>
        </w:rPr>
        <w:t>Forter</w:t>
      </w:r>
      <w:proofErr w:type="spellEnd"/>
      <w:r w:rsidRPr="00AB4D02">
        <w:rPr>
          <w:rFonts w:ascii="Consolas" w:hAnsi="Consolas" w:cs="Consolas"/>
          <w:color w:val="3F7F5F"/>
          <w:sz w:val="16"/>
          <w:szCs w:val="16"/>
          <w:lang w:bidi="ar-SA"/>
        </w:rPr>
        <w:t>, try to call one more time</w:t>
      </w:r>
    </w:p>
    <w:p w14:paraId="28DEC8F6"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if</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forterDecision.result</w:t>
      </w:r>
      <w:proofErr w:type="spellEnd"/>
      <w:r w:rsidRPr="00AB4D02">
        <w:rPr>
          <w:rFonts w:ascii="Consolas" w:hAnsi="Consolas" w:cs="Consolas"/>
          <w:color w:val="000000"/>
          <w:sz w:val="16"/>
          <w:szCs w:val="16"/>
          <w:lang w:bidi="ar-SA"/>
        </w:rPr>
        <w:t xml:space="preserve"> === </w:t>
      </w:r>
      <w:r w:rsidRPr="00AB4D02">
        <w:rPr>
          <w:rFonts w:ascii="Consolas" w:hAnsi="Consolas" w:cs="Consolas"/>
          <w:b/>
          <w:bCs/>
          <w:color w:val="7F0055"/>
          <w:sz w:val="16"/>
          <w:szCs w:val="16"/>
          <w:lang w:bidi="ar-SA"/>
        </w:rPr>
        <w:t>false</w:t>
      </w:r>
      <w:r w:rsidRPr="00AB4D02">
        <w:rPr>
          <w:rFonts w:ascii="Consolas" w:hAnsi="Consolas" w:cs="Consolas"/>
          <w:color w:val="000000"/>
          <w:sz w:val="16"/>
          <w:szCs w:val="16"/>
          <w:lang w:bidi="ar-SA"/>
        </w:rPr>
        <w:t xml:space="preserve"> &amp;&amp; </w:t>
      </w:r>
      <w:proofErr w:type="spellStart"/>
      <w:r w:rsidRPr="00AB4D02">
        <w:rPr>
          <w:rFonts w:ascii="Consolas" w:hAnsi="Consolas" w:cs="Consolas"/>
          <w:color w:val="000000"/>
          <w:sz w:val="16"/>
          <w:szCs w:val="16"/>
          <w:lang w:bidi="ar-SA"/>
        </w:rPr>
        <w:t>forterDecision.orderValidateAttemptInput</w:t>
      </w:r>
      <w:proofErr w:type="spellEnd"/>
      <w:r w:rsidRPr="00AB4D02">
        <w:rPr>
          <w:rFonts w:ascii="Consolas" w:hAnsi="Consolas" w:cs="Consolas"/>
          <w:color w:val="000000"/>
          <w:sz w:val="16"/>
          <w:szCs w:val="16"/>
          <w:lang w:bidi="ar-SA"/>
        </w:rPr>
        <w:t xml:space="preserve"> == 2) {</w:t>
      </w:r>
    </w:p>
    <w:p w14:paraId="05D050D3" w14:textId="581BCBC9"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00AF292C" w:rsidRPr="00AB4D02">
        <w:rPr>
          <w:rFonts w:ascii="Consolas" w:hAnsi="Consolas" w:cs="Consolas"/>
          <w:color w:val="000000"/>
          <w:sz w:val="16"/>
          <w:szCs w:val="16"/>
          <w:lang w:bidi="ar-SA"/>
        </w:rPr>
        <w:t xml:space="preserve"> </w:t>
      </w:r>
      <w:r w:rsidRPr="00AB4D02">
        <w:rPr>
          <w:rFonts w:ascii="Consolas" w:hAnsi="Consolas" w:cs="Consolas"/>
          <w:color w:val="000000"/>
          <w:sz w:val="16"/>
          <w:szCs w:val="16"/>
          <w:lang w:bidi="ar-SA"/>
        </w:rPr>
        <w:t xml:space="preserve">      </w:t>
      </w:r>
      <w:r w:rsidRPr="00AB4D02">
        <w:rPr>
          <w:rFonts w:ascii="Consolas" w:hAnsi="Consolas" w:cs="Consolas"/>
          <w:color w:val="000000"/>
          <w:sz w:val="16"/>
          <w:szCs w:val="16"/>
          <w:lang w:bidi="ar-SA"/>
        </w:rPr>
        <w:tab/>
      </w:r>
      <w:r w:rsidRPr="00AB4D02">
        <w:rPr>
          <w:rFonts w:ascii="Consolas" w:hAnsi="Consolas" w:cs="Consolas"/>
          <w:b/>
          <w:bCs/>
          <w:color w:val="7F0055"/>
          <w:sz w:val="16"/>
          <w:szCs w:val="16"/>
          <w:lang w:bidi="ar-SA"/>
        </w:rPr>
        <w:t>var</w:t>
      </w:r>
      <w:r w:rsidRPr="00AB4D02">
        <w:rPr>
          <w:rFonts w:ascii="Consolas" w:hAnsi="Consolas" w:cs="Consolas"/>
          <w:color w:val="000000"/>
          <w:sz w:val="16"/>
          <w:szCs w:val="16"/>
          <w:lang w:bidi="ar-SA"/>
        </w:rPr>
        <w:t xml:space="preserve"> </w:t>
      </w:r>
      <w:proofErr w:type="spellStart"/>
      <w:r w:rsidR="009978C7">
        <w:rPr>
          <w:rFonts w:ascii="Consolas" w:hAnsi="Consolas" w:cs="Consolas"/>
          <w:color w:val="000000"/>
          <w:sz w:val="16"/>
          <w:szCs w:val="16"/>
          <w:lang w:bidi="ar-SA"/>
        </w:rPr>
        <w:t>argOrderValidate</w:t>
      </w:r>
      <w:proofErr w:type="spellEnd"/>
      <w:r w:rsidRPr="00AB4D02">
        <w:rPr>
          <w:rFonts w:ascii="Consolas" w:hAnsi="Consolas" w:cs="Consolas"/>
          <w:color w:val="000000"/>
          <w:sz w:val="16"/>
          <w:szCs w:val="16"/>
          <w:lang w:bidi="ar-SA"/>
        </w:rPr>
        <w:t xml:space="preserve"> = {</w:t>
      </w:r>
    </w:p>
    <w:p w14:paraId="23B95EC2"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Order: </w:t>
      </w:r>
      <w:proofErr w:type="spellStart"/>
      <w:proofErr w:type="gramStart"/>
      <w:r w:rsidRPr="00AB4D02">
        <w:rPr>
          <w:rFonts w:ascii="Consolas" w:hAnsi="Consolas" w:cs="Consolas"/>
          <w:color w:val="000000"/>
          <w:sz w:val="16"/>
          <w:szCs w:val="16"/>
          <w:lang w:bidi="ar-SA"/>
        </w:rPr>
        <w:t>args.Order</w:t>
      </w:r>
      <w:proofErr w:type="spellEnd"/>
      <w:proofErr w:type="gramEnd"/>
      <w:r w:rsidRPr="00AB4D02">
        <w:rPr>
          <w:rFonts w:ascii="Consolas" w:hAnsi="Consolas" w:cs="Consolas"/>
          <w:color w:val="000000"/>
          <w:sz w:val="16"/>
          <w:szCs w:val="16"/>
          <w:lang w:bidi="ar-SA"/>
        </w:rPr>
        <w:t>,</w:t>
      </w:r>
    </w:p>
    <w:p w14:paraId="1975037C" w14:textId="7227D2AF" w:rsidR="00D35EF8" w:rsidRDefault="00D35EF8" w:rsidP="00AB4D02">
      <w:pPr>
        <w:autoSpaceDE w:val="0"/>
        <w:autoSpaceDN w:val="0"/>
        <w:adjustRightInd w:val="0"/>
        <w:spacing w:after="0" w:line="240" w:lineRule="auto"/>
        <w:jc w:val="both"/>
        <w:rPr>
          <w:rFonts w:ascii="Consolas" w:hAnsi="Consolas" w:cs="Consolas"/>
          <w:color w:val="000000"/>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orderValidateAttemptInput</w:t>
      </w:r>
      <w:proofErr w:type="spellEnd"/>
      <w:r w:rsidRPr="00AB4D02">
        <w:rPr>
          <w:rFonts w:ascii="Consolas" w:hAnsi="Consolas" w:cs="Consolas"/>
          <w:color w:val="000000"/>
          <w:sz w:val="16"/>
          <w:szCs w:val="16"/>
          <w:lang w:bidi="ar-SA"/>
        </w:rPr>
        <w:t>: 2</w:t>
      </w:r>
      <w:r w:rsidR="000249FB">
        <w:rPr>
          <w:rFonts w:ascii="Consolas" w:hAnsi="Consolas" w:cs="Consolas"/>
          <w:color w:val="000000"/>
          <w:sz w:val="16"/>
          <w:szCs w:val="16"/>
          <w:lang w:bidi="ar-SA"/>
        </w:rPr>
        <w:t>,</w:t>
      </w:r>
    </w:p>
    <w:p w14:paraId="00ACB55B" w14:textId="148B830F" w:rsidR="000249FB" w:rsidRPr="00ED37F4" w:rsidRDefault="000249FB" w:rsidP="000249FB">
      <w:pPr>
        <w:autoSpaceDE w:val="0"/>
        <w:autoSpaceDN w:val="0"/>
        <w:adjustRightInd w:val="0"/>
        <w:spacing w:after="0" w:line="240" w:lineRule="auto"/>
        <w:rPr>
          <w:rFonts w:ascii="Consolas" w:hAnsi="Consolas" w:cs="Consolas"/>
          <w:sz w:val="16"/>
          <w:szCs w:val="16"/>
          <w:lang w:bidi="ar-SA"/>
        </w:rPr>
      </w:pPr>
      <w:r>
        <w:rPr>
          <w:rFonts w:ascii="Consolas" w:hAnsi="Consolas" w:cs="Consolas"/>
          <w:color w:val="000000"/>
          <w:sz w:val="16"/>
          <w:szCs w:val="16"/>
          <w:lang w:bidi="ar-SA"/>
        </w:rPr>
        <w:t xml:space="preserve">                    request: request</w:t>
      </w:r>
    </w:p>
    <w:p w14:paraId="391358B4"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363ED51F" w14:textId="1131B59B"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000D59A1">
        <w:rPr>
          <w:rFonts w:ascii="Consolas" w:hAnsi="Consolas" w:cs="Consolas"/>
          <w:color w:val="000000"/>
          <w:sz w:val="16"/>
          <w:szCs w:val="16"/>
          <w:lang w:bidi="ar-SA"/>
        </w:rPr>
        <w:t>forterController</w:t>
      </w:r>
      <w:proofErr w:type="spellEnd"/>
      <w:r w:rsidRPr="00AB4D02">
        <w:rPr>
          <w:rFonts w:ascii="Consolas" w:hAnsi="Consolas" w:cs="Consolas"/>
          <w:color w:val="000000"/>
          <w:sz w:val="16"/>
          <w:szCs w:val="16"/>
          <w:lang w:bidi="ar-SA"/>
        </w:rPr>
        <w:t xml:space="preserve"> = </w:t>
      </w:r>
      <w:r w:rsidR="000D59A1">
        <w:rPr>
          <w:rFonts w:ascii="Consolas" w:hAnsi="Consolas" w:cs="Consolas"/>
          <w:color w:val="000000"/>
          <w:sz w:val="16"/>
          <w:szCs w:val="16"/>
          <w:lang w:bidi="ar-SA"/>
        </w:rPr>
        <w:t>require</w:t>
      </w:r>
      <w:r w:rsidRPr="00AB4D02">
        <w:rPr>
          <w:rFonts w:ascii="Consolas" w:hAnsi="Consolas" w:cs="Consolas"/>
          <w:color w:val="000000"/>
          <w:sz w:val="16"/>
          <w:szCs w:val="16"/>
          <w:lang w:bidi="ar-SA"/>
        </w:rPr>
        <w:t>(</w:t>
      </w:r>
      <w:r w:rsidRPr="00AB4D02">
        <w:rPr>
          <w:rFonts w:ascii="Consolas" w:hAnsi="Consolas" w:cs="Consolas"/>
          <w:color w:val="2A00FF"/>
          <w:sz w:val="16"/>
          <w:szCs w:val="16"/>
          <w:lang w:bidi="ar-SA"/>
        </w:rPr>
        <w:t>'</w:t>
      </w:r>
      <w:proofErr w:type="spellStart"/>
      <w:r w:rsidRPr="00AB4D02">
        <w:rPr>
          <w:rFonts w:ascii="Consolas" w:hAnsi="Consolas" w:cs="Consolas"/>
          <w:color w:val="2A00FF"/>
          <w:sz w:val="16"/>
          <w:szCs w:val="16"/>
          <w:lang w:bidi="ar-SA"/>
        </w:rPr>
        <w:t>int_forter</w:t>
      </w:r>
      <w:proofErr w:type="spellEnd"/>
      <w:r w:rsidRPr="00AB4D02">
        <w:rPr>
          <w:rFonts w:ascii="Consolas" w:hAnsi="Consolas" w:cs="Consolas"/>
          <w:color w:val="2A00FF"/>
          <w:sz w:val="16"/>
          <w:szCs w:val="16"/>
          <w:lang w:bidi="ar-SA"/>
        </w:rPr>
        <w:t>/cartridge/controllers/</w:t>
      </w:r>
      <w:proofErr w:type="spellStart"/>
      <w:r w:rsidRPr="00AB4D02">
        <w:rPr>
          <w:rFonts w:ascii="Consolas" w:hAnsi="Consolas" w:cs="Consolas"/>
          <w:color w:val="2A00FF"/>
          <w:sz w:val="16"/>
          <w:szCs w:val="16"/>
          <w:lang w:bidi="ar-SA"/>
        </w:rPr>
        <w:t>ForterValidate</w:t>
      </w:r>
      <w:proofErr w:type="spellEnd"/>
      <w:r w:rsidRPr="00AB4D02">
        <w:rPr>
          <w:rFonts w:ascii="Consolas" w:hAnsi="Consolas" w:cs="Consolas"/>
          <w:color w:val="2A00FF"/>
          <w:sz w:val="16"/>
          <w:szCs w:val="16"/>
          <w:lang w:bidi="ar-SA"/>
        </w:rPr>
        <w:t>'</w:t>
      </w:r>
      <w:r w:rsidRPr="00AB4D02">
        <w:rPr>
          <w:rFonts w:ascii="Consolas" w:hAnsi="Consolas" w:cs="Consolas"/>
          <w:color w:val="000000"/>
          <w:sz w:val="16"/>
          <w:szCs w:val="16"/>
          <w:lang w:bidi="ar-SA"/>
        </w:rPr>
        <w:t>),</w:t>
      </w:r>
    </w:p>
    <w:p w14:paraId="2382D709" w14:textId="504FCAD6"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000D59A1">
        <w:rPr>
          <w:rFonts w:ascii="Consolas" w:hAnsi="Consolas" w:cs="Consolas"/>
          <w:color w:val="000000"/>
          <w:sz w:val="16"/>
          <w:szCs w:val="16"/>
          <w:lang w:bidi="ar-SA"/>
        </w:rPr>
        <w:t>forterDecision</w:t>
      </w:r>
      <w:proofErr w:type="spellEnd"/>
      <w:r w:rsidRPr="00AB4D02">
        <w:rPr>
          <w:rFonts w:ascii="Consolas" w:hAnsi="Consolas" w:cs="Consolas"/>
          <w:color w:val="000000"/>
          <w:sz w:val="16"/>
          <w:szCs w:val="16"/>
          <w:lang w:bidi="ar-SA"/>
        </w:rPr>
        <w:t xml:space="preserve">   = </w:t>
      </w:r>
      <w:proofErr w:type="spellStart"/>
      <w:r w:rsidRPr="00AB4D02">
        <w:rPr>
          <w:rFonts w:ascii="Consolas" w:hAnsi="Consolas" w:cs="Consolas"/>
          <w:color w:val="000000"/>
          <w:sz w:val="16"/>
          <w:szCs w:val="16"/>
          <w:lang w:bidi="ar-SA"/>
        </w:rPr>
        <w:t>forterController.ValidateOrder</w:t>
      </w:r>
      <w:proofErr w:type="spell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argOrderValidate</w:t>
      </w:r>
      <w:proofErr w:type="spellEnd"/>
      <w:r w:rsidRPr="00AB4D02">
        <w:rPr>
          <w:rFonts w:ascii="Consolas" w:hAnsi="Consolas" w:cs="Consolas"/>
          <w:color w:val="000000"/>
          <w:sz w:val="16"/>
          <w:szCs w:val="16"/>
          <w:lang w:bidi="ar-SA"/>
        </w:rPr>
        <w:t>);</w:t>
      </w:r>
    </w:p>
    <w:p w14:paraId="6D8046C3"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6D27A684"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252C0393" w14:textId="2BF2A554"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if</w:t>
      </w:r>
      <w:r w:rsidRPr="00AB4D02">
        <w:rPr>
          <w:rFonts w:ascii="Consolas" w:hAnsi="Consolas" w:cs="Consolas"/>
          <w:color w:val="000000"/>
          <w:sz w:val="16"/>
          <w:szCs w:val="16"/>
          <w:lang w:bidi="ar-SA"/>
        </w:rPr>
        <w:t xml:space="preserve"> (</w:t>
      </w:r>
      <w:proofErr w:type="spellStart"/>
      <w:proofErr w:type="gramStart"/>
      <w:r w:rsidRPr="00AB4D02">
        <w:rPr>
          <w:rFonts w:ascii="Consolas" w:hAnsi="Consolas" w:cs="Consolas"/>
          <w:color w:val="000000"/>
          <w:sz w:val="16"/>
          <w:szCs w:val="16"/>
          <w:lang w:bidi="ar-SA"/>
        </w:rPr>
        <w:t>forterDecision.JsonResponseOutput.processorAction</w:t>
      </w:r>
      <w:proofErr w:type="spellEnd"/>
      <w:proofErr w:type="gramEnd"/>
      <w:r w:rsidRPr="00AB4D02">
        <w:rPr>
          <w:rFonts w:ascii="Consolas" w:hAnsi="Consolas" w:cs="Consolas"/>
          <w:color w:val="000000"/>
          <w:sz w:val="16"/>
          <w:szCs w:val="16"/>
          <w:lang w:bidi="ar-SA"/>
        </w:rPr>
        <w:t xml:space="preserve"> === </w:t>
      </w:r>
      <w:r w:rsidRPr="00AB4D02">
        <w:rPr>
          <w:rFonts w:ascii="Consolas" w:hAnsi="Consolas" w:cs="Consolas"/>
          <w:color w:val="2A00FF"/>
          <w:sz w:val="16"/>
          <w:szCs w:val="16"/>
          <w:lang w:bidi="ar-SA"/>
        </w:rPr>
        <w:t>'</w:t>
      </w:r>
      <w:proofErr w:type="spellStart"/>
      <w:r w:rsidRPr="00AB4D02">
        <w:rPr>
          <w:rFonts w:ascii="Consolas" w:hAnsi="Consolas" w:cs="Consolas"/>
          <w:color w:val="2A00FF"/>
          <w:sz w:val="16"/>
          <w:szCs w:val="16"/>
          <w:lang w:bidi="ar-SA"/>
        </w:rPr>
        <w:t>skipCapture</w:t>
      </w:r>
      <w:proofErr w:type="spellEnd"/>
      <w:r w:rsidRPr="00AB4D02">
        <w:rPr>
          <w:rFonts w:ascii="Consolas" w:hAnsi="Consolas" w:cs="Consolas"/>
          <w:color w:val="2A00FF"/>
          <w:sz w:val="16"/>
          <w:szCs w:val="16"/>
          <w:lang w:bidi="ar-SA"/>
        </w:rPr>
        <w:t>'</w:t>
      </w:r>
      <w:r w:rsidR="00526D86">
        <w:rPr>
          <w:rFonts w:ascii="Consolas" w:hAnsi="Consolas" w:cs="Consolas"/>
          <w:color w:val="2A00FF"/>
          <w:sz w:val="16"/>
          <w:szCs w:val="16"/>
          <w:lang w:bidi="ar-SA"/>
        </w:rPr>
        <w:t xml:space="preserve"> </w:t>
      </w:r>
      <w:r w:rsidR="00526D86" w:rsidRPr="00AB4D02">
        <w:rPr>
          <w:rFonts w:ascii="Consolas" w:hAnsi="Consolas" w:cs="Consolas"/>
          <w:color w:val="000000"/>
          <w:sz w:val="16"/>
          <w:szCs w:val="16"/>
          <w:lang w:bidi="ar-SA"/>
        </w:rPr>
        <w:t>||</w:t>
      </w:r>
      <w:r w:rsidR="00526D86">
        <w:rPr>
          <w:rFonts w:ascii="Consolas" w:hAnsi="Consolas" w:cs="Consolas"/>
          <w:color w:val="2A00FF"/>
          <w:sz w:val="16"/>
          <w:szCs w:val="16"/>
          <w:lang w:bidi="ar-SA"/>
        </w:rPr>
        <w:t xml:space="preserve"> </w:t>
      </w:r>
      <w:proofErr w:type="spellStart"/>
      <w:r w:rsidR="00526D86" w:rsidRPr="00AB4D02">
        <w:rPr>
          <w:rFonts w:ascii="Consolas" w:hAnsi="Consolas" w:cs="Consolas"/>
          <w:color w:val="000000"/>
          <w:sz w:val="16"/>
          <w:szCs w:val="16"/>
          <w:lang w:bidi="ar-SA"/>
        </w:rPr>
        <w:t>forterDecision.JsonResponseOutput.processorAction</w:t>
      </w:r>
      <w:proofErr w:type="spellEnd"/>
      <w:r w:rsidR="00526D86" w:rsidRPr="00AB4D02">
        <w:rPr>
          <w:rFonts w:ascii="Consolas" w:hAnsi="Consolas" w:cs="Consolas"/>
          <w:color w:val="000000"/>
          <w:sz w:val="16"/>
          <w:szCs w:val="16"/>
          <w:lang w:bidi="ar-SA"/>
        </w:rPr>
        <w:t xml:space="preserve"> === </w:t>
      </w:r>
      <w:r w:rsidR="002A1962">
        <w:rPr>
          <w:rFonts w:ascii="Consolas" w:hAnsi="Consolas" w:cs="Consolas"/>
          <w:color w:val="2A00FF"/>
          <w:sz w:val="16"/>
          <w:szCs w:val="16"/>
          <w:lang w:bidi="ar-SA"/>
        </w:rPr>
        <w:t>'</w:t>
      </w:r>
      <w:proofErr w:type="spellStart"/>
      <w:r w:rsidR="00526D86">
        <w:rPr>
          <w:rFonts w:ascii="Consolas" w:hAnsi="Consolas" w:cs="Consolas"/>
          <w:color w:val="2A00FF"/>
          <w:sz w:val="16"/>
          <w:szCs w:val="16"/>
          <w:lang w:bidi="ar-SA"/>
        </w:rPr>
        <w:t>notReviewed</w:t>
      </w:r>
      <w:proofErr w:type="spellEnd"/>
      <w:r w:rsidR="00526D86" w:rsidRPr="00AB4D02">
        <w:rPr>
          <w:rFonts w:ascii="Consolas" w:hAnsi="Consolas" w:cs="Consolas"/>
          <w:color w:val="2A00FF"/>
          <w:sz w:val="16"/>
          <w:szCs w:val="16"/>
          <w:lang w:bidi="ar-SA"/>
        </w:rPr>
        <w:t>'</w:t>
      </w:r>
      <w:r w:rsidRPr="00AB4D02">
        <w:rPr>
          <w:rFonts w:ascii="Consolas" w:hAnsi="Consolas" w:cs="Consolas"/>
          <w:color w:val="000000"/>
          <w:sz w:val="16"/>
          <w:szCs w:val="16"/>
          <w:lang w:bidi="ar-SA"/>
        </w:rPr>
        <w:t>) {</w:t>
      </w:r>
    </w:p>
    <w:p w14:paraId="2491EE5A"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return</w:t>
      </w:r>
      <w:r w:rsidRPr="00AB4D02">
        <w:rPr>
          <w:rFonts w:ascii="Consolas" w:hAnsi="Consolas" w:cs="Consolas"/>
          <w:color w:val="000000"/>
          <w:sz w:val="16"/>
          <w:szCs w:val="16"/>
          <w:lang w:bidi="ar-SA"/>
        </w:rPr>
        <w:t xml:space="preserve"> {authorized: </w:t>
      </w:r>
      <w:r w:rsidRPr="00AB4D02">
        <w:rPr>
          <w:rFonts w:ascii="Consolas" w:hAnsi="Consolas" w:cs="Consolas"/>
          <w:b/>
          <w:bCs/>
          <w:color w:val="7F0055"/>
          <w:sz w:val="16"/>
          <w:szCs w:val="16"/>
          <w:lang w:bidi="ar-SA"/>
        </w:rPr>
        <w:t>true</w:t>
      </w:r>
      <w:r w:rsidRPr="00AB4D02">
        <w:rPr>
          <w:rFonts w:ascii="Consolas" w:hAnsi="Consolas" w:cs="Consolas"/>
          <w:color w:val="000000"/>
          <w:sz w:val="16"/>
          <w:szCs w:val="16"/>
          <w:lang w:bidi="ar-SA"/>
        </w:rPr>
        <w:t>};</w:t>
      </w:r>
    </w:p>
    <w:p w14:paraId="0D71C545" w14:textId="336FF598"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lastRenderedPageBreak/>
        <w:t xml:space="preserve">        } </w:t>
      </w:r>
      <w:r w:rsidRPr="00AB4D02">
        <w:rPr>
          <w:rFonts w:ascii="Consolas" w:hAnsi="Consolas" w:cs="Consolas"/>
          <w:b/>
          <w:bCs/>
          <w:color w:val="7F0055"/>
          <w:sz w:val="16"/>
          <w:szCs w:val="16"/>
          <w:lang w:bidi="ar-SA"/>
        </w:rPr>
        <w:t>else</w:t>
      </w: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if</w:t>
      </w:r>
      <w:r w:rsidRPr="00AB4D02">
        <w:rPr>
          <w:rFonts w:ascii="Consolas" w:hAnsi="Consolas" w:cs="Consolas"/>
          <w:color w:val="000000"/>
          <w:sz w:val="16"/>
          <w:szCs w:val="16"/>
          <w:lang w:bidi="ar-SA"/>
        </w:rPr>
        <w:t xml:space="preserve"> (</w:t>
      </w:r>
      <w:proofErr w:type="spellStart"/>
      <w:proofErr w:type="gramStart"/>
      <w:r w:rsidRPr="00AB4D02">
        <w:rPr>
          <w:rFonts w:ascii="Consolas" w:hAnsi="Consolas" w:cs="Consolas"/>
          <w:color w:val="000000"/>
          <w:sz w:val="16"/>
          <w:szCs w:val="16"/>
          <w:lang w:bidi="ar-SA"/>
        </w:rPr>
        <w:t>forterDecision.JsonResponseOutput.processorAction</w:t>
      </w:r>
      <w:proofErr w:type="spellEnd"/>
      <w:proofErr w:type="gramEnd"/>
      <w:r w:rsidRPr="00AB4D02">
        <w:rPr>
          <w:rFonts w:ascii="Consolas" w:hAnsi="Consolas" w:cs="Consolas"/>
          <w:color w:val="000000"/>
          <w:sz w:val="16"/>
          <w:szCs w:val="16"/>
          <w:lang w:bidi="ar-SA"/>
        </w:rPr>
        <w:t xml:space="preserve"> === </w:t>
      </w:r>
      <w:r w:rsidRPr="00AB4D02">
        <w:rPr>
          <w:rFonts w:ascii="Consolas" w:hAnsi="Consolas" w:cs="Consolas"/>
          <w:color w:val="2A00FF"/>
          <w:sz w:val="16"/>
          <w:szCs w:val="16"/>
          <w:lang w:bidi="ar-SA"/>
        </w:rPr>
        <w:t>'disable</w:t>
      </w:r>
      <w:r w:rsidR="000721EF">
        <w:rPr>
          <w:rFonts w:ascii="Consolas" w:hAnsi="Consolas" w:cs="Consolas"/>
          <w:color w:val="2A00FF"/>
          <w:sz w:val="16"/>
          <w:szCs w:val="16"/>
          <w:lang w:bidi="ar-SA"/>
        </w:rPr>
        <w:t>d</w:t>
      </w:r>
      <w:r w:rsidRPr="00AB4D02">
        <w:rPr>
          <w:rFonts w:ascii="Consolas" w:hAnsi="Consolas" w:cs="Consolas"/>
          <w:color w:val="2A00FF"/>
          <w:sz w:val="16"/>
          <w:szCs w:val="16"/>
          <w:lang w:bidi="ar-SA"/>
        </w:rPr>
        <w:t>'</w:t>
      </w:r>
      <w:r w:rsidRPr="00AB4D02">
        <w:rPr>
          <w:rFonts w:ascii="Consolas" w:hAnsi="Consolas" w:cs="Consolas"/>
          <w:color w:val="000000"/>
          <w:sz w:val="16"/>
          <w:szCs w:val="16"/>
          <w:lang w:bidi="ar-SA"/>
        </w:rPr>
        <w:t xml:space="preserve"> ||</w:t>
      </w:r>
      <w:r w:rsidR="00526D86">
        <w:rPr>
          <w:rFonts w:ascii="Consolas" w:hAnsi="Consolas" w:cs="Consolas"/>
          <w:color w:val="000000"/>
          <w:sz w:val="16"/>
          <w:szCs w:val="16"/>
          <w:lang w:bidi="ar-SA"/>
        </w:rPr>
        <w:t xml:space="preserve"> </w:t>
      </w:r>
      <w:proofErr w:type="spellStart"/>
      <w:r w:rsidR="00526D86" w:rsidRPr="00AB4D02">
        <w:rPr>
          <w:rFonts w:ascii="Consolas" w:hAnsi="Consolas" w:cs="Consolas"/>
          <w:color w:val="000000"/>
          <w:sz w:val="16"/>
          <w:szCs w:val="16"/>
          <w:lang w:bidi="ar-SA"/>
        </w:rPr>
        <w:t>forterDecision.JsonResponseOutput.processorAction</w:t>
      </w:r>
      <w:proofErr w:type="spellEnd"/>
      <w:r w:rsidR="00526D86" w:rsidRPr="00AB4D02">
        <w:rPr>
          <w:rFonts w:ascii="Consolas" w:hAnsi="Consolas" w:cs="Consolas"/>
          <w:color w:val="000000"/>
          <w:sz w:val="16"/>
          <w:szCs w:val="16"/>
          <w:lang w:bidi="ar-SA"/>
        </w:rPr>
        <w:t xml:space="preserve"> === </w:t>
      </w:r>
      <w:r w:rsidR="00526D86">
        <w:rPr>
          <w:rFonts w:ascii="Consolas" w:hAnsi="Consolas" w:cs="Consolas"/>
          <w:color w:val="2A00FF"/>
          <w:sz w:val="16"/>
          <w:szCs w:val="16"/>
          <w:lang w:bidi="ar-SA"/>
        </w:rPr>
        <w:t>'</w:t>
      </w:r>
      <w:proofErr w:type="spellStart"/>
      <w:r w:rsidR="00526D86">
        <w:rPr>
          <w:rFonts w:ascii="Consolas" w:hAnsi="Consolas" w:cs="Consolas"/>
          <w:color w:val="2A00FF"/>
          <w:sz w:val="16"/>
          <w:szCs w:val="16"/>
          <w:lang w:bidi="ar-SA"/>
        </w:rPr>
        <w:t>internalError</w:t>
      </w:r>
      <w:proofErr w:type="spellEnd"/>
      <w:r w:rsidR="00526D86" w:rsidRPr="00AB4D02">
        <w:rPr>
          <w:rFonts w:ascii="Consolas" w:hAnsi="Consolas" w:cs="Consolas"/>
          <w:color w:val="2A00FF"/>
          <w:sz w:val="16"/>
          <w:szCs w:val="16"/>
          <w:lang w:bidi="ar-SA"/>
        </w:rPr>
        <w:t>'</w:t>
      </w:r>
      <w:r w:rsidR="00526D86">
        <w:rPr>
          <w:rFonts w:ascii="Consolas" w:hAnsi="Consolas" w:cs="Consolas"/>
          <w:color w:val="000000"/>
          <w:sz w:val="16"/>
          <w:szCs w:val="16"/>
          <w:lang w:bidi="ar-SA"/>
        </w:rPr>
        <w:t xml:space="preserve"> </w:t>
      </w:r>
      <w:r w:rsidR="00526D86" w:rsidRPr="00AB4D02">
        <w:rPr>
          <w:rFonts w:ascii="Consolas" w:hAnsi="Consolas" w:cs="Consolas"/>
          <w:color w:val="000000"/>
          <w:sz w:val="16"/>
          <w:szCs w:val="16"/>
          <w:lang w:bidi="ar-SA"/>
        </w:rPr>
        <w:t>||</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forterDecision.JsonResponseOutput.processorAction</w:t>
      </w:r>
      <w:proofErr w:type="spellEnd"/>
      <w:r w:rsidRPr="00AB4D02">
        <w:rPr>
          <w:rFonts w:ascii="Consolas" w:hAnsi="Consolas" w:cs="Consolas"/>
          <w:color w:val="000000"/>
          <w:sz w:val="16"/>
          <w:szCs w:val="16"/>
          <w:lang w:bidi="ar-SA"/>
        </w:rPr>
        <w:t xml:space="preserve"> === </w:t>
      </w:r>
      <w:r w:rsidRPr="00AB4D02">
        <w:rPr>
          <w:rFonts w:ascii="Consolas" w:hAnsi="Consolas" w:cs="Consolas"/>
          <w:color w:val="2A00FF"/>
          <w:sz w:val="16"/>
          <w:szCs w:val="16"/>
          <w:lang w:bidi="ar-SA"/>
        </w:rPr>
        <w:t>'capture'</w:t>
      </w:r>
      <w:r w:rsidRPr="00AB4D02">
        <w:rPr>
          <w:rFonts w:ascii="Consolas" w:hAnsi="Consolas" w:cs="Consolas"/>
          <w:color w:val="000000"/>
          <w:sz w:val="16"/>
          <w:szCs w:val="16"/>
          <w:lang w:bidi="ar-SA"/>
        </w:rPr>
        <w:t>) {</w:t>
      </w:r>
    </w:p>
    <w:p w14:paraId="60A9A1FC"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var</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argCCCapture</w:t>
      </w:r>
      <w:proofErr w:type="spellEnd"/>
      <w:r w:rsidRPr="00AB4D02">
        <w:rPr>
          <w:rFonts w:ascii="Consolas" w:hAnsi="Consolas" w:cs="Consolas"/>
          <w:color w:val="000000"/>
          <w:sz w:val="16"/>
          <w:szCs w:val="16"/>
          <w:lang w:bidi="ar-SA"/>
        </w:rPr>
        <w:t xml:space="preserve"> = {</w:t>
      </w:r>
    </w:p>
    <w:p w14:paraId="66B82A0B"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proofErr w:type="gramStart"/>
      <w:r w:rsidRPr="00AB4D02">
        <w:rPr>
          <w:rFonts w:ascii="Consolas" w:hAnsi="Consolas" w:cs="Consolas"/>
          <w:color w:val="000000"/>
          <w:sz w:val="16"/>
          <w:szCs w:val="16"/>
          <w:lang w:bidi="ar-SA"/>
        </w:rPr>
        <w:t>AuthorizeNetResponse</w:t>
      </w:r>
      <w:proofErr w:type="spellEnd"/>
      <w:r w:rsidRPr="00AB4D02">
        <w:rPr>
          <w:rFonts w:ascii="Consolas" w:hAnsi="Consolas" w:cs="Consolas"/>
          <w:color w:val="000000"/>
          <w:sz w:val="16"/>
          <w:szCs w:val="16"/>
          <w:lang w:bidi="ar-SA"/>
        </w:rPr>
        <w:t xml:space="preserve"> :</w:t>
      </w:r>
      <w:proofErr w:type="gramEnd"/>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authResponse.AuthorizeNetResponse</w:t>
      </w:r>
      <w:proofErr w:type="spellEnd"/>
      <w:r w:rsidRPr="00AB4D02">
        <w:rPr>
          <w:rFonts w:ascii="Consolas" w:hAnsi="Consolas" w:cs="Consolas"/>
          <w:color w:val="000000"/>
          <w:sz w:val="16"/>
          <w:szCs w:val="16"/>
          <w:lang w:bidi="ar-SA"/>
        </w:rPr>
        <w:t>,</w:t>
      </w:r>
    </w:p>
    <w:p w14:paraId="4231DE9C"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Order              </w:t>
      </w:r>
      <w:proofErr w:type="gramStart"/>
      <w:r w:rsidRPr="00AB4D02">
        <w:rPr>
          <w:rFonts w:ascii="Consolas" w:hAnsi="Consolas" w:cs="Consolas"/>
          <w:color w:val="000000"/>
          <w:sz w:val="16"/>
          <w:szCs w:val="16"/>
          <w:lang w:bidi="ar-SA"/>
        </w:rPr>
        <w:t xml:space="preserve">  :</w:t>
      </w:r>
      <w:proofErr w:type="gramEnd"/>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args.Order</w:t>
      </w:r>
      <w:proofErr w:type="spellEnd"/>
      <w:r w:rsidRPr="00AB4D02">
        <w:rPr>
          <w:rFonts w:ascii="Consolas" w:hAnsi="Consolas" w:cs="Consolas"/>
          <w:color w:val="000000"/>
          <w:sz w:val="16"/>
          <w:szCs w:val="16"/>
          <w:lang w:bidi="ar-SA"/>
        </w:rPr>
        <w:t>,</w:t>
      </w:r>
    </w:p>
    <w:p w14:paraId="0E35CEC2"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PaymentInstrument</w:t>
      </w:r>
      <w:proofErr w:type="spellEnd"/>
      <w:r w:rsidRPr="00AB4D02">
        <w:rPr>
          <w:rFonts w:ascii="Consolas" w:hAnsi="Consolas" w:cs="Consolas"/>
          <w:color w:val="000000"/>
          <w:sz w:val="16"/>
          <w:szCs w:val="16"/>
          <w:lang w:bidi="ar-SA"/>
        </w:rPr>
        <w:t xml:space="preserve">  </w:t>
      </w:r>
      <w:proofErr w:type="gramStart"/>
      <w:r w:rsidRPr="00AB4D02">
        <w:rPr>
          <w:rFonts w:ascii="Consolas" w:hAnsi="Consolas" w:cs="Consolas"/>
          <w:color w:val="000000"/>
          <w:sz w:val="16"/>
          <w:szCs w:val="16"/>
          <w:lang w:bidi="ar-SA"/>
        </w:rPr>
        <w:t xml:space="preserve">  :</w:t>
      </w:r>
      <w:proofErr w:type="gramEnd"/>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paymentInstrument</w:t>
      </w:r>
      <w:proofErr w:type="spellEnd"/>
    </w:p>
    <w:p w14:paraId="414991EA"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3E6F82A4"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captureResponse</w:t>
      </w:r>
      <w:proofErr w:type="spellEnd"/>
      <w:r w:rsidRPr="00AB4D02">
        <w:rPr>
          <w:rFonts w:ascii="Consolas" w:hAnsi="Consolas" w:cs="Consolas"/>
          <w:color w:val="000000"/>
          <w:sz w:val="16"/>
          <w:szCs w:val="16"/>
          <w:lang w:bidi="ar-SA"/>
        </w:rPr>
        <w:t xml:space="preserve"> = </w:t>
      </w:r>
      <w:proofErr w:type="spellStart"/>
      <w:r w:rsidRPr="00AB4D02">
        <w:rPr>
          <w:rFonts w:ascii="Consolas" w:hAnsi="Consolas" w:cs="Consolas"/>
          <w:color w:val="000000"/>
          <w:sz w:val="16"/>
          <w:szCs w:val="16"/>
          <w:lang w:bidi="ar-SA"/>
        </w:rPr>
        <w:t>doCapture</w:t>
      </w:r>
      <w:proofErr w:type="spell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argCCCapture</w:t>
      </w:r>
      <w:proofErr w:type="spellEnd"/>
      <w:r w:rsidRPr="00AB4D02">
        <w:rPr>
          <w:rFonts w:ascii="Consolas" w:hAnsi="Consolas" w:cs="Consolas"/>
          <w:color w:val="000000"/>
          <w:sz w:val="16"/>
          <w:szCs w:val="16"/>
          <w:lang w:bidi="ar-SA"/>
        </w:rPr>
        <w:t>);</w:t>
      </w:r>
    </w:p>
    <w:p w14:paraId="56F3B61A"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p>
    <w:p w14:paraId="5E9DEC32"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if</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captureResponse.result</w:t>
      </w:r>
      <w:proofErr w:type="spellEnd"/>
      <w:r w:rsidRPr="00AB4D02">
        <w:rPr>
          <w:rFonts w:ascii="Consolas" w:hAnsi="Consolas" w:cs="Consolas"/>
          <w:color w:val="000000"/>
          <w:sz w:val="16"/>
          <w:szCs w:val="16"/>
          <w:lang w:bidi="ar-SA"/>
        </w:rPr>
        <w:t xml:space="preserve"> == </w:t>
      </w:r>
      <w:r w:rsidRPr="00AB4D02">
        <w:rPr>
          <w:rFonts w:ascii="Consolas" w:hAnsi="Consolas" w:cs="Consolas"/>
          <w:b/>
          <w:bCs/>
          <w:color w:val="7F0055"/>
          <w:sz w:val="16"/>
          <w:szCs w:val="16"/>
          <w:lang w:bidi="ar-SA"/>
        </w:rPr>
        <w:t>true</w:t>
      </w:r>
      <w:r w:rsidRPr="00AB4D02">
        <w:rPr>
          <w:rFonts w:ascii="Consolas" w:hAnsi="Consolas" w:cs="Consolas"/>
          <w:color w:val="000000"/>
          <w:sz w:val="16"/>
          <w:szCs w:val="16"/>
          <w:lang w:bidi="ar-SA"/>
        </w:rPr>
        <w:t>) {</w:t>
      </w:r>
    </w:p>
    <w:p w14:paraId="6B7B1174"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return</w:t>
      </w:r>
      <w:r w:rsidRPr="00AB4D02">
        <w:rPr>
          <w:rFonts w:ascii="Consolas" w:hAnsi="Consolas" w:cs="Consolas"/>
          <w:color w:val="000000"/>
          <w:sz w:val="16"/>
          <w:szCs w:val="16"/>
          <w:lang w:bidi="ar-SA"/>
        </w:rPr>
        <w:t xml:space="preserve"> {authorized: </w:t>
      </w:r>
      <w:r w:rsidRPr="00AB4D02">
        <w:rPr>
          <w:rFonts w:ascii="Consolas" w:hAnsi="Consolas" w:cs="Consolas"/>
          <w:b/>
          <w:bCs/>
          <w:color w:val="7F0055"/>
          <w:sz w:val="16"/>
          <w:szCs w:val="16"/>
          <w:lang w:bidi="ar-SA"/>
        </w:rPr>
        <w:t>true</w:t>
      </w:r>
      <w:r w:rsidRPr="00AB4D02">
        <w:rPr>
          <w:rFonts w:ascii="Consolas" w:hAnsi="Consolas" w:cs="Consolas"/>
          <w:color w:val="000000"/>
          <w:sz w:val="16"/>
          <w:szCs w:val="16"/>
          <w:lang w:bidi="ar-SA"/>
        </w:rPr>
        <w:t>};</w:t>
      </w:r>
    </w:p>
    <w:p w14:paraId="6B59806E"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63A0EE60"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p>
    <w:p w14:paraId="2FE5C0CD"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if</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captureResponse.result</w:t>
      </w:r>
      <w:proofErr w:type="spellEnd"/>
      <w:r w:rsidRPr="00AB4D02">
        <w:rPr>
          <w:rFonts w:ascii="Consolas" w:hAnsi="Consolas" w:cs="Consolas"/>
          <w:color w:val="000000"/>
          <w:sz w:val="16"/>
          <w:szCs w:val="16"/>
          <w:lang w:bidi="ar-SA"/>
        </w:rPr>
        <w:t xml:space="preserve"> == </w:t>
      </w:r>
      <w:r w:rsidRPr="00AB4D02">
        <w:rPr>
          <w:rFonts w:ascii="Consolas" w:hAnsi="Consolas" w:cs="Consolas"/>
          <w:b/>
          <w:bCs/>
          <w:color w:val="7F0055"/>
          <w:sz w:val="16"/>
          <w:szCs w:val="16"/>
          <w:lang w:bidi="ar-SA"/>
        </w:rPr>
        <w:t>false</w:t>
      </w:r>
      <w:r w:rsidRPr="00AB4D02">
        <w:rPr>
          <w:rFonts w:ascii="Consolas" w:hAnsi="Consolas" w:cs="Consolas"/>
          <w:color w:val="000000"/>
          <w:sz w:val="16"/>
          <w:szCs w:val="16"/>
          <w:lang w:bidi="ar-SA"/>
        </w:rPr>
        <w:t>) {</w:t>
      </w:r>
    </w:p>
    <w:p w14:paraId="1C224FD7"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var</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argVoid</w:t>
      </w:r>
      <w:proofErr w:type="spellEnd"/>
      <w:r w:rsidRPr="00AB4D02">
        <w:rPr>
          <w:rFonts w:ascii="Consolas" w:hAnsi="Consolas" w:cs="Consolas"/>
          <w:color w:val="000000"/>
          <w:sz w:val="16"/>
          <w:szCs w:val="16"/>
          <w:lang w:bidi="ar-SA"/>
        </w:rPr>
        <w:t xml:space="preserve"> = {</w:t>
      </w:r>
    </w:p>
    <w:p w14:paraId="6B5DBD00"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proofErr w:type="gramStart"/>
      <w:r w:rsidRPr="00AB4D02">
        <w:rPr>
          <w:rFonts w:ascii="Consolas" w:hAnsi="Consolas" w:cs="Consolas"/>
          <w:color w:val="000000"/>
          <w:sz w:val="16"/>
          <w:szCs w:val="16"/>
          <w:lang w:bidi="ar-SA"/>
        </w:rPr>
        <w:t>AuthorizeNetResponse</w:t>
      </w:r>
      <w:proofErr w:type="spellEnd"/>
      <w:r w:rsidRPr="00AB4D02">
        <w:rPr>
          <w:rFonts w:ascii="Consolas" w:hAnsi="Consolas" w:cs="Consolas"/>
          <w:color w:val="000000"/>
          <w:sz w:val="16"/>
          <w:szCs w:val="16"/>
          <w:lang w:bidi="ar-SA"/>
        </w:rPr>
        <w:t xml:space="preserve"> :</w:t>
      </w:r>
      <w:proofErr w:type="gramEnd"/>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authResponse.AuthorizeNetResponse</w:t>
      </w:r>
      <w:proofErr w:type="spellEnd"/>
      <w:r w:rsidRPr="00AB4D02">
        <w:rPr>
          <w:rFonts w:ascii="Consolas" w:hAnsi="Consolas" w:cs="Consolas"/>
          <w:color w:val="000000"/>
          <w:sz w:val="16"/>
          <w:szCs w:val="16"/>
          <w:lang w:bidi="ar-SA"/>
        </w:rPr>
        <w:t>,</w:t>
      </w:r>
    </w:p>
    <w:p w14:paraId="0628974C"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Order              </w:t>
      </w:r>
      <w:proofErr w:type="gramStart"/>
      <w:r w:rsidRPr="00AB4D02">
        <w:rPr>
          <w:rFonts w:ascii="Consolas" w:hAnsi="Consolas" w:cs="Consolas"/>
          <w:color w:val="000000"/>
          <w:sz w:val="16"/>
          <w:szCs w:val="16"/>
          <w:lang w:bidi="ar-SA"/>
        </w:rPr>
        <w:t xml:space="preserve">  :</w:t>
      </w:r>
      <w:proofErr w:type="gramEnd"/>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args.Order</w:t>
      </w:r>
      <w:proofErr w:type="spellEnd"/>
      <w:r w:rsidRPr="00AB4D02">
        <w:rPr>
          <w:rFonts w:ascii="Consolas" w:hAnsi="Consolas" w:cs="Consolas"/>
          <w:color w:val="000000"/>
          <w:sz w:val="16"/>
          <w:szCs w:val="16"/>
          <w:lang w:bidi="ar-SA"/>
        </w:rPr>
        <w:t>,</w:t>
      </w:r>
    </w:p>
    <w:p w14:paraId="5E410078"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PaymentInstrument</w:t>
      </w:r>
      <w:proofErr w:type="spellEnd"/>
      <w:r w:rsidRPr="00AB4D02">
        <w:rPr>
          <w:rFonts w:ascii="Consolas" w:hAnsi="Consolas" w:cs="Consolas"/>
          <w:color w:val="000000"/>
          <w:sz w:val="16"/>
          <w:szCs w:val="16"/>
          <w:lang w:bidi="ar-SA"/>
        </w:rPr>
        <w:t xml:space="preserve">  </w:t>
      </w:r>
      <w:proofErr w:type="gramStart"/>
      <w:r w:rsidRPr="00AB4D02">
        <w:rPr>
          <w:rFonts w:ascii="Consolas" w:hAnsi="Consolas" w:cs="Consolas"/>
          <w:color w:val="000000"/>
          <w:sz w:val="16"/>
          <w:szCs w:val="16"/>
          <w:lang w:bidi="ar-SA"/>
        </w:rPr>
        <w:t xml:space="preserve">  :</w:t>
      </w:r>
      <w:proofErr w:type="gramEnd"/>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paymentInstrument</w:t>
      </w:r>
      <w:proofErr w:type="spellEnd"/>
    </w:p>
    <w:p w14:paraId="7EBBEED4"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0AC64928" w14:textId="38A243BE"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000D59A1">
        <w:rPr>
          <w:rFonts w:ascii="Consolas" w:hAnsi="Consolas" w:cs="Consolas"/>
          <w:color w:val="000000"/>
          <w:sz w:val="16"/>
          <w:szCs w:val="16"/>
          <w:lang w:bidi="ar-SA"/>
        </w:rPr>
        <w:t>voidResponse</w:t>
      </w:r>
      <w:proofErr w:type="spellEnd"/>
      <w:r w:rsidRPr="00AB4D02">
        <w:rPr>
          <w:rFonts w:ascii="Consolas" w:hAnsi="Consolas" w:cs="Consolas"/>
          <w:color w:val="000000"/>
          <w:sz w:val="16"/>
          <w:szCs w:val="16"/>
          <w:lang w:bidi="ar-SA"/>
        </w:rPr>
        <w:t xml:space="preserve"> = </w:t>
      </w:r>
      <w:proofErr w:type="spellStart"/>
      <w:r w:rsidRPr="00AB4D02">
        <w:rPr>
          <w:rFonts w:ascii="Consolas" w:hAnsi="Consolas" w:cs="Consolas"/>
          <w:color w:val="000000"/>
          <w:sz w:val="16"/>
          <w:szCs w:val="16"/>
          <w:lang w:bidi="ar-SA"/>
        </w:rPr>
        <w:t>doVoid</w:t>
      </w:r>
      <w:proofErr w:type="spell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argVoid</w:t>
      </w:r>
      <w:proofErr w:type="spellEnd"/>
      <w:r w:rsidRPr="00AB4D02">
        <w:rPr>
          <w:rFonts w:ascii="Consolas" w:hAnsi="Consolas" w:cs="Consolas"/>
          <w:color w:val="000000"/>
          <w:sz w:val="16"/>
          <w:szCs w:val="16"/>
          <w:lang w:bidi="ar-SA"/>
        </w:rPr>
        <w:t>);</w:t>
      </w:r>
    </w:p>
    <w:p w14:paraId="73F14D08"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p>
    <w:p w14:paraId="0B253361" w14:textId="5E1E0644"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if</w:t>
      </w:r>
      <w:r w:rsidRPr="00AB4D02">
        <w:rPr>
          <w:rFonts w:ascii="Consolas" w:hAnsi="Consolas" w:cs="Consolas"/>
          <w:color w:val="000000"/>
          <w:sz w:val="16"/>
          <w:szCs w:val="16"/>
          <w:lang w:bidi="ar-SA"/>
        </w:rPr>
        <w:t xml:space="preserve"> </w:t>
      </w:r>
      <w:proofErr w:type="gramStart"/>
      <w:r w:rsidRPr="00AB4D02">
        <w:rPr>
          <w:rFonts w:ascii="Consolas" w:hAnsi="Consolas" w:cs="Consolas"/>
          <w:color w:val="000000"/>
          <w:sz w:val="16"/>
          <w:szCs w:val="16"/>
          <w:lang w:bidi="ar-SA"/>
        </w:rPr>
        <w:t>(!</w:t>
      </w:r>
      <w:r w:rsidR="000D59A1">
        <w:rPr>
          <w:rFonts w:ascii="Consolas" w:hAnsi="Consolas" w:cs="Consolas"/>
          <w:color w:val="000000"/>
          <w:sz w:val="16"/>
          <w:szCs w:val="16"/>
          <w:lang w:bidi="ar-SA"/>
        </w:rPr>
        <w:t>empty</w:t>
      </w:r>
      <w:proofErr w:type="gram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forterDecision.PlaceOrderError</w:t>
      </w:r>
      <w:proofErr w:type="spellEnd"/>
      <w:r w:rsidRPr="00AB4D02">
        <w:rPr>
          <w:rFonts w:ascii="Consolas" w:hAnsi="Consolas" w:cs="Consolas"/>
          <w:color w:val="000000"/>
          <w:sz w:val="16"/>
          <w:szCs w:val="16"/>
          <w:lang w:bidi="ar-SA"/>
        </w:rPr>
        <w:t>)) {</w:t>
      </w:r>
    </w:p>
    <w:p w14:paraId="2D30D34D"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return</w:t>
      </w:r>
      <w:r w:rsidRPr="00AB4D02">
        <w:rPr>
          <w:rFonts w:ascii="Consolas" w:hAnsi="Consolas" w:cs="Consolas"/>
          <w:color w:val="000000"/>
          <w:sz w:val="16"/>
          <w:szCs w:val="16"/>
          <w:lang w:bidi="ar-SA"/>
        </w:rPr>
        <w:t xml:space="preserve"> {</w:t>
      </w:r>
      <w:proofErr w:type="gramStart"/>
      <w:r w:rsidRPr="00AB4D02">
        <w:rPr>
          <w:rFonts w:ascii="Consolas" w:hAnsi="Consolas" w:cs="Consolas"/>
          <w:color w:val="000000"/>
          <w:sz w:val="16"/>
          <w:szCs w:val="16"/>
          <w:lang w:bidi="ar-SA"/>
        </w:rPr>
        <w:t>error :</w:t>
      </w:r>
      <w:proofErr w:type="gramEnd"/>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true</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forterErrorCode</w:t>
      </w:r>
      <w:proofErr w:type="spellEnd"/>
      <w:r w:rsidRPr="00AB4D02">
        <w:rPr>
          <w:rFonts w:ascii="Consolas" w:hAnsi="Consolas" w:cs="Consolas"/>
          <w:color w:val="000000"/>
          <w:sz w:val="16"/>
          <w:szCs w:val="16"/>
          <w:lang w:bidi="ar-SA"/>
        </w:rPr>
        <w:t xml:space="preserve"> : </w:t>
      </w:r>
      <w:proofErr w:type="spellStart"/>
      <w:r w:rsidRPr="00AB4D02">
        <w:rPr>
          <w:rFonts w:ascii="Consolas" w:hAnsi="Consolas" w:cs="Consolas"/>
          <w:color w:val="000000"/>
          <w:sz w:val="16"/>
          <w:szCs w:val="16"/>
          <w:lang w:bidi="ar-SA"/>
        </w:rPr>
        <w:t>forterDecision.PlaceOrderError</w:t>
      </w:r>
      <w:proofErr w:type="spellEnd"/>
      <w:r w:rsidRPr="00AB4D02">
        <w:rPr>
          <w:rFonts w:ascii="Consolas" w:hAnsi="Consolas" w:cs="Consolas"/>
          <w:color w:val="000000"/>
          <w:sz w:val="16"/>
          <w:szCs w:val="16"/>
          <w:lang w:bidi="ar-SA"/>
        </w:rPr>
        <w:t>};</w:t>
      </w:r>
    </w:p>
    <w:p w14:paraId="4526FA41"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 </w:t>
      </w:r>
      <w:r w:rsidRPr="00AB4D02">
        <w:rPr>
          <w:rFonts w:ascii="Consolas" w:hAnsi="Consolas" w:cs="Consolas"/>
          <w:b/>
          <w:bCs/>
          <w:color w:val="7F0055"/>
          <w:sz w:val="16"/>
          <w:szCs w:val="16"/>
          <w:lang w:bidi="ar-SA"/>
        </w:rPr>
        <w:t>else</w:t>
      </w:r>
      <w:r w:rsidRPr="00AB4D02">
        <w:rPr>
          <w:rFonts w:ascii="Consolas" w:hAnsi="Consolas" w:cs="Consolas"/>
          <w:color w:val="000000"/>
          <w:sz w:val="16"/>
          <w:szCs w:val="16"/>
          <w:lang w:bidi="ar-SA"/>
        </w:rPr>
        <w:t xml:space="preserve"> {</w:t>
      </w:r>
    </w:p>
    <w:p w14:paraId="035B5BD2"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return</w:t>
      </w:r>
      <w:r w:rsidRPr="00AB4D02">
        <w:rPr>
          <w:rFonts w:ascii="Consolas" w:hAnsi="Consolas" w:cs="Consolas"/>
          <w:color w:val="000000"/>
          <w:sz w:val="16"/>
          <w:szCs w:val="16"/>
          <w:lang w:bidi="ar-SA"/>
        </w:rPr>
        <w:t xml:space="preserve"> {</w:t>
      </w:r>
      <w:proofErr w:type="gramStart"/>
      <w:r w:rsidRPr="00AB4D02">
        <w:rPr>
          <w:rFonts w:ascii="Consolas" w:hAnsi="Consolas" w:cs="Consolas"/>
          <w:color w:val="000000"/>
          <w:sz w:val="16"/>
          <w:szCs w:val="16"/>
          <w:lang w:bidi="ar-SA"/>
        </w:rPr>
        <w:t>error :</w:t>
      </w:r>
      <w:proofErr w:type="gramEnd"/>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true</w:t>
      </w:r>
      <w:r w:rsidRPr="00AB4D02">
        <w:rPr>
          <w:rFonts w:ascii="Consolas" w:hAnsi="Consolas" w:cs="Consolas"/>
          <w:color w:val="000000"/>
          <w:sz w:val="16"/>
          <w:szCs w:val="16"/>
          <w:lang w:bidi="ar-SA"/>
        </w:rPr>
        <w:t>};</w:t>
      </w:r>
    </w:p>
    <w:p w14:paraId="62DE3059"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00F1B4DB"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53B3E5F6"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 </w:t>
      </w:r>
      <w:r w:rsidRPr="00AB4D02">
        <w:rPr>
          <w:rFonts w:ascii="Consolas" w:hAnsi="Consolas" w:cs="Consolas"/>
          <w:b/>
          <w:bCs/>
          <w:color w:val="7F0055"/>
          <w:sz w:val="16"/>
          <w:szCs w:val="16"/>
          <w:lang w:bidi="ar-SA"/>
        </w:rPr>
        <w:t>else</w:t>
      </w:r>
      <w:r w:rsidRPr="00AB4D02">
        <w:rPr>
          <w:rFonts w:ascii="Consolas" w:hAnsi="Consolas" w:cs="Consolas"/>
          <w:color w:val="000000"/>
          <w:sz w:val="16"/>
          <w:szCs w:val="16"/>
          <w:lang w:bidi="ar-SA"/>
        </w:rPr>
        <w:t xml:space="preserve"> {</w:t>
      </w:r>
    </w:p>
    <w:p w14:paraId="3789F53F" w14:textId="04CB67D1"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var</w:t>
      </w:r>
      <w:r w:rsidRPr="00AB4D02">
        <w:rPr>
          <w:rFonts w:ascii="Consolas" w:hAnsi="Consolas" w:cs="Consolas"/>
          <w:color w:val="000000"/>
          <w:sz w:val="16"/>
          <w:szCs w:val="16"/>
          <w:lang w:bidi="ar-SA"/>
        </w:rPr>
        <w:t xml:space="preserve"> </w:t>
      </w:r>
      <w:proofErr w:type="spellStart"/>
      <w:r w:rsidR="000D59A1">
        <w:rPr>
          <w:rFonts w:ascii="Consolas" w:hAnsi="Consolas" w:cs="Consolas"/>
          <w:color w:val="000000"/>
          <w:sz w:val="16"/>
          <w:szCs w:val="16"/>
          <w:lang w:bidi="ar-SA"/>
        </w:rPr>
        <w:t>argVoid</w:t>
      </w:r>
      <w:proofErr w:type="spellEnd"/>
      <w:r w:rsidRPr="00AB4D02">
        <w:rPr>
          <w:rFonts w:ascii="Consolas" w:hAnsi="Consolas" w:cs="Consolas"/>
          <w:color w:val="000000"/>
          <w:sz w:val="16"/>
          <w:szCs w:val="16"/>
          <w:lang w:bidi="ar-SA"/>
        </w:rPr>
        <w:t xml:space="preserve">      = {</w:t>
      </w:r>
    </w:p>
    <w:p w14:paraId="42923FE3"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proofErr w:type="gramStart"/>
      <w:r w:rsidRPr="00AB4D02">
        <w:rPr>
          <w:rFonts w:ascii="Consolas" w:hAnsi="Consolas" w:cs="Consolas"/>
          <w:color w:val="000000"/>
          <w:sz w:val="16"/>
          <w:szCs w:val="16"/>
          <w:lang w:bidi="ar-SA"/>
        </w:rPr>
        <w:t>AuthorizeNetResponse</w:t>
      </w:r>
      <w:proofErr w:type="spellEnd"/>
      <w:r w:rsidRPr="00AB4D02">
        <w:rPr>
          <w:rFonts w:ascii="Consolas" w:hAnsi="Consolas" w:cs="Consolas"/>
          <w:color w:val="000000"/>
          <w:sz w:val="16"/>
          <w:szCs w:val="16"/>
          <w:lang w:bidi="ar-SA"/>
        </w:rPr>
        <w:t xml:space="preserve"> :</w:t>
      </w:r>
      <w:proofErr w:type="gramEnd"/>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authResponse.AuthorizeNetResponse</w:t>
      </w:r>
      <w:proofErr w:type="spellEnd"/>
      <w:r w:rsidRPr="00AB4D02">
        <w:rPr>
          <w:rFonts w:ascii="Consolas" w:hAnsi="Consolas" w:cs="Consolas"/>
          <w:color w:val="000000"/>
          <w:sz w:val="16"/>
          <w:szCs w:val="16"/>
          <w:lang w:bidi="ar-SA"/>
        </w:rPr>
        <w:t>,</w:t>
      </w:r>
    </w:p>
    <w:p w14:paraId="7FA9C4AC"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Order              </w:t>
      </w:r>
      <w:proofErr w:type="gramStart"/>
      <w:r w:rsidRPr="00AB4D02">
        <w:rPr>
          <w:rFonts w:ascii="Consolas" w:hAnsi="Consolas" w:cs="Consolas"/>
          <w:color w:val="000000"/>
          <w:sz w:val="16"/>
          <w:szCs w:val="16"/>
          <w:lang w:bidi="ar-SA"/>
        </w:rPr>
        <w:t xml:space="preserve">  :</w:t>
      </w:r>
      <w:proofErr w:type="gramEnd"/>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args.Order</w:t>
      </w:r>
      <w:proofErr w:type="spellEnd"/>
      <w:r w:rsidRPr="00AB4D02">
        <w:rPr>
          <w:rFonts w:ascii="Consolas" w:hAnsi="Consolas" w:cs="Consolas"/>
          <w:color w:val="000000"/>
          <w:sz w:val="16"/>
          <w:szCs w:val="16"/>
          <w:lang w:bidi="ar-SA"/>
        </w:rPr>
        <w:t>,</w:t>
      </w:r>
    </w:p>
    <w:p w14:paraId="2EEAF931"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PaymentInstrument</w:t>
      </w:r>
      <w:proofErr w:type="spellEnd"/>
      <w:r w:rsidRPr="00AB4D02">
        <w:rPr>
          <w:rFonts w:ascii="Consolas" w:hAnsi="Consolas" w:cs="Consolas"/>
          <w:color w:val="000000"/>
          <w:sz w:val="16"/>
          <w:szCs w:val="16"/>
          <w:lang w:bidi="ar-SA"/>
        </w:rPr>
        <w:t xml:space="preserve">  </w:t>
      </w:r>
      <w:proofErr w:type="gramStart"/>
      <w:r w:rsidRPr="00AB4D02">
        <w:rPr>
          <w:rFonts w:ascii="Consolas" w:hAnsi="Consolas" w:cs="Consolas"/>
          <w:color w:val="000000"/>
          <w:sz w:val="16"/>
          <w:szCs w:val="16"/>
          <w:lang w:bidi="ar-SA"/>
        </w:rPr>
        <w:t xml:space="preserve">  :</w:t>
      </w:r>
      <w:proofErr w:type="gramEnd"/>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paymentInstrument</w:t>
      </w:r>
      <w:proofErr w:type="spellEnd"/>
    </w:p>
    <w:p w14:paraId="07668646"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0339EB1F" w14:textId="4A1569A8"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000D59A1">
        <w:rPr>
          <w:rFonts w:ascii="Consolas" w:hAnsi="Consolas" w:cs="Consolas"/>
          <w:color w:val="000000"/>
          <w:sz w:val="16"/>
          <w:szCs w:val="16"/>
          <w:lang w:bidi="ar-SA"/>
        </w:rPr>
        <w:t>voidResponse</w:t>
      </w:r>
      <w:proofErr w:type="spellEnd"/>
      <w:r w:rsidRPr="00AB4D02">
        <w:rPr>
          <w:rFonts w:ascii="Consolas" w:hAnsi="Consolas" w:cs="Consolas"/>
          <w:color w:val="000000"/>
          <w:sz w:val="16"/>
          <w:szCs w:val="16"/>
          <w:lang w:bidi="ar-SA"/>
        </w:rPr>
        <w:t xml:space="preserve"> = </w:t>
      </w:r>
      <w:proofErr w:type="spellStart"/>
      <w:r w:rsidRPr="00AB4D02">
        <w:rPr>
          <w:rFonts w:ascii="Consolas" w:hAnsi="Consolas" w:cs="Consolas"/>
          <w:color w:val="000000"/>
          <w:sz w:val="16"/>
          <w:szCs w:val="16"/>
          <w:lang w:bidi="ar-SA"/>
        </w:rPr>
        <w:t>doVoid</w:t>
      </w:r>
      <w:proofErr w:type="spell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argVoid</w:t>
      </w:r>
      <w:proofErr w:type="spellEnd"/>
      <w:r w:rsidRPr="00AB4D02">
        <w:rPr>
          <w:rFonts w:ascii="Consolas" w:hAnsi="Consolas" w:cs="Consolas"/>
          <w:color w:val="000000"/>
          <w:sz w:val="16"/>
          <w:szCs w:val="16"/>
          <w:lang w:bidi="ar-SA"/>
        </w:rPr>
        <w:t>);</w:t>
      </w:r>
    </w:p>
    <w:p w14:paraId="5FFDC6DF"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p>
    <w:p w14:paraId="25C34536" w14:textId="3702C01D"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if</w:t>
      </w:r>
      <w:r w:rsidRPr="00AB4D02">
        <w:rPr>
          <w:rFonts w:ascii="Consolas" w:hAnsi="Consolas" w:cs="Consolas"/>
          <w:color w:val="000000"/>
          <w:sz w:val="16"/>
          <w:szCs w:val="16"/>
          <w:lang w:bidi="ar-SA"/>
        </w:rPr>
        <w:t xml:space="preserve"> </w:t>
      </w:r>
      <w:proofErr w:type="gramStart"/>
      <w:r w:rsidRPr="00AB4D02">
        <w:rPr>
          <w:rFonts w:ascii="Consolas" w:hAnsi="Consolas" w:cs="Consolas"/>
          <w:color w:val="000000"/>
          <w:sz w:val="16"/>
          <w:szCs w:val="16"/>
          <w:lang w:bidi="ar-SA"/>
        </w:rPr>
        <w:t>(!</w:t>
      </w:r>
      <w:r w:rsidR="000D59A1">
        <w:rPr>
          <w:rFonts w:ascii="Consolas" w:hAnsi="Consolas" w:cs="Consolas"/>
          <w:color w:val="000000"/>
          <w:sz w:val="16"/>
          <w:szCs w:val="16"/>
          <w:lang w:bidi="ar-SA"/>
        </w:rPr>
        <w:t>empty</w:t>
      </w:r>
      <w:proofErr w:type="gram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forterDecision.PlaceOrderError</w:t>
      </w:r>
      <w:proofErr w:type="spellEnd"/>
      <w:r w:rsidRPr="00AB4D02">
        <w:rPr>
          <w:rFonts w:ascii="Consolas" w:hAnsi="Consolas" w:cs="Consolas"/>
          <w:color w:val="000000"/>
          <w:sz w:val="16"/>
          <w:szCs w:val="16"/>
          <w:lang w:bidi="ar-SA"/>
        </w:rPr>
        <w:t>)) {</w:t>
      </w:r>
    </w:p>
    <w:p w14:paraId="4F42FE2F"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return</w:t>
      </w:r>
      <w:r w:rsidRPr="00AB4D02">
        <w:rPr>
          <w:rFonts w:ascii="Consolas" w:hAnsi="Consolas" w:cs="Consolas"/>
          <w:color w:val="000000"/>
          <w:sz w:val="16"/>
          <w:szCs w:val="16"/>
          <w:lang w:bidi="ar-SA"/>
        </w:rPr>
        <w:t xml:space="preserve"> {</w:t>
      </w:r>
      <w:proofErr w:type="gramStart"/>
      <w:r w:rsidRPr="00AB4D02">
        <w:rPr>
          <w:rFonts w:ascii="Consolas" w:hAnsi="Consolas" w:cs="Consolas"/>
          <w:color w:val="000000"/>
          <w:sz w:val="16"/>
          <w:szCs w:val="16"/>
          <w:lang w:bidi="ar-SA"/>
        </w:rPr>
        <w:t>error :</w:t>
      </w:r>
      <w:proofErr w:type="gramEnd"/>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true</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forterErrorCode</w:t>
      </w:r>
      <w:proofErr w:type="spellEnd"/>
      <w:r w:rsidRPr="00AB4D02">
        <w:rPr>
          <w:rFonts w:ascii="Consolas" w:hAnsi="Consolas" w:cs="Consolas"/>
          <w:color w:val="000000"/>
          <w:sz w:val="16"/>
          <w:szCs w:val="16"/>
          <w:lang w:bidi="ar-SA"/>
        </w:rPr>
        <w:t xml:space="preserve"> : </w:t>
      </w:r>
      <w:proofErr w:type="spellStart"/>
      <w:r w:rsidRPr="00AB4D02">
        <w:rPr>
          <w:rFonts w:ascii="Consolas" w:hAnsi="Consolas" w:cs="Consolas"/>
          <w:color w:val="000000"/>
          <w:sz w:val="16"/>
          <w:szCs w:val="16"/>
          <w:lang w:bidi="ar-SA"/>
        </w:rPr>
        <w:t>forterDecision.PlaceOrderError</w:t>
      </w:r>
      <w:proofErr w:type="spellEnd"/>
      <w:r w:rsidRPr="00AB4D02">
        <w:rPr>
          <w:rFonts w:ascii="Consolas" w:hAnsi="Consolas" w:cs="Consolas"/>
          <w:color w:val="000000"/>
          <w:sz w:val="16"/>
          <w:szCs w:val="16"/>
          <w:lang w:bidi="ar-SA"/>
        </w:rPr>
        <w:t>};</w:t>
      </w:r>
    </w:p>
    <w:p w14:paraId="581E3B8C"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 </w:t>
      </w:r>
      <w:r w:rsidRPr="00AB4D02">
        <w:rPr>
          <w:rFonts w:ascii="Consolas" w:hAnsi="Consolas" w:cs="Consolas"/>
          <w:b/>
          <w:bCs/>
          <w:color w:val="7F0055"/>
          <w:sz w:val="16"/>
          <w:szCs w:val="16"/>
          <w:lang w:bidi="ar-SA"/>
        </w:rPr>
        <w:t>else</w:t>
      </w:r>
      <w:r w:rsidRPr="00AB4D02">
        <w:rPr>
          <w:rFonts w:ascii="Consolas" w:hAnsi="Consolas" w:cs="Consolas"/>
          <w:color w:val="000000"/>
          <w:sz w:val="16"/>
          <w:szCs w:val="16"/>
          <w:lang w:bidi="ar-SA"/>
        </w:rPr>
        <w:t xml:space="preserve"> {</w:t>
      </w:r>
    </w:p>
    <w:p w14:paraId="1ADF47F9"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return</w:t>
      </w:r>
      <w:r w:rsidRPr="00AB4D02">
        <w:rPr>
          <w:rFonts w:ascii="Consolas" w:hAnsi="Consolas" w:cs="Consolas"/>
          <w:color w:val="000000"/>
          <w:sz w:val="16"/>
          <w:szCs w:val="16"/>
          <w:lang w:bidi="ar-SA"/>
        </w:rPr>
        <w:t xml:space="preserve"> {</w:t>
      </w:r>
      <w:proofErr w:type="gramStart"/>
      <w:r w:rsidRPr="00AB4D02">
        <w:rPr>
          <w:rFonts w:ascii="Consolas" w:hAnsi="Consolas" w:cs="Consolas"/>
          <w:color w:val="000000"/>
          <w:sz w:val="16"/>
          <w:szCs w:val="16"/>
          <w:lang w:bidi="ar-SA"/>
        </w:rPr>
        <w:t>error :</w:t>
      </w:r>
      <w:proofErr w:type="gramEnd"/>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true</w:t>
      </w:r>
      <w:r w:rsidRPr="00AB4D02">
        <w:rPr>
          <w:rFonts w:ascii="Consolas" w:hAnsi="Consolas" w:cs="Consolas"/>
          <w:color w:val="000000"/>
          <w:sz w:val="16"/>
          <w:szCs w:val="16"/>
          <w:lang w:bidi="ar-SA"/>
        </w:rPr>
        <w:t>};</w:t>
      </w:r>
    </w:p>
    <w:p w14:paraId="02D8D455"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53566F2F"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35F441A8"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4CA673AF"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w:t>
      </w:r>
    </w:p>
    <w:p w14:paraId="28B0DA1E"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p>
    <w:p w14:paraId="23AC66B3"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b/>
          <w:bCs/>
          <w:color w:val="7F0055"/>
          <w:sz w:val="16"/>
          <w:szCs w:val="16"/>
          <w:lang w:bidi="ar-SA"/>
        </w:rPr>
        <w:t>function</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doAuth</w:t>
      </w:r>
      <w:proofErr w:type="spell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argCCAuth</w:t>
      </w:r>
      <w:proofErr w:type="spellEnd"/>
      <w:r w:rsidRPr="00AB4D02">
        <w:rPr>
          <w:rFonts w:ascii="Consolas" w:hAnsi="Consolas" w:cs="Consolas"/>
          <w:color w:val="000000"/>
          <w:sz w:val="16"/>
          <w:szCs w:val="16"/>
          <w:lang w:bidi="ar-SA"/>
        </w:rPr>
        <w:t>) {</w:t>
      </w:r>
    </w:p>
    <w:p w14:paraId="3C710EDC" w14:textId="63AB7CA0"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var</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authorizenetCCAuthRequest</w:t>
      </w:r>
      <w:proofErr w:type="spellEnd"/>
      <w:r w:rsidRPr="00AB4D02">
        <w:rPr>
          <w:rFonts w:ascii="Consolas" w:hAnsi="Consolas" w:cs="Consolas"/>
          <w:color w:val="000000"/>
          <w:sz w:val="16"/>
          <w:szCs w:val="16"/>
          <w:lang w:bidi="ar-SA"/>
        </w:rPr>
        <w:t xml:space="preserve"> = </w:t>
      </w:r>
      <w:r w:rsidR="000D59A1">
        <w:rPr>
          <w:rFonts w:ascii="Consolas" w:hAnsi="Consolas" w:cs="Consolas"/>
          <w:color w:val="000000"/>
          <w:sz w:val="16"/>
          <w:szCs w:val="16"/>
          <w:lang w:bidi="ar-SA"/>
        </w:rPr>
        <w:t>require</w:t>
      </w:r>
      <w:r w:rsidRPr="00AB4D02">
        <w:rPr>
          <w:rFonts w:ascii="Consolas" w:hAnsi="Consolas" w:cs="Consolas"/>
          <w:color w:val="000000"/>
          <w:sz w:val="16"/>
          <w:szCs w:val="16"/>
          <w:lang w:bidi="ar-SA"/>
        </w:rPr>
        <w:t>(</w:t>
      </w:r>
      <w:r w:rsidRPr="00AB4D02">
        <w:rPr>
          <w:rFonts w:ascii="Consolas" w:hAnsi="Consolas" w:cs="Consolas"/>
          <w:color w:val="2A00FF"/>
          <w:sz w:val="16"/>
          <w:szCs w:val="16"/>
          <w:lang w:bidi="ar-SA"/>
        </w:rPr>
        <w:t>'~/cartridge/scripts/pipelets/AuthorizenetCCAuthRequest'</w:t>
      </w:r>
      <w:r w:rsidRPr="00AB4D02">
        <w:rPr>
          <w:rFonts w:ascii="Consolas" w:hAnsi="Consolas" w:cs="Consolas"/>
          <w:color w:val="000000"/>
          <w:sz w:val="16"/>
          <w:szCs w:val="16"/>
          <w:lang w:bidi="ar-SA"/>
        </w:rPr>
        <w:t>),</w:t>
      </w:r>
    </w:p>
    <w:p w14:paraId="5853E7C2"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authResponse</w:t>
      </w:r>
      <w:proofErr w:type="spellEnd"/>
      <w:r w:rsidRPr="00AB4D02">
        <w:rPr>
          <w:rFonts w:ascii="Consolas" w:hAnsi="Consolas" w:cs="Consolas"/>
          <w:color w:val="000000"/>
          <w:sz w:val="16"/>
          <w:szCs w:val="16"/>
          <w:lang w:bidi="ar-SA"/>
        </w:rPr>
        <w:t xml:space="preserve">              = </w:t>
      </w:r>
      <w:proofErr w:type="spellStart"/>
      <w:r w:rsidRPr="00AB4D02">
        <w:rPr>
          <w:rFonts w:ascii="Consolas" w:hAnsi="Consolas" w:cs="Consolas"/>
          <w:color w:val="000000"/>
          <w:sz w:val="16"/>
          <w:szCs w:val="16"/>
          <w:lang w:bidi="ar-SA"/>
        </w:rPr>
        <w:t>authorizenetCCAuthRequest.execute</w:t>
      </w:r>
      <w:proofErr w:type="spell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argCCAuth</w:t>
      </w:r>
      <w:proofErr w:type="spellEnd"/>
      <w:r w:rsidRPr="00AB4D02">
        <w:rPr>
          <w:rFonts w:ascii="Consolas" w:hAnsi="Consolas" w:cs="Consolas"/>
          <w:color w:val="000000"/>
          <w:sz w:val="16"/>
          <w:szCs w:val="16"/>
          <w:lang w:bidi="ar-SA"/>
        </w:rPr>
        <w:t>);</w:t>
      </w:r>
    </w:p>
    <w:p w14:paraId="5B4D7BFA"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return</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authResponse</w:t>
      </w:r>
      <w:proofErr w:type="spellEnd"/>
      <w:r w:rsidRPr="00AB4D02">
        <w:rPr>
          <w:rFonts w:ascii="Consolas" w:hAnsi="Consolas" w:cs="Consolas"/>
          <w:color w:val="000000"/>
          <w:sz w:val="16"/>
          <w:szCs w:val="16"/>
          <w:lang w:bidi="ar-SA"/>
        </w:rPr>
        <w:t>;</w:t>
      </w:r>
    </w:p>
    <w:p w14:paraId="469A1A69"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w:t>
      </w:r>
    </w:p>
    <w:p w14:paraId="20F3F9E6"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p>
    <w:p w14:paraId="4AC6B888"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b/>
          <w:bCs/>
          <w:color w:val="7F0055"/>
          <w:sz w:val="16"/>
          <w:szCs w:val="16"/>
          <w:lang w:bidi="ar-SA"/>
        </w:rPr>
        <w:t>function</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doCapture</w:t>
      </w:r>
      <w:proofErr w:type="spell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argCCCapture</w:t>
      </w:r>
      <w:proofErr w:type="spellEnd"/>
      <w:r w:rsidRPr="00AB4D02">
        <w:rPr>
          <w:rFonts w:ascii="Consolas" w:hAnsi="Consolas" w:cs="Consolas"/>
          <w:color w:val="000000"/>
          <w:sz w:val="16"/>
          <w:szCs w:val="16"/>
          <w:lang w:bidi="ar-SA"/>
        </w:rPr>
        <w:t>) {</w:t>
      </w:r>
    </w:p>
    <w:p w14:paraId="19D75D68" w14:textId="04B0EDAD"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var</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authorizenetCCCaptureRequest</w:t>
      </w:r>
      <w:proofErr w:type="spellEnd"/>
      <w:r w:rsidRPr="00AB4D02">
        <w:rPr>
          <w:rFonts w:ascii="Consolas" w:hAnsi="Consolas" w:cs="Consolas"/>
          <w:color w:val="000000"/>
          <w:sz w:val="16"/>
          <w:szCs w:val="16"/>
          <w:lang w:bidi="ar-SA"/>
        </w:rPr>
        <w:t xml:space="preserve"> = </w:t>
      </w:r>
      <w:r w:rsidR="000D59A1">
        <w:rPr>
          <w:rFonts w:ascii="Consolas" w:hAnsi="Consolas" w:cs="Consolas"/>
          <w:color w:val="000000"/>
          <w:sz w:val="16"/>
          <w:szCs w:val="16"/>
          <w:lang w:bidi="ar-SA"/>
        </w:rPr>
        <w:t>require</w:t>
      </w:r>
      <w:r w:rsidRPr="00AB4D02">
        <w:rPr>
          <w:rFonts w:ascii="Consolas" w:hAnsi="Consolas" w:cs="Consolas"/>
          <w:color w:val="000000"/>
          <w:sz w:val="16"/>
          <w:szCs w:val="16"/>
          <w:lang w:bidi="ar-SA"/>
        </w:rPr>
        <w:t>(</w:t>
      </w:r>
      <w:r w:rsidRPr="00AB4D02">
        <w:rPr>
          <w:rFonts w:ascii="Consolas" w:hAnsi="Consolas" w:cs="Consolas"/>
          <w:color w:val="2A00FF"/>
          <w:sz w:val="16"/>
          <w:szCs w:val="16"/>
          <w:lang w:bidi="ar-SA"/>
        </w:rPr>
        <w:t>'~/cartridge/scripts/pipelets/AuthorizenetCCCaptureRequest'</w:t>
      </w:r>
      <w:r w:rsidRPr="00AB4D02">
        <w:rPr>
          <w:rFonts w:ascii="Consolas" w:hAnsi="Consolas" w:cs="Consolas"/>
          <w:color w:val="000000"/>
          <w:sz w:val="16"/>
          <w:szCs w:val="16"/>
          <w:lang w:bidi="ar-SA"/>
        </w:rPr>
        <w:t>),</w:t>
      </w:r>
    </w:p>
    <w:p w14:paraId="76270E0F"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captureResponse</w:t>
      </w:r>
      <w:proofErr w:type="spellEnd"/>
      <w:r w:rsidRPr="00AB4D02">
        <w:rPr>
          <w:rFonts w:ascii="Consolas" w:hAnsi="Consolas" w:cs="Consolas"/>
          <w:color w:val="000000"/>
          <w:sz w:val="16"/>
          <w:szCs w:val="16"/>
          <w:lang w:bidi="ar-SA"/>
        </w:rPr>
        <w:t xml:space="preserve">              = </w:t>
      </w:r>
      <w:proofErr w:type="spellStart"/>
      <w:r w:rsidRPr="00AB4D02">
        <w:rPr>
          <w:rFonts w:ascii="Consolas" w:hAnsi="Consolas" w:cs="Consolas"/>
          <w:color w:val="000000"/>
          <w:sz w:val="16"/>
          <w:szCs w:val="16"/>
          <w:lang w:bidi="ar-SA"/>
        </w:rPr>
        <w:t>authorizenetCCCaptureRequest.execute</w:t>
      </w:r>
      <w:proofErr w:type="spell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argCCCapture</w:t>
      </w:r>
      <w:proofErr w:type="spellEnd"/>
      <w:r w:rsidRPr="00AB4D02">
        <w:rPr>
          <w:rFonts w:ascii="Consolas" w:hAnsi="Consolas" w:cs="Consolas"/>
          <w:color w:val="000000"/>
          <w:sz w:val="16"/>
          <w:szCs w:val="16"/>
          <w:lang w:bidi="ar-SA"/>
        </w:rPr>
        <w:t>);</w:t>
      </w:r>
    </w:p>
    <w:p w14:paraId="3CD372F8"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return</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captureResponse</w:t>
      </w:r>
      <w:proofErr w:type="spellEnd"/>
      <w:r w:rsidRPr="00AB4D02">
        <w:rPr>
          <w:rFonts w:ascii="Consolas" w:hAnsi="Consolas" w:cs="Consolas"/>
          <w:color w:val="000000"/>
          <w:sz w:val="16"/>
          <w:szCs w:val="16"/>
          <w:lang w:bidi="ar-SA"/>
        </w:rPr>
        <w:t>;</w:t>
      </w:r>
    </w:p>
    <w:p w14:paraId="16EE5B47"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w:t>
      </w:r>
    </w:p>
    <w:p w14:paraId="51307BB3"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p>
    <w:p w14:paraId="4C0651C0"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b/>
          <w:bCs/>
          <w:color w:val="7F0055"/>
          <w:sz w:val="16"/>
          <w:szCs w:val="16"/>
          <w:lang w:bidi="ar-SA"/>
        </w:rPr>
        <w:t>function</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doVoid</w:t>
      </w:r>
      <w:proofErr w:type="spell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argVoid</w:t>
      </w:r>
      <w:proofErr w:type="spellEnd"/>
      <w:r w:rsidRPr="00AB4D02">
        <w:rPr>
          <w:rFonts w:ascii="Consolas" w:hAnsi="Consolas" w:cs="Consolas"/>
          <w:color w:val="000000"/>
          <w:sz w:val="16"/>
          <w:szCs w:val="16"/>
          <w:lang w:bidi="ar-SA"/>
        </w:rPr>
        <w:t>) {</w:t>
      </w:r>
    </w:p>
    <w:p w14:paraId="7225BCF0" w14:textId="24B66F66"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var</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authorizenetVoidRequest</w:t>
      </w:r>
      <w:proofErr w:type="spellEnd"/>
      <w:r w:rsidRPr="00AB4D02">
        <w:rPr>
          <w:rFonts w:ascii="Consolas" w:hAnsi="Consolas" w:cs="Consolas"/>
          <w:color w:val="000000"/>
          <w:sz w:val="16"/>
          <w:szCs w:val="16"/>
          <w:lang w:bidi="ar-SA"/>
        </w:rPr>
        <w:t xml:space="preserve"> = </w:t>
      </w:r>
      <w:r w:rsidR="000D59A1">
        <w:rPr>
          <w:rFonts w:ascii="Consolas" w:hAnsi="Consolas" w:cs="Consolas"/>
          <w:color w:val="000000"/>
          <w:sz w:val="16"/>
          <w:szCs w:val="16"/>
          <w:lang w:bidi="ar-SA"/>
        </w:rPr>
        <w:t>require</w:t>
      </w:r>
      <w:r w:rsidRPr="00AB4D02">
        <w:rPr>
          <w:rFonts w:ascii="Consolas" w:hAnsi="Consolas" w:cs="Consolas"/>
          <w:color w:val="000000"/>
          <w:sz w:val="16"/>
          <w:szCs w:val="16"/>
          <w:lang w:bidi="ar-SA"/>
        </w:rPr>
        <w:t>(</w:t>
      </w:r>
      <w:r w:rsidRPr="00AB4D02">
        <w:rPr>
          <w:rFonts w:ascii="Consolas" w:hAnsi="Consolas" w:cs="Consolas"/>
          <w:color w:val="2A00FF"/>
          <w:sz w:val="16"/>
          <w:szCs w:val="16"/>
          <w:lang w:bidi="ar-SA"/>
        </w:rPr>
        <w:t>'~/cartridge/scripts/</w:t>
      </w:r>
      <w:proofErr w:type="spellStart"/>
      <w:r w:rsidRPr="00AB4D02">
        <w:rPr>
          <w:rFonts w:ascii="Consolas" w:hAnsi="Consolas" w:cs="Consolas"/>
          <w:color w:val="2A00FF"/>
          <w:sz w:val="16"/>
          <w:szCs w:val="16"/>
          <w:lang w:bidi="ar-SA"/>
        </w:rPr>
        <w:t>pipelets</w:t>
      </w:r>
      <w:proofErr w:type="spellEnd"/>
      <w:r w:rsidRPr="00AB4D02">
        <w:rPr>
          <w:rFonts w:ascii="Consolas" w:hAnsi="Consolas" w:cs="Consolas"/>
          <w:color w:val="2A00FF"/>
          <w:sz w:val="16"/>
          <w:szCs w:val="16"/>
          <w:lang w:bidi="ar-SA"/>
        </w:rPr>
        <w:t>/</w:t>
      </w:r>
      <w:proofErr w:type="spellStart"/>
      <w:r w:rsidRPr="00AB4D02">
        <w:rPr>
          <w:rFonts w:ascii="Consolas" w:hAnsi="Consolas" w:cs="Consolas"/>
          <w:color w:val="2A00FF"/>
          <w:sz w:val="16"/>
          <w:szCs w:val="16"/>
          <w:lang w:bidi="ar-SA"/>
        </w:rPr>
        <w:t>AuthorizenetVoidRequest</w:t>
      </w:r>
      <w:proofErr w:type="spellEnd"/>
      <w:r w:rsidRPr="00AB4D02">
        <w:rPr>
          <w:rFonts w:ascii="Consolas" w:hAnsi="Consolas" w:cs="Consolas"/>
          <w:color w:val="2A00FF"/>
          <w:sz w:val="16"/>
          <w:szCs w:val="16"/>
          <w:lang w:bidi="ar-SA"/>
        </w:rPr>
        <w:t>'</w:t>
      </w:r>
      <w:r w:rsidRPr="00AB4D02">
        <w:rPr>
          <w:rFonts w:ascii="Consolas" w:hAnsi="Consolas" w:cs="Consolas"/>
          <w:color w:val="000000"/>
          <w:sz w:val="16"/>
          <w:szCs w:val="16"/>
          <w:lang w:bidi="ar-SA"/>
        </w:rPr>
        <w:t>),</w:t>
      </w:r>
    </w:p>
    <w:p w14:paraId="2CCE2B90"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voidResponse</w:t>
      </w:r>
      <w:proofErr w:type="spellEnd"/>
      <w:r w:rsidRPr="00AB4D02">
        <w:rPr>
          <w:rFonts w:ascii="Consolas" w:hAnsi="Consolas" w:cs="Consolas"/>
          <w:color w:val="000000"/>
          <w:sz w:val="16"/>
          <w:szCs w:val="16"/>
          <w:lang w:bidi="ar-SA"/>
        </w:rPr>
        <w:t xml:space="preserve">            = </w:t>
      </w:r>
      <w:proofErr w:type="spellStart"/>
      <w:r w:rsidRPr="00AB4D02">
        <w:rPr>
          <w:rFonts w:ascii="Consolas" w:hAnsi="Consolas" w:cs="Consolas"/>
          <w:color w:val="000000"/>
          <w:sz w:val="16"/>
          <w:szCs w:val="16"/>
          <w:lang w:bidi="ar-SA"/>
        </w:rPr>
        <w:t>authorizenetVoidRequest.execute</w:t>
      </w:r>
      <w:proofErr w:type="spell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argVoid</w:t>
      </w:r>
      <w:proofErr w:type="spellEnd"/>
      <w:r w:rsidRPr="00AB4D02">
        <w:rPr>
          <w:rFonts w:ascii="Consolas" w:hAnsi="Consolas" w:cs="Consolas"/>
          <w:color w:val="000000"/>
          <w:sz w:val="16"/>
          <w:szCs w:val="16"/>
          <w:lang w:bidi="ar-SA"/>
        </w:rPr>
        <w:t>);</w:t>
      </w:r>
    </w:p>
    <w:p w14:paraId="0BAFA108"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return</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voidResponse</w:t>
      </w:r>
      <w:proofErr w:type="spellEnd"/>
      <w:r w:rsidRPr="00AB4D02">
        <w:rPr>
          <w:rFonts w:ascii="Consolas" w:hAnsi="Consolas" w:cs="Consolas"/>
          <w:color w:val="000000"/>
          <w:sz w:val="16"/>
          <w:szCs w:val="16"/>
          <w:lang w:bidi="ar-SA"/>
        </w:rPr>
        <w:t>;</w:t>
      </w:r>
    </w:p>
    <w:p w14:paraId="13F0A744" w14:textId="6BC175F6" w:rsidR="00D35EF8" w:rsidRPr="000D59A1" w:rsidRDefault="00D35EF8" w:rsidP="000D59A1">
      <w:pPr>
        <w:spacing w:after="120"/>
        <w:jc w:val="both"/>
        <w:rPr>
          <w:rFonts w:asciiTheme="majorHAnsi" w:hAnsiTheme="majorHAnsi"/>
          <w:sz w:val="16"/>
          <w:szCs w:val="16"/>
        </w:rPr>
      </w:pPr>
      <w:r w:rsidRPr="000D59A1">
        <w:rPr>
          <w:rFonts w:ascii="Consolas" w:hAnsi="Consolas" w:cs="Consolas"/>
          <w:color w:val="000000"/>
          <w:sz w:val="16"/>
          <w:szCs w:val="16"/>
          <w:lang w:bidi="ar-SA"/>
        </w:rPr>
        <w:t>}</w:t>
      </w:r>
    </w:p>
    <w:p w14:paraId="231E51D6" w14:textId="2A2F972E" w:rsidR="005E6EAA" w:rsidRDefault="005701EE" w:rsidP="008E645B">
      <w:pPr>
        <w:pStyle w:val="ListParagraph"/>
        <w:spacing w:after="120"/>
        <w:ind w:left="360"/>
        <w:jc w:val="both"/>
        <w:rPr>
          <w:rFonts w:asciiTheme="majorHAnsi" w:hAnsiTheme="majorHAnsi"/>
          <w:sz w:val="20"/>
          <w:szCs w:val="20"/>
        </w:rPr>
      </w:pPr>
      <w:r>
        <w:rPr>
          <w:rFonts w:asciiTheme="majorHAnsi" w:hAnsiTheme="majorHAnsi"/>
          <w:b/>
          <w:bCs/>
          <w:sz w:val="20"/>
          <w:szCs w:val="20"/>
        </w:rPr>
        <w:br w:type="page"/>
      </w:r>
    </w:p>
    <w:p w14:paraId="4B33F3B3" w14:textId="2FD94A56" w:rsidR="003B6887" w:rsidRDefault="003B6887" w:rsidP="003B6887">
      <w:pPr>
        <w:spacing w:after="120"/>
        <w:ind w:left="360"/>
        <w:jc w:val="both"/>
        <w:rPr>
          <w:rFonts w:asciiTheme="majorHAnsi" w:hAnsiTheme="majorHAnsi"/>
          <w:b/>
          <w:bCs/>
          <w:sz w:val="20"/>
          <w:szCs w:val="20"/>
        </w:rPr>
      </w:pPr>
      <w:r>
        <w:rPr>
          <w:rFonts w:asciiTheme="majorHAnsi" w:hAnsiTheme="majorHAnsi"/>
          <w:b/>
          <w:bCs/>
          <w:sz w:val="20"/>
          <w:szCs w:val="20"/>
        </w:rPr>
        <w:lastRenderedPageBreak/>
        <w:t>Sample Authorize.net checkout flow (</w:t>
      </w:r>
      <w:r w:rsidR="005E1A8C">
        <w:rPr>
          <w:rFonts w:asciiTheme="majorHAnsi" w:hAnsiTheme="majorHAnsi"/>
          <w:b/>
          <w:bCs/>
          <w:sz w:val="20"/>
          <w:szCs w:val="20"/>
        </w:rPr>
        <w:t>S</w:t>
      </w:r>
      <w:r>
        <w:rPr>
          <w:rFonts w:asciiTheme="majorHAnsi" w:hAnsiTheme="majorHAnsi"/>
          <w:b/>
          <w:bCs/>
          <w:sz w:val="20"/>
          <w:szCs w:val="20"/>
        </w:rPr>
        <w:t>FRA based)</w:t>
      </w:r>
    </w:p>
    <w:p w14:paraId="18F8D095" w14:textId="015EF8A3" w:rsidR="003B6887" w:rsidRDefault="003B6887" w:rsidP="003B6887">
      <w:pPr>
        <w:pStyle w:val="ListParagraph"/>
        <w:spacing w:after="120"/>
        <w:ind w:left="360"/>
        <w:jc w:val="both"/>
        <w:rPr>
          <w:rFonts w:asciiTheme="majorHAnsi" w:hAnsiTheme="majorHAnsi"/>
          <w:sz w:val="20"/>
          <w:szCs w:val="20"/>
        </w:rPr>
      </w:pPr>
      <w:r>
        <w:rPr>
          <w:rFonts w:asciiTheme="majorHAnsi" w:hAnsiTheme="majorHAnsi"/>
          <w:sz w:val="20"/>
          <w:szCs w:val="20"/>
        </w:rPr>
        <w:t>The code below is from the Authorize.net "AUTHORIZE_NET-Authorize" controller which is triggered as part of authorization flow.</w:t>
      </w:r>
    </w:p>
    <w:p w14:paraId="74E378D0" w14:textId="77777777" w:rsidR="00B35DCB" w:rsidRDefault="00B35DCB" w:rsidP="003B6887">
      <w:pPr>
        <w:pStyle w:val="ListParagraph"/>
        <w:spacing w:after="120"/>
        <w:ind w:left="360"/>
        <w:jc w:val="both"/>
        <w:rPr>
          <w:rFonts w:asciiTheme="majorHAnsi" w:hAnsiTheme="majorHAnsi"/>
          <w:sz w:val="20"/>
          <w:szCs w:val="20"/>
        </w:rPr>
      </w:pPr>
    </w:p>
    <w:p w14:paraId="658D48AF"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b/>
          <w:bCs/>
          <w:color w:val="7F0055"/>
          <w:sz w:val="16"/>
          <w:szCs w:val="16"/>
          <w:lang w:bidi="ar-SA"/>
        </w:rPr>
        <w:t>function</w:t>
      </w:r>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Authorize(</w:t>
      </w:r>
      <w:proofErr w:type="spellStart"/>
      <w:proofErr w:type="gramEnd"/>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paymentInstrument</w:t>
      </w:r>
      <w:proofErr w:type="spell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paymentProcessor</w:t>
      </w:r>
      <w:proofErr w:type="spellEnd"/>
      <w:r w:rsidRPr="00B35DCB">
        <w:rPr>
          <w:rFonts w:ascii="Consolas" w:hAnsi="Consolas" w:cs="Consolas"/>
          <w:color w:val="000000"/>
          <w:sz w:val="16"/>
          <w:szCs w:val="16"/>
          <w:lang w:bidi="ar-SA"/>
        </w:rPr>
        <w:t>) {</w:t>
      </w:r>
    </w:p>
    <w:p w14:paraId="782A5782"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var</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serverErrors</w:t>
      </w:r>
      <w:proofErr w:type="spellEnd"/>
      <w:r w:rsidRPr="00B35DCB">
        <w:rPr>
          <w:rFonts w:ascii="Consolas" w:hAnsi="Consolas" w:cs="Consolas"/>
          <w:color w:val="000000"/>
          <w:sz w:val="16"/>
          <w:szCs w:val="16"/>
          <w:lang w:bidi="ar-SA"/>
        </w:rPr>
        <w:t xml:space="preserve"> = [],</w:t>
      </w:r>
    </w:p>
    <w:p w14:paraId="0B6C12B0"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proofErr w:type="gramStart"/>
      <w:r w:rsidRPr="00B35DCB">
        <w:rPr>
          <w:rFonts w:ascii="Consolas" w:hAnsi="Consolas" w:cs="Consolas"/>
          <w:color w:val="000000"/>
          <w:sz w:val="16"/>
          <w:szCs w:val="16"/>
          <w:lang w:bidi="ar-SA"/>
        </w:rPr>
        <w:t>fieldErrors</w:t>
      </w:r>
      <w:proofErr w:type="spellEnd"/>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
    <w:p w14:paraId="4C15922C"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error        = </w:t>
      </w:r>
      <w:r w:rsidRPr="00B35DCB">
        <w:rPr>
          <w:rFonts w:ascii="Consolas" w:hAnsi="Consolas" w:cs="Consolas"/>
          <w:b/>
          <w:bCs/>
          <w:color w:val="7F0055"/>
          <w:sz w:val="16"/>
          <w:szCs w:val="16"/>
          <w:lang w:bidi="ar-SA"/>
        </w:rPr>
        <w:t>false</w:t>
      </w:r>
      <w:r w:rsidRPr="00B35DCB">
        <w:rPr>
          <w:rFonts w:ascii="Consolas" w:hAnsi="Consolas" w:cs="Consolas"/>
          <w:color w:val="000000"/>
          <w:sz w:val="16"/>
          <w:szCs w:val="16"/>
          <w:lang w:bidi="ar-SA"/>
        </w:rPr>
        <w:t>;</w:t>
      </w:r>
    </w:p>
    <w:p w14:paraId="72959093"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6ED85B80"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try</w:t>
      </w:r>
      <w:r w:rsidRPr="00B35DCB">
        <w:rPr>
          <w:rFonts w:ascii="Consolas" w:hAnsi="Consolas" w:cs="Consolas"/>
          <w:color w:val="000000"/>
          <w:sz w:val="16"/>
          <w:szCs w:val="16"/>
          <w:lang w:bidi="ar-SA"/>
        </w:rPr>
        <w:t xml:space="preserve"> {</w:t>
      </w:r>
    </w:p>
    <w:p w14:paraId="7D3B2054"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Transaction.wrap</w:t>
      </w:r>
      <w:proofErr w:type="spellEnd"/>
      <w:r w:rsidRPr="00B35DCB">
        <w:rPr>
          <w:rFonts w:ascii="Consolas" w:hAnsi="Consolas" w:cs="Consolas"/>
          <w:color w:val="000000"/>
          <w:sz w:val="16"/>
          <w:szCs w:val="16"/>
          <w:lang w:bidi="ar-SA"/>
        </w:rPr>
        <w:t>(</w:t>
      </w:r>
      <w:r w:rsidRPr="00B35DCB">
        <w:rPr>
          <w:rFonts w:ascii="Consolas" w:hAnsi="Consolas" w:cs="Consolas"/>
          <w:b/>
          <w:bCs/>
          <w:color w:val="7F0055"/>
          <w:sz w:val="16"/>
          <w:szCs w:val="16"/>
          <w:lang w:bidi="ar-SA"/>
        </w:rPr>
        <w:t>function</w:t>
      </w:r>
      <w:r w:rsidRPr="00B35DCB">
        <w:rPr>
          <w:rFonts w:ascii="Consolas" w:hAnsi="Consolas" w:cs="Consolas"/>
          <w:color w:val="000000"/>
          <w:sz w:val="16"/>
          <w:szCs w:val="16"/>
          <w:lang w:bidi="ar-SA"/>
        </w:rPr>
        <w:t xml:space="preserve"> () {</w:t>
      </w:r>
    </w:p>
    <w:p w14:paraId="605426D5"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paymentInstrument.paymentTransaction.setTransactionID</w:t>
      </w:r>
      <w:proofErr w:type="gramEnd"/>
      <w:r w:rsidRPr="00B35DCB">
        <w:rPr>
          <w:rFonts w:ascii="Consolas" w:hAnsi="Consolas" w:cs="Consolas"/>
          <w:color w:val="000000"/>
          <w:sz w:val="16"/>
          <w:szCs w:val="16"/>
          <w:lang w:bidi="ar-SA"/>
        </w:rPr>
        <w:t>(orderNumber);</w:t>
      </w:r>
    </w:p>
    <w:p w14:paraId="17629E03"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paymentInstrument.paymentTransaction.setPaymentProcessor</w:t>
      </w:r>
      <w:proofErr w:type="gramEnd"/>
      <w:r w:rsidRPr="00B35DCB">
        <w:rPr>
          <w:rFonts w:ascii="Consolas" w:hAnsi="Consolas" w:cs="Consolas"/>
          <w:color w:val="000000"/>
          <w:sz w:val="16"/>
          <w:szCs w:val="16"/>
          <w:lang w:bidi="ar-SA"/>
        </w:rPr>
        <w:t>(paymentProcessor);</w:t>
      </w:r>
    </w:p>
    <w:p w14:paraId="3D548A65"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6F4E0C18"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2032F8E5"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var</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argCCAuth</w:t>
      </w:r>
      <w:proofErr w:type="spellEnd"/>
      <w:r w:rsidRPr="00B35DCB">
        <w:rPr>
          <w:rFonts w:ascii="Consolas" w:hAnsi="Consolas" w:cs="Consolas"/>
          <w:color w:val="000000"/>
          <w:sz w:val="16"/>
          <w:szCs w:val="16"/>
          <w:lang w:bidi="ar-SA"/>
        </w:rPr>
        <w:t xml:space="preserve">   = {</w:t>
      </w:r>
    </w:p>
    <w:p w14:paraId="5E832C8D"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w:t>
      </w:r>
    </w:p>
    <w:p w14:paraId="69510260"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proofErr w:type="gramStart"/>
      <w:r w:rsidRPr="00B35DCB">
        <w:rPr>
          <w:rFonts w:ascii="Consolas" w:hAnsi="Consolas" w:cs="Consolas"/>
          <w:color w:val="000000"/>
          <w:sz w:val="16"/>
          <w:szCs w:val="16"/>
          <w:lang w:bidi="ar-SA"/>
        </w:rPr>
        <w:t>PaymentInstrument</w:t>
      </w:r>
      <w:proofErr w:type="spellEnd"/>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paymentInstrument</w:t>
      </w:r>
      <w:proofErr w:type="spellEnd"/>
    </w:p>
    <w:p w14:paraId="63D4FEF4"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7D45CDEC"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authResponse</w:t>
      </w:r>
      <w:proofErr w:type="spellEnd"/>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doAuth</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argCCAuth</w:t>
      </w:r>
      <w:proofErr w:type="spellEnd"/>
      <w:r w:rsidRPr="00B35DCB">
        <w:rPr>
          <w:rFonts w:ascii="Consolas" w:hAnsi="Consolas" w:cs="Consolas"/>
          <w:color w:val="000000"/>
          <w:sz w:val="16"/>
          <w:szCs w:val="16"/>
          <w:lang w:bidi="ar-SA"/>
        </w:rPr>
        <w:t>);</w:t>
      </w:r>
    </w:p>
    <w:p w14:paraId="79F9DD87"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01B47B8F"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if</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authResponse.result</w:t>
      </w:r>
      <w:proofErr w:type="spellEnd"/>
      <w:r w:rsidRPr="00B35DCB">
        <w:rPr>
          <w:rFonts w:ascii="Consolas" w:hAnsi="Consolas" w:cs="Consolas"/>
          <w:color w:val="000000"/>
          <w:sz w:val="16"/>
          <w:szCs w:val="16"/>
          <w:lang w:bidi="ar-SA"/>
        </w:rPr>
        <w:t xml:space="preserve"> === </w:t>
      </w:r>
      <w:r w:rsidRPr="00B35DCB">
        <w:rPr>
          <w:rFonts w:ascii="Consolas" w:hAnsi="Consolas" w:cs="Consolas"/>
          <w:b/>
          <w:bCs/>
          <w:color w:val="7F0055"/>
          <w:sz w:val="16"/>
          <w:szCs w:val="16"/>
          <w:lang w:bidi="ar-SA"/>
        </w:rPr>
        <w:t>false</w:t>
      </w:r>
      <w:r w:rsidRPr="00B35DCB">
        <w:rPr>
          <w:rFonts w:ascii="Consolas" w:hAnsi="Consolas" w:cs="Consolas"/>
          <w:color w:val="000000"/>
          <w:sz w:val="16"/>
          <w:szCs w:val="16"/>
          <w:lang w:bidi="ar-SA"/>
        </w:rPr>
        <w:t>) {</w:t>
      </w:r>
    </w:p>
    <w:p w14:paraId="03F4C5A4"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var</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argOrderValidate</w:t>
      </w:r>
      <w:proofErr w:type="spellEnd"/>
      <w:r w:rsidRPr="00B35DCB">
        <w:rPr>
          <w:rFonts w:ascii="Consolas" w:hAnsi="Consolas" w:cs="Consolas"/>
          <w:color w:val="000000"/>
          <w:sz w:val="16"/>
          <w:szCs w:val="16"/>
          <w:lang w:bidi="ar-SA"/>
        </w:rPr>
        <w:t xml:space="preserve"> = {</w:t>
      </w:r>
    </w:p>
    <w:p w14:paraId="604EC9E5"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w:t>
      </w:r>
    </w:p>
    <w:p w14:paraId="49A43232" w14:textId="72B5C75A" w:rsidR="00B35DCB" w:rsidRDefault="00B35DCB" w:rsidP="00B35DCB">
      <w:pPr>
        <w:autoSpaceDE w:val="0"/>
        <w:autoSpaceDN w:val="0"/>
        <w:adjustRightInd w:val="0"/>
        <w:spacing w:after="0" w:line="240" w:lineRule="auto"/>
        <w:rPr>
          <w:rFonts w:ascii="Consolas" w:hAnsi="Consolas" w:cs="Consolas"/>
          <w:color w:val="000000"/>
          <w:sz w:val="16"/>
          <w:szCs w:val="16"/>
          <w:lang w:bidi="ar-SA"/>
        </w:rPr>
      </w:pPr>
      <w:r w:rsidRPr="00B35DCB">
        <w:rPr>
          <w:rFonts w:ascii="Consolas" w:hAnsi="Consolas" w:cs="Consolas"/>
          <w:color w:val="000000"/>
          <w:sz w:val="16"/>
          <w:szCs w:val="16"/>
          <w:lang w:bidi="ar-SA"/>
        </w:rPr>
        <w:t xml:space="preserve">                    </w:t>
      </w:r>
      <w:proofErr w:type="spellStart"/>
      <w:proofErr w:type="gramStart"/>
      <w:r w:rsidRPr="00B35DCB">
        <w:rPr>
          <w:rFonts w:ascii="Consolas" w:hAnsi="Consolas" w:cs="Consolas"/>
          <w:color w:val="000000"/>
          <w:sz w:val="16"/>
          <w:szCs w:val="16"/>
          <w:lang w:bidi="ar-SA"/>
        </w:rPr>
        <w:t>orderValidateAttemptInput</w:t>
      </w:r>
      <w:proofErr w:type="spellEnd"/>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1</w:t>
      </w:r>
      <w:r w:rsidR="00DF62A2">
        <w:rPr>
          <w:rFonts w:ascii="Consolas" w:hAnsi="Consolas" w:cs="Consolas"/>
          <w:color w:val="000000"/>
          <w:sz w:val="16"/>
          <w:szCs w:val="16"/>
          <w:lang w:bidi="ar-SA"/>
        </w:rPr>
        <w:t>,</w:t>
      </w:r>
    </w:p>
    <w:p w14:paraId="42ADC1D4" w14:textId="3D134356" w:rsidR="00DF62A2" w:rsidRPr="00B35DCB" w:rsidRDefault="00DF62A2" w:rsidP="00B35DCB">
      <w:pPr>
        <w:autoSpaceDE w:val="0"/>
        <w:autoSpaceDN w:val="0"/>
        <w:adjustRightInd w:val="0"/>
        <w:spacing w:after="0" w:line="240" w:lineRule="auto"/>
        <w:rPr>
          <w:rFonts w:ascii="Consolas" w:hAnsi="Consolas" w:cs="Consolas"/>
          <w:sz w:val="16"/>
          <w:szCs w:val="16"/>
          <w:lang w:bidi="ar-SA"/>
        </w:rPr>
      </w:pPr>
      <w:r>
        <w:rPr>
          <w:rFonts w:ascii="Consolas" w:hAnsi="Consolas" w:cs="Consolas"/>
          <w:color w:val="000000"/>
          <w:sz w:val="16"/>
          <w:szCs w:val="16"/>
          <w:lang w:bidi="ar-SA"/>
        </w:rPr>
        <w:t xml:space="preserve">                    request</w:t>
      </w:r>
      <w:r w:rsidR="0019300C">
        <w:rPr>
          <w:rFonts w:ascii="Consolas" w:hAnsi="Consolas" w:cs="Consolas"/>
          <w:color w:val="000000"/>
          <w:sz w:val="16"/>
          <w:szCs w:val="16"/>
          <w:lang w:bidi="ar-SA"/>
        </w:rPr>
        <w:t>:</w:t>
      </w:r>
      <w:r>
        <w:rPr>
          <w:rFonts w:ascii="Consolas" w:hAnsi="Consolas" w:cs="Consolas"/>
          <w:color w:val="000000"/>
          <w:sz w:val="16"/>
          <w:szCs w:val="16"/>
          <w:lang w:bidi="ar-SA"/>
        </w:rPr>
        <w:t xml:space="preserve"> request</w:t>
      </w:r>
    </w:p>
    <w:p w14:paraId="3B2674D1"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4D5C48CC" w14:textId="24F7680F"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forterCall</w:t>
      </w:r>
      <w:proofErr w:type="spellEnd"/>
      <w:r w:rsidRPr="00B35DCB">
        <w:rPr>
          <w:rFonts w:ascii="Consolas" w:hAnsi="Consolas" w:cs="Consolas"/>
          <w:color w:val="000000"/>
          <w:sz w:val="16"/>
          <w:szCs w:val="16"/>
          <w:lang w:bidi="ar-SA"/>
        </w:rPr>
        <w:t xml:space="preserve">     = require(</w:t>
      </w:r>
      <w:r w:rsidRPr="00B35DCB">
        <w:rPr>
          <w:rFonts w:ascii="Consolas" w:hAnsi="Consolas" w:cs="Consolas"/>
          <w:color w:val="2A00FF"/>
          <w:sz w:val="16"/>
          <w:szCs w:val="16"/>
          <w:lang w:bidi="ar-SA"/>
        </w:rPr>
        <w:t>'int_forter_</w:t>
      </w:r>
      <w:r w:rsidR="00E73B15">
        <w:rPr>
          <w:rFonts w:ascii="Consolas" w:hAnsi="Consolas" w:cs="Consolas"/>
          <w:color w:val="2A00FF"/>
          <w:sz w:val="16"/>
          <w:szCs w:val="16"/>
          <w:lang w:bidi="ar-SA"/>
        </w:rPr>
        <w:t>s</w:t>
      </w:r>
      <w:r w:rsidRPr="00B35DCB">
        <w:rPr>
          <w:rFonts w:ascii="Consolas" w:hAnsi="Consolas" w:cs="Consolas"/>
          <w:color w:val="2A00FF"/>
          <w:sz w:val="16"/>
          <w:szCs w:val="16"/>
          <w:lang w:bidi="ar-SA"/>
        </w:rPr>
        <w:t>fra/cartridge/scripts/pipelets/forter/ForterValidate'</w:t>
      </w:r>
      <w:r w:rsidRPr="00B35DCB">
        <w:rPr>
          <w:rFonts w:ascii="Consolas" w:hAnsi="Consolas" w:cs="Consolas"/>
          <w:color w:val="000000"/>
          <w:sz w:val="16"/>
          <w:szCs w:val="16"/>
          <w:lang w:bidi="ar-SA"/>
        </w:rPr>
        <w:t>),</w:t>
      </w:r>
    </w:p>
    <w:p w14:paraId="68618FE6"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forterDecision</w:t>
      </w:r>
      <w:proofErr w:type="spellEnd"/>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forterCall.validateOrder</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argOrderValidate</w:t>
      </w:r>
      <w:proofErr w:type="spellEnd"/>
      <w:r w:rsidRPr="00B35DCB">
        <w:rPr>
          <w:rFonts w:ascii="Consolas" w:hAnsi="Consolas" w:cs="Consolas"/>
          <w:color w:val="000000"/>
          <w:sz w:val="16"/>
          <w:szCs w:val="16"/>
          <w:lang w:bidi="ar-SA"/>
        </w:rPr>
        <w:t>);</w:t>
      </w:r>
    </w:p>
    <w:p w14:paraId="01DA69F0"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331EC792"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color w:val="3F7F5F"/>
          <w:sz w:val="16"/>
          <w:szCs w:val="16"/>
          <w:lang w:bidi="ar-SA"/>
        </w:rPr>
        <w:t xml:space="preserve">// in case if no response from </w:t>
      </w:r>
      <w:proofErr w:type="spellStart"/>
      <w:r w:rsidRPr="00B35DCB">
        <w:rPr>
          <w:rFonts w:ascii="Consolas" w:hAnsi="Consolas" w:cs="Consolas"/>
          <w:color w:val="3F7F5F"/>
          <w:sz w:val="16"/>
          <w:szCs w:val="16"/>
          <w:u w:val="single"/>
          <w:lang w:bidi="ar-SA"/>
        </w:rPr>
        <w:t>Forter</w:t>
      </w:r>
      <w:proofErr w:type="spellEnd"/>
      <w:r w:rsidRPr="00B35DCB">
        <w:rPr>
          <w:rFonts w:ascii="Consolas" w:hAnsi="Consolas" w:cs="Consolas"/>
          <w:color w:val="3F7F5F"/>
          <w:sz w:val="16"/>
          <w:szCs w:val="16"/>
          <w:lang w:bidi="ar-SA"/>
        </w:rPr>
        <w:t>, try to call one more time</w:t>
      </w:r>
    </w:p>
    <w:p w14:paraId="3EDB0C66"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if</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forterDecision.result</w:t>
      </w:r>
      <w:proofErr w:type="spellEnd"/>
      <w:r w:rsidRPr="00B35DCB">
        <w:rPr>
          <w:rFonts w:ascii="Consolas" w:hAnsi="Consolas" w:cs="Consolas"/>
          <w:color w:val="000000"/>
          <w:sz w:val="16"/>
          <w:szCs w:val="16"/>
          <w:lang w:bidi="ar-SA"/>
        </w:rPr>
        <w:t xml:space="preserve"> === </w:t>
      </w:r>
      <w:r w:rsidRPr="00B35DCB">
        <w:rPr>
          <w:rFonts w:ascii="Consolas" w:hAnsi="Consolas" w:cs="Consolas"/>
          <w:b/>
          <w:bCs/>
          <w:color w:val="7F0055"/>
          <w:sz w:val="16"/>
          <w:szCs w:val="16"/>
          <w:lang w:bidi="ar-SA"/>
        </w:rPr>
        <w:t>false</w:t>
      </w:r>
      <w:r w:rsidRPr="00B35DCB">
        <w:rPr>
          <w:rFonts w:ascii="Consolas" w:hAnsi="Consolas" w:cs="Consolas"/>
          <w:color w:val="000000"/>
          <w:sz w:val="16"/>
          <w:szCs w:val="16"/>
          <w:lang w:bidi="ar-SA"/>
        </w:rPr>
        <w:t xml:space="preserve"> &amp;&amp; </w:t>
      </w:r>
      <w:proofErr w:type="spellStart"/>
      <w:r w:rsidRPr="00B35DCB">
        <w:rPr>
          <w:rFonts w:ascii="Consolas" w:hAnsi="Consolas" w:cs="Consolas"/>
          <w:color w:val="000000"/>
          <w:sz w:val="16"/>
          <w:szCs w:val="16"/>
          <w:lang w:bidi="ar-SA"/>
        </w:rPr>
        <w:t>forterDecision.orderValidateAttemptInput</w:t>
      </w:r>
      <w:proofErr w:type="spellEnd"/>
      <w:r w:rsidRPr="00B35DCB">
        <w:rPr>
          <w:rFonts w:ascii="Consolas" w:hAnsi="Consolas" w:cs="Consolas"/>
          <w:color w:val="000000"/>
          <w:sz w:val="16"/>
          <w:szCs w:val="16"/>
          <w:lang w:bidi="ar-SA"/>
        </w:rPr>
        <w:t xml:space="preserve"> == 2) {</w:t>
      </w:r>
    </w:p>
    <w:p w14:paraId="74778629"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var</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argOrderValidate</w:t>
      </w:r>
      <w:proofErr w:type="spellEnd"/>
      <w:r w:rsidRPr="00B35DCB">
        <w:rPr>
          <w:rFonts w:ascii="Consolas" w:hAnsi="Consolas" w:cs="Consolas"/>
          <w:color w:val="000000"/>
          <w:sz w:val="16"/>
          <w:szCs w:val="16"/>
          <w:lang w:bidi="ar-SA"/>
        </w:rPr>
        <w:t xml:space="preserve"> = {</w:t>
      </w:r>
    </w:p>
    <w:p w14:paraId="2862BC52"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w:t>
      </w:r>
    </w:p>
    <w:p w14:paraId="6EDF5F24" w14:textId="1FD0D215" w:rsidR="00B35DCB" w:rsidRDefault="00B35DCB" w:rsidP="00B35DCB">
      <w:pPr>
        <w:autoSpaceDE w:val="0"/>
        <w:autoSpaceDN w:val="0"/>
        <w:adjustRightInd w:val="0"/>
        <w:spacing w:after="0" w:line="240" w:lineRule="auto"/>
        <w:rPr>
          <w:rFonts w:ascii="Consolas" w:hAnsi="Consolas" w:cs="Consolas"/>
          <w:color w:val="000000"/>
          <w:sz w:val="16"/>
          <w:szCs w:val="16"/>
          <w:lang w:bidi="ar-SA"/>
        </w:rPr>
      </w:pPr>
      <w:r w:rsidRPr="00B35DCB">
        <w:rPr>
          <w:rFonts w:ascii="Consolas" w:hAnsi="Consolas" w:cs="Consolas"/>
          <w:color w:val="000000"/>
          <w:sz w:val="16"/>
          <w:szCs w:val="16"/>
          <w:lang w:bidi="ar-SA"/>
        </w:rPr>
        <w:t xml:space="preserve">                        </w:t>
      </w:r>
      <w:proofErr w:type="spellStart"/>
      <w:proofErr w:type="gramStart"/>
      <w:r w:rsidRPr="00B35DCB">
        <w:rPr>
          <w:rFonts w:ascii="Consolas" w:hAnsi="Consolas" w:cs="Consolas"/>
          <w:color w:val="000000"/>
          <w:sz w:val="16"/>
          <w:szCs w:val="16"/>
          <w:lang w:bidi="ar-SA"/>
        </w:rPr>
        <w:t>orderValidateAttemptInput</w:t>
      </w:r>
      <w:proofErr w:type="spellEnd"/>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2</w:t>
      </w:r>
      <w:r w:rsidR="00BC42EA">
        <w:rPr>
          <w:rFonts w:ascii="Consolas" w:hAnsi="Consolas" w:cs="Consolas"/>
          <w:color w:val="000000"/>
          <w:sz w:val="16"/>
          <w:szCs w:val="16"/>
          <w:lang w:bidi="ar-SA"/>
        </w:rPr>
        <w:t>,</w:t>
      </w:r>
    </w:p>
    <w:p w14:paraId="29184294" w14:textId="6F231029" w:rsidR="00BC42EA" w:rsidRPr="00B35DCB" w:rsidRDefault="00BC42EA" w:rsidP="00B35DCB">
      <w:pPr>
        <w:autoSpaceDE w:val="0"/>
        <w:autoSpaceDN w:val="0"/>
        <w:adjustRightInd w:val="0"/>
        <w:spacing w:after="0" w:line="240" w:lineRule="auto"/>
        <w:rPr>
          <w:rFonts w:ascii="Consolas" w:hAnsi="Consolas" w:cs="Consolas"/>
          <w:sz w:val="16"/>
          <w:szCs w:val="16"/>
          <w:lang w:bidi="ar-SA"/>
        </w:rPr>
      </w:pPr>
      <w:r>
        <w:rPr>
          <w:rFonts w:ascii="Consolas" w:hAnsi="Consolas" w:cs="Consolas"/>
          <w:color w:val="000000"/>
          <w:sz w:val="16"/>
          <w:szCs w:val="16"/>
          <w:lang w:bidi="ar-SA"/>
        </w:rPr>
        <w:t xml:space="preserve">                        request: request</w:t>
      </w:r>
    </w:p>
    <w:p w14:paraId="0A51E19E"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02490F7E" w14:textId="0BFF552A"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proofErr w:type="gramStart"/>
      <w:r w:rsidRPr="00B35DCB">
        <w:rPr>
          <w:rFonts w:ascii="Consolas" w:hAnsi="Consolas" w:cs="Consolas"/>
          <w:color w:val="000000"/>
          <w:sz w:val="16"/>
          <w:szCs w:val="16"/>
          <w:lang w:bidi="ar-SA"/>
        </w:rPr>
        <w:t>forterCall</w:t>
      </w:r>
      <w:proofErr w:type="spellEnd"/>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require(</w:t>
      </w:r>
      <w:r w:rsidRPr="00B35DCB">
        <w:rPr>
          <w:rFonts w:ascii="Consolas" w:hAnsi="Consolas" w:cs="Consolas"/>
          <w:color w:val="2A00FF"/>
          <w:sz w:val="16"/>
          <w:szCs w:val="16"/>
          <w:lang w:bidi="ar-SA"/>
        </w:rPr>
        <w:t>'int_forter_</w:t>
      </w:r>
      <w:r w:rsidR="001C0110">
        <w:rPr>
          <w:rFonts w:ascii="Consolas" w:hAnsi="Consolas" w:cs="Consolas"/>
          <w:color w:val="2A00FF"/>
          <w:sz w:val="16"/>
          <w:szCs w:val="16"/>
          <w:lang w:bidi="ar-SA"/>
        </w:rPr>
        <w:t>s</w:t>
      </w:r>
      <w:r w:rsidRPr="00B35DCB">
        <w:rPr>
          <w:rFonts w:ascii="Consolas" w:hAnsi="Consolas" w:cs="Consolas"/>
          <w:color w:val="2A00FF"/>
          <w:sz w:val="16"/>
          <w:szCs w:val="16"/>
          <w:lang w:bidi="ar-SA"/>
        </w:rPr>
        <w:t>fra/cartridge/scripts/pipelets/forter/ForterValidate'</w:t>
      </w:r>
      <w:r w:rsidRPr="00B35DCB">
        <w:rPr>
          <w:rFonts w:ascii="Consolas" w:hAnsi="Consolas" w:cs="Consolas"/>
          <w:color w:val="000000"/>
          <w:sz w:val="16"/>
          <w:szCs w:val="16"/>
          <w:lang w:bidi="ar-SA"/>
        </w:rPr>
        <w:t>),</w:t>
      </w:r>
    </w:p>
    <w:p w14:paraId="47E404E1"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forterDecision</w:t>
      </w:r>
      <w:proofErr w:type="spellEnd"/>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forterCall.validateOrder</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argOrderValidate</w:t>
      </w:r>
      <w:proofErr w:type="spellEnd"/>
      <w:r w:rsidRPr="00B35DCB">
        <w:rPr>
          <w:rFonts w:ascii="Consolas" w:hAnsi="Consolas" w:cs="Consolas"/>
          <w:color w:val="000000"/>
          <w:sz w:val="16"/>
          <w:szCs w:val="16"/>
          <w:lang w:bidi="ar-SA"/>
        </w:rPr>
        <w:t>);</w:t>
      </w:r>
    </w:p>
    <w:p w14:paraId="119BF6BF"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2755C10C"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1FDBC406"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error = </w:t>
      </w:r>
      <w:r w:rsidRPr="00B35DCB">
        <w:rPr>
          <w:rFonts w:ascii="Consolas" w:hAnsi="Consolas" w:cs="Consolas"/>
          <w:b/>
          <w:bCs/>
          <w:color w:val="7F0055"/>
          <w:sz w:val="16"/>
          <w:szCs w:val="16"/>
          <w:lang w:bidi="ar-SA"/>
        </w:rPr>
        <w:t>true</w:t>
      </w:r>
      <w:r w:rsidRPr="00B35DCB">
        <w:rPr>
          <w:rFonts w:ascii="Consolas" w:hAnsi="Consolas" w:cs="Consolas"/>
          <w:color w:val="000000"/>
          <w:sz w:val="16"/>
          <w:szCs w:val="16"/>
          <w:lang w:bidi="ar-SA"/>
        </w:rPr>
        <w:t>;</w:t>
      </w:r>
    </w:p>
    <w:p w14:paraId="4CFBEBC7"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serverErrors.push</w:t>
      </w:r>
      <w:proofErr w:type="spellEnd"/>
      <w:r w:rsidRPr="00B35DCB">
        <w:rPr>
          <w:rFonts w:ascii="Consolas" w:hAnsi="Consolas" w:cs="Consolas"/>
          <w:color w:val="000000"/>
          <w:sz w:val="16"/>
          <w:szCs w:val="16"/>
          <w:lang w:bidi="ar-SA"/>
        </w:rPr>
        <w:t>(</w:t>
      </w:r>
    </w:p>
    <w:p w14:paraId="779103B6"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Resource.msg(</w:t>
      </w:r>
      <w:proofErr w:type="gramEnd"/>
      <w:r w:rsidRPr="00B35DCB">
        <w:rPr>
          <w:rFonts w:ascii="Consolas" w:hAnsi="Consolas" w:cs="Consolas"/>
          <w:color w:val="2A00FF"/>
          <w:sz w:val="16"/>
          <w:szCs w:val="16"/>
          <w:lang w:bidi="ar-SA"/>
        </w:rPr>
        <w:t>'</w:t>
      </w:r>
      <w:proofErr w:type="spellStart"/>
      <w:r w:rsidRPr="00B35DCB">
        <w:rPr>
          <w:rFonts w:ascii="Consolas" w:hAnsi="Consolas" w:cs="Consolas"/>
          <w:color w:val="2A00FF"/>
          <w:sz w:val="16"/>
          <w:szCs w:val="16"/>
          <w:lang w:bidi="ar-SA"/>
        </w:rPr>
        <w:t>error.technical</w:t>
      </w:r>
      <w:proofErr w:type="spellEnd"/>
      <w:r w:rsidRPr="00B35DCB">
        <w:rPr>
          <w:rFonts w:ascii="Consolas" w:hAnsi="Consolas" w:cs="Consolas"/>
          <w:color w:val="2A00FF"/>
          <w:sz w:val="16"/>
          <w:szCs w:val="16"/>
          <w:lang w:bidi="ar-SA"/>
        </w:rPr>
        <w:t>'</w:t>
      </w:r>
      <w:r w:rsidRPr="00B35DCB">
        <w:rPr>
          <w:rFonts w:ascii="Consolas" w:hAnsi="Consolas" w:cs="Consolas"/>
          <w:color w:val="000000"/>
          <w:sz w:val="16"/>
          <w:szCs w:val="16"/>
          <w:lang w:bidi="ar-SA"/>
        </w:rPr>
        <w:t xml:space="preserve">, </w:t>
      </w:r>
      <w:r w:rsidRPr="00B35DCB">
        <w:rPr>
          <w:rFonts w:ascii="Consolas" w:hAnsi="Consolas" w:cs="Consolas"/>
          <w:color w:val="2A00FF"/>
          <w:sz w:val="16"/>
          <w:szCs w:val="16"/>
          <w:lang w:bidi="ar-SA"/>
        </w:rPr>
        <w:t>'checkout'</w:t>
      </w: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null</w:t>
      </w:r>
      <w:r w:rsidRPr="00B35DCB">
        <w:rPr>
          <w:rFonts w:ascii="Consolas" w:hAnsi="Consolas" w:cs="Consolas"/>
          <w:color w:val="000000"/>
          <w:sz w:val="16"/>
          <w:szCs w:val="16"/>
          <w:lang w:bidi="ar-SA"/>
        </w:rPr>
        <w:t>)</w:t>
      </w:r>
    </w:p>
    <w:p w14:paraId="114855D4"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1F117179"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7B3ADF0F"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1C8C33D1"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if</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authResponse.result</w:t>
      </w:r>
      <w:proofErr w:type="spellEnd"/>
      <w:r w:rsidRPr="00B35DCB">
        <w:rPr>
          <w:rFonts w:ascii="Consolas" w:hAnsi="Consolas" w:cs="Consolas"/>
          <w:color w:val="000000"/>
          <w:sz w:val="16"/>
          <w:szCs w:val="16"/>
          <w:lang w:bidi="ar-SA"/>
        </w:rPr>
        <w:t xml:space="preserve"> === </w:t>
      </w:r>
      <w:r w:rsidRPr="00B35DCB">
        <w:rPr>
          <w:rFonts w:ascii="Consolas" w:hAnsi="Consolas" w:cs="Consolas"/>
          <w:b/>
          <w:bCs/>
          <w:color w:val="7F0055"/>
          <w:sz w:val="16"/>
          <w:szCs w:val="16"/>
          <w:lang w:bidi="ar-SA"/>
        </w:rPr>
        <w:t>true</w:t>
      </w:r>
      <w:r w:rsidRPr="00B35DCB">
        <w:rPr>
          <w:rFonts w:ascii="Consolas" w:hAnsi="Consolas" w:cs="Consolas"/>
          <w:color w:val="000000"/>
          <w:sz w:val="16"/>
          <w:szCs w:val="16"/>
          <w:lang w:bidi="ar-SA"/>
        </w:rPr>
        <w:t>) {</w:t>
      </w:r>
    </w:p>
    <w:p w14:paraId="49ACAC05"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var</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argOrderValidate</w:t>
      </w:r>
      <w:proofErr w:type="spellEnd"/>
      <w:r w:rsidRPr="00B35DCB">
        <w:rPr>
          <w:rFonts w:ascii="Consolas" w:hAnsi="Consolas" w:cs="Consolas"/>
          <w:color w:val="000000"/>
          <w:sz w:val="16"/>
          <w:szCs w:val="16"/>
          <w:lang w:bidi="ar-SA"/>
        </w:rPr>
        <w:t xml:space="preserve"> = {</w:t>
      </w:r>
    </w:p>
    <w:p w14:paraId="00502685"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w:t>
      </w:r>
    </w:p>
    <w:p w14:paraId="1DE2629B" w14:textId="00D45F9B" w:rsidR="00B35DCB" w:rsidRDefault="00B35DCB" w:rsidP="00B35DCB">
      <w:pPr>
        <w:autoSpaceDE w:val="0"/>
        <w:autoSpaceDN w:val="0"/>
        <w:adjustRightInd w:val="0"/>
        <w:spacing w:after="0" w:line="240" w:lineRule="auto"/>
        <w:rPr>
          <w:rFonts w:ascii="Consolas" w:hAnsi="Consolas" w:cs="Consolas"/>
          <w:color w:val="000000"/>
          <w:sz w:val="16"/>
          <w:szCs w:val="16"/>
          <w:lang w:bidi="ar-SA"/>
        </w:rPr>
      </w:pPr>
      <w:r w:rsidRPr="00B35DCB">
        <w:rPr>
          <w:rFonts w:ascii="Consolas" w:hAnsi="Consolas" w:cs="Consolas"/>
          <w:color w:val="000000"/>
          <w:sz w:val="16"/>
          <w:szCs w:val="16"/>
          <w:lang w:bidi="ar-SA"/>
        </w:rPr>
        <w:t xml:space="preserve">                    </w:t>
      </w:r>
      <w:proofErr w:type="spellStart"/>
      <w:proofErr w:type="gramStart"/>
      <w:r w:rsidRPr="00B35DCB">
        <w:rPr>
          <w:rFonts w:ascii="Consolas" w:hAnsi="Consolas" w:cs="Consolas"/>
          <w:color w:val="000000"/>
          <w:sz w:val="16"/>
          <w:szCs w:val="16"/>
          <w:lang w:bidi="ar-SA"/>
        </w:rPr>
        <w:t>orderValidateAttemptInput</w:t>
      </w:r>
      <w:proofErr w:type="spellEnd"/>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1</w:t>
      </w:r>
      <w:r w:rsidR="00490775">
        <w:rPr>
          <w:rFonts w:ascii="Consolas" w:hAnsi="Consolas" w:cs="Consolas"/>
          <w:color w:val="000000"/>
          <w:sz w:val="16"/>
          <w:szCs w:val="16"/>
          <w:lang w:bidi="ar-SA"/>
        </w:rPr>
        <w:t>,</w:t>
      </w:r>
    </w:p>
    <w:p w14:paraId="6E6463E5" w14:textId="56AF5199" w:rsidR="00490775" w:rsidRPr="00B35DCB" w:rsidRDefault="00490775" w:rsidP="00B35DCB">
      <w:pPr>
        <w:autoSpaceDE w:val="0"/>
        <w:autoSpaceDN w:val="0"/>
        <w:adjustRightInd w:val="0"/>
        <w:spacing w:after="0" w:line="240" w:lineRule="auto"/>
        <w:rPr>
          <w:rFonts w:ascii="Consolas" w:hAnsi="Consolas" w:cs="Consolas"/>
          <w:sz w:val="16"/>
          <w:szCs w:val="16"/>
          <w:lang w:bidi="ar-SA"/>
        </w:rPr>
      </w:pPr>
      <w:r>
        <w:rPr>
          <w:rFonts w:ascii="Consolas" w:hAnsi="Consolas" w:cs="Consolas"/>
          <w:color w:val="000000"/>
          <w:sz w:val="16"/>
          <w:szCs w:val="16"/>
          <w:lang w:bidi="ar-SA"/>
        </w:rPr>
        <w:t xml:space="preserve">                    request: request</w:t>
      </w:r>
    </w:p>
    <w:p w14:paraId="10EDA72F"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083373E5" w14:textId="4102F7E3"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forterCall</w:t>
      </w:r>
      <w:proofErr w:type="spellEnd"/>
      <w:r w:rsidRPr="00B35DCB">
        <w:rPr>
          <w:rFonts w:ascii="Consolas" w:hAnsi="Consolas" w:cs="Consolas"/>
          <w:color w:val="000000"/>
          <w:sz w:val="16"/>
          <w:szCs w:val="16"/>
          <w:lang w:bidi="ar-SA"/>
        </w:rPr>
        <w:t xml:space="preserve">   = require(</w:t>
      </w:r>
      <w:r w:rsidRPr="00B35DCB">
        <w:rPr>
          <w:rFonts w:ascii="Consolas" w:hAnsi="Consolas" w:cs="Consolas"/>
          <w:color w:val="2A00FF"/>
          <w:sz w:val="16"/>
          <w:szCs w:val="16"/>
          <w:lang w:bidi="ar-SA"/>
        </w:rPr>
        <w:t>'int_forter_</w:t>
      </w:r>
      <w:r w:rsidR="00E9514E">
        <w:rPr>
          <w:rFonts w:ascii="Consolas" w:hAnsi="Consolas" w:cs="Consolas"/>
          <w:color w:val="2A00FF"/>
          <w:sz w:val="16"/>
          <w:szCs w:val="16"/>
          <w:lang w:bidi="ar-SA"/>
        </w:rPr>
        <w:t>s</w:t>
      </w:r>
      <w:r w:rsidRPr="00B35DCB">
        <w:rPr>
          <w:rFonts w:ascii="Consolas" w:hAnsi="Consolas" w:cs="Consolas"/>
          <w:color w:val="2A00FF"/>
          <w:sz w:val="16"/>
          <w:szCs w:val="16"/>
          <w:lang w:bidi="ar-SA"/>
        </w:rPr>
        <w:t>fra/cartridge/scripts/pipelets/forter/ForterValidate'</w:t>
      </w:r>
      <w:r w:rsidRPr="00B35DCB">
        <w:rPr>
          <w:rFonts w:ascii="Consolas" w:hAnsi="Consolas" w:cs="Consolas"/>
          <w:color w:val="000000"/>
          <w:sz w:val="16"/>
          <w:szCs w:val="16"/>
          <w:lang w:bidi="ar-SA"/>
        </w:rPr>
        <w:t>),</w:t>
      </w:r>
    </w:p>
    <w:p w14:paraId="38F1C60C"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forterDecision</w:t>
      </w:r>
      <w:proofErr w:type="spellEnd"/>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forterCall.validateOrder</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argOrderValidate</w:t>
      </w:r>
      <w:proofErr w:type="spellEnd"/>
      <w:r w:rsidRPr="00B35DCB">
        <w:rPr>
          <w:rFonts w:ascii="Consolas" w:hAnsi="Consolas" w:cs="Consolas"/>
          <w:color w:val="000000"/>
          <w:sz w:val="16"/>
          <w:szCs w:val="16"/>
          <w:lang w:bidi="ar-SA"/>
        </w:rPr>
        <w:t>);</w:t>
      </w:r>
    </w:p>
    <w:p w14:paraId="2E479A7E"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0BFEAF57"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color w:val="3F7F5F"/>
          <w:sz w:val="16"/>
          <w:szCs w:val="16"/>
          <w:lang w:bidi="ar-SA"/>
        </w:rPr>
        <w:t xml:space="preserve">// in case if no response from </w:t>
      </w:r>
      <w:proofErr w:type="spellStart"/>
      <w:r w:rsidRPr="00B35DCB">
        <w:rPr>
          <w:rFonts w:ascii="Consolas" w:hAnsi="Consolas" w:cs="Consolas"/>
          <w:color w:val="3F7F5F"/>
          <w:sz w:val="16"/>
          <w:szCs w:val="16"/>
          <w:u w:val="single"/>
          <w:lang w:bidi="ar-SA"/>
        </w:rPr>
        <w:t>Forter</w:t>
      </w:r>
      <w:proofErr w:type="spellEnd"/>
      <w:r w:rsidRPr="00B35DCB">
        <w:rPr>
          <w:rFonts w:ascii="Consolas" w:hAnsi="Consolas" w:cs="Consolas"/>
          <w:color w:val="3F7F5F"/>
          <w:sz w:val="16"/>
          <w:szCs w:val="16"/>
          <w:lang w:bidi="ar-SA"/>
        </w:rPr>
        <w:t>, try to call one more time</w:t>
      </w:r>
    </w:p>
    <w:p w14:paraId="44994EBC"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if</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forterDecision.result</w:t>
      </w:r>
      <w:proofErr w:type="spellEnd"/>
      <w:r w:rsidRPr="00B35DCB">
        <w:rPr>
          <w:rFonts w:ascii="Consolas" w:hAnsi="Consolas" w:cs="Consolas"/>
          <w:color w:val="000000"/>
          <w:sz w:val="16"/>
          <w:szCs w:val="16"/>
          <w:lang w:bidi="ar-SA"/>
        </w:rPr>
        <w:t xml:space="preserve"> === </w:t>
      </w:r>
      <w:r w:rsidRPr="00B35DCB">
        <w:rPr>
          <w:rFonts w:ascii="Consolas" w:hAnsi="Consolas" w:cs="Consolas"/>
          <w:b/>
          <w:bCs/>
          <w:color w:val="7F0055"/>
          <w:sz w:val="16"/>
          <w:szCs w:val="16"/>
          <w:lang w:bidi="ar-SA"/>
        </w:rPr>
        <w:t>false</w:t>
      </w:r>
      <w:r w:rsidRPr="00B35DCB">
        <w:rPr>
          <w:rFonts w:ascii="Consolas" w:hAnsi="Consolas" w:cs="Consolas"/>
          <w:color w:val="000000"/>
          <w:sz w:val="16"/>
          <w:szCs w:val="16"/>
          <w:lang w:bidi="ar-SA"/>
        </w:rPr>
        <w:t xml:space="preserve"> &amp;&amp; </w:t>
      </w:r>
      <w:proofErr w:type="spellStart"/>
      <w:r w:rsidRPr="00B35DCB">
        <w:rPr>
          <w:rFonts w:ascii="Consolas" w:hAnsi="Consolas" w:cs="Consolas"/>
          <w:color w:val="000000"/>
          <w:sz w:val="16"/>
          <w:szCs w:val="16"/>
          <w:lang w:bidi="ar-SA"/>
        </w:rPr>
        <w:t>forterDecision.orderValidateAttemptInput</w:t>
      </w:r>
      <w:proofErr w:type="spellEnd"/>
      <w:r w:rsidRPr="00B35DCB">
        <w:rPr>
          <w:rFonts w:ascii="Consolas" w:hAnsi="Consolas" w:cs="Consolas"/>
          <w:color w:val="000000"/>
          <w:sz w:val="16"/>
          <w:szCs w:val="16"/>
          <w:lang w:bidi="ar-SA"/>
        </w:rPr>
        <w:t xml:space="preserve"> == 2) {</w:t>
      </w:r>
    </w:p>
    <w:p w14:paraId="486E49A1"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var</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argOrderValidate</w:t>
      </w:r>
      <w:proofErr w:type="spellEnd"/>
      <w:r w:rsidRPr="00B35DCB">
        <w:rPr>
          <w:rFonts w:ascii="Consolas" w:hAnsi="Consolas" w:cs="Consolas"/>
          <w:color w:val="000000"/>
          <w:sz w:val="16"/>
          <w:szCs w:val="16"/>
          <w:lang w:bidi="ar-SA"/>
        </w:rPr>
        <w:t xml:space="preserve"> = {</w:t>
      </w:r>
    </w:p>
    <w:p w14:paraId="4A0B7C54"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w:t>
      </w:r>
    </w:p>
    <w:p w14:paraId="35AD905D" w14:textId="20B3DA4D" w:rsidR="00B35DCB" w:rsidRDefault="00B35DCB" w:rsidP="00B35DCB">
      <w:pPr>
        <w:autoSpaceDE w:val="0"/>
        <w:autoSpaceDN w:val="0"/>
        <w:adjustRightInd w:val="0"/>
        <w:spacing w:after="0" w:line="240" w:lineRule="auto"/>
        <w:rPr>
          <w:rFonts w:ascii="Consolas" w:hAnsi="Consolas" w:cs="Consolas"/>
          <w:color w:val="000000"/>
          <w:sz w:val="16"/>
          <w:szCs w:val="16"/>
          <w:lang w:bidi="ar-SA"/>
        </w:rPr>
      </w:pPr>
      <w:r w:rsidRPr="00B35DCB">
        <w:rPr>
          <w:rFonts w:ascii="Consolas" w:hAnsi="Consolas" w:cs="Consolas"/>
          <w:color w:val="000000"/>
          <w:sz w:val="16"/>
          <w:szCs w:val="16"/>
          <w:lang w:bidi="ar-SA"/>
        </w:rPr>
        <w:t xml:space="preserve">                        </w:t>
      </w:r>
      <w:proofErr w:type="spellStart"/>
      <w:proofErr w:type="gramStart"/>
      <w:r w:rsidRPr="00B35DCB">
        <w:rPr>
          <w:rFonts w:ascii="Consolas" w:hAnsi="Consolas" w:cs="Consolas"/>
          <w:color w:val="000000"/>
          <w:sz w:val="16"/>
          <w:szCs w:val="16"/>
          <w:lang w:bidi="ar-SA"/>
        </w:rPr>
        <w:t>orderValidateAttemptInput</w:t>
      </w:r>
      <w:proofErr w:type="spellEnd"/>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2</w:t>
      </w:r>
      <w:r w:rsidR="00ED29C5">
        <w:rPr>
          <w:rFonts w:ascii="Consolas" w:hAnsi="Consolas" w:cs="Consolas"/>
          <w:color w:val="000000"/>
          <w:sz w:val="16"/>
          <w:szCs w:val="16"/>
          <w:lang w:bidi="ar-SA"/>
        </w:rPr>
        <w:t>,</w:t>
      </w:r>
    </w:p>
    <w:p w14:paraId="2ECA7212" w14:textId="68D53AD4" w:rsidR="00ED29C5" w:rsidRPr="00B35DCB" w:rsidRDefault="00ED29C5" w:rsidP="00B35DCB">
      <w:pPr>
        <w:autoSpaceDE w:val="0"/>
        <w:autoSpaceDN w:val="0"/>
        <w:adjustRightInd w:val="0"/>
        <w:spacing w:after="0" w:line="240" w:lineRule="auto"/>
        <w:rPr>
          <w:rFonts w:ascii="Consolas" w:hAnsi="Consolas" w:cs="Consolas"/>
          <w:sz w:val="16"/>
          <w:szCs w:val="16"/>
          <w:lang w:bidi="ar-SA"/>
        </w:rPr>
      </w:pPr>
      <w:r>
        <w:rPr>
          <w:rFonts w:ascii="Consolas" w:hAnsi="Consolas" w:cs="Consolas"/>
          <w:color w:val="000000"/>
          <w:sz w:val="16"/>
          <w:szCs w:val="16"/>
          <w:lang w:bidi="ar-SA"/>
        </w:rPr>
        <w:t xml:space="preserve">                        request: request</w:t>
      </w:r>
    </w:p>
    <w:p w14:paraId="5E87FE33"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222FD022" w14:textId="63CE0445"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proofErr w:type="gramStart"/>
      <w:r w:rsidRPr="00B35DCB">
        <w:rPr>
          <w:rFonts w:ascii="Consolas" w:hAnsi="Consolas" w:cs="Consolas"/>
          <w:color w:val="000000"/>
          <w:sz w:val="16"/>
          <w:szCs w:val="16"/>
          <w:lang w:bidi="ar-SA"/>
        </w:rPr>
        <w:t>forterCall</w:t>
      </w:r>
      <w:proofErr w:type="spellEnd"/>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require(</w:t>
      </w:r>
      <w:r w:rsidRPr="00B35DCB">
        <w:rPr>
          <w:rFonts w:ascii="Consolas" w:hAnsi="Consolas" w:cs="Consolas"/>
          <w:color w:val="2A00FF"/>
          <w:sz w:val="16"/>
          <w:szCs w:val="16"/>
          <w:lang w:bidi="ar-SA"/>
        </w:rPr>
        <w:t>'int_forter_</w:t>
      </w:r>
      <w:r w:rsidR="00E9514E">
        <w:rPr>
          <w:rFonts w:ascii="Consolas" w:hAnsi="Consolas" w:cs="Consolas"/>
          <w:color w:val="2A00FF"/>
          <w:sz w:val="16"/>
          <w:szCs w:val="16"/>
          <w:lang w:bidi="ar-SA"/>
        </w:rPr>
        <w:t>s</w:t>
      </w:r>
      <w:r w:rsidRPr="00B35DCB">
        <w:rPr>
          <w:rFonts w:ascii="Consolas" w:hAnsi="Consolas" w:cs="Consolas"/>
          <w:color w:val="2A00FF"/>
          <w:sz w:val="16"/>
          <w:szCs w:val="16"/>
          <w:lang w:bidi="ar-SA"/>
        </w:rPr>
        <w:t>fra/cartridge/scripts/pipelets/forter/ForterValidate'</w:t>
      </w:r>
      <w:r w:rsidRPr="00B35DCB">
        <w:rPr>
          <w:rFonts w:ascii="Consolas" w:hAnsi="Consolas" w:cs="Consolas"/>
          <w:color w:val="000000"/>
          <w:sz w:val="16"/>
          <w:szCs w:val="16"/>
          <w:lang w:bidi="ar-SA"/>
        </w:rPr>
        <w:t>),</w:t>
      </w:r>
    </w:p>
    <w:p w14:paraId="1F506785"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forterDecision</w:t>
      </w:r>
      <w:proofErr w:type="spellEnd"/>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forterCall.validateOrder</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argOrderValidate</w:t>
      </w:r>
      <w:proofErr w:type="spellEnd"/>
      <w:r w:rsidRPr="00B35DCB">
        <w:rPr>
          <w:rFonts w:ascii="Consolas" w:hAnsi="Consolas" w:cs="Consolas"/>
          <w:color w:val="000000"/>
          <w:sz w:val="16"/>
          <w:szCs w:val="16"/>
          <w:lang w:bidi="ar-SA"/>
        </w:rPr>
        <w:t>);</w:t>
      </w:r>
    </w:p>
    <w:p w14:paraId="6AA01183"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19CCB146"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5CB9865F"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if</w:t>
      </w:r>
      <w:r w:rsidRPr="00B35DCB">
        <w:rPr>
          <w:rFonts w:ascii="Consolas" w:hAnsi="Consolas" w:cs="Consolas"/>
          <w:color w:val="000000"/>
          <w:sz w:val="16"/>
          <w:szCs w:val="16"/>
          <w:lang w:bidi="ar-SA"/>
        </w:rPr>
        <w:t xml:space="preserve"> (</w:t>
      </w:r>
      <w:proofErr w:type="spellStart"/>
      <w:proofErr w:type="gramStart"/>
      <w:r w:rsidRPr="00B35DCB">
        <w:rPr>
          <w:rFonts w:ascii="Consolas" w:hAnsi="Consolas" w:cs="Consolas"/>
          <w:color w:val="000000"/>
          <w:sz w:val="16"/>
          <w:szCs w:val="16"/>
          <w:lang w:bidi="ar-SA"/>
        </w:rPr>
        <w:t>forterDecision.JsonResponseOutput.processorAction</w:t>
      </w:r>
      <w:proofErr w:type="spellEnd"/>
      <w:proofErr w:type="gramEnd"/>
      <w:r w:rsidRPr="00B35DCB">
        <w:rPr>
          <w:rFonts w:ascii="Consolas" w:hAnsi="Consolas" w:cs="Consolas"/>
          <w:color w:val="000000"/>
          <w:sz w:val="16"/>
          <w:szCs w:val="16"/>
          <w:lang w:bidi="ar-SA"/>
        </w:rPr>
        <w:t xml:space="preserve"> === </w:t>
      </w:r>
      <w:r w:rsidRPr="00B35DCB">
        <w:rPr>
          <w:rFonts w:ascii="Consolas" w:hAnsi="Consolas" w:cs="Consolas"/>
          <w:color w:val="2A00FF"/>
          <w:sz w:val="16"/>
          <w:szCs w:val="16"/>
          <w:lang w:bidi="ar-SA"/>
        </w:rPr>
        <w:t>'</w:t>
      </w:r>
      <w:proofErr w:type="spellStart"/>
      <w:r w:rsidRPr="00B35DCB">
        <w:rPr>
          <w:rFonts w:ascii="Consolas" w:hAnsi="Consolas" w:cs="Consolas"/>
          <w:color w:val="2A00FF"/>
          <w:sz w:val="16"/>
          <w:szCs w:val="16"/>
          <w:lang w:bidi="ar-SA"/>
        </w:rPr>
        <w:t>skipCapture</w:t>
      </w:r>
      <w:proofErr w:type="spellEnd"/>
      <w:r w:rsidRPr="00B35DCB">
        <w:rPr>
          <w:rFonts w:ascii="Consolas" w:hAnsi="Consolas" w:cs="Consolas"/>
          <w:color w:val="2A00FF"/>
          <w:sz w:val="16"/>
          <w:szCs w:val="16"/>
          <w:lang w:bidi="ar-SA"/>
        </w:rPr>
        <w:t>'</w:t>
      </w:r>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forterDecision.JsonResponseOutput.processorAction</w:t>
      </w:r>
      <w:proofErr w:type="spellEnd"/>
      <w:r w:rsidRPr="00B35DCB">
        <w:rPr>
          <w:rFonts w:ascii="Consolas" w:hAnsi="Consolas" w:cs="Consolas"/>
          <w:color w:val="000000"/>
          <w:sz w:val="16"/>
          <w:szCs w:val="16"/>
          <w:lang w:bidi="ar-SA"/>
        </w:rPr>
        <w:t xml:space="preserve"> === </w:t>
      </w:r>
      <w:r w:rsidRPr="00B35DCB">
        <w:rPr>
          <w:rFonts w:ascii="Consolas" w:hAnsi="Consolas" w:cs="Consolas"/>
          <w:color w:val="2A00FF"/>
          <w:sz w:val="16"/>
          <w:szCs w:val="16"/>
          <w:lang w:bidi="ar-SA"/>
        </w:rPr>
        <w:t>'</w:t>
      </w:r>
      <w:proofErr w:type="spellStart"/>
      <w:r w:rsidRPr="00B35DCB">
        <w:rPr>
          <w:rFonts w:ascii="Consolas" w:hAnsi="Consolas" w:cs="Consolas"/>
          <w:color w:val="2A00FF"/>
          <w:sz w:val="16"/>
          <w:szCs w:val="16"/>
          <w:lang w:bidi="ar-SA"/>
        </w:rPr>
        <w:t>notReviewed</w:t>
      </w:r>
      <w:proofErr w:type="spellEnd"/>
      <w:r w:rsidRPr="00B35DCB">
        <w:rPr>
          <w:rFonts w:ascii="Consolas" w:hAnsi="Consolas" w:cs="Consolas"/>
          <w:color w:val="2A00FF"/>
          <w:sz w:val="16"/>
          <w:szCs w:val="16"/>
          <w:lang w:bidi="ar-SA"/>
        </w:rPr>
        <w:t>'</w:t>
      </w:r>
      <w:r w:rsidRPr="00B35DCB">
        <w:rPr>
          <w:rFonts w:ascii="Consolas" w:hAnsi="Consolas" w:cs="Consolas"/>
          <w:color w:val="000000"/>
          <w:sz w:val="16"/>
          <w:szCs w:val="16"/>
          <w:lang w:bidi="ar-SA"/>
        </w:rPr>
        <w:t>) {</w:t>
      </w:r>
    </w:p>
    <w:p w14:paraId="5464D057"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error = </w:t>
      </w:r>
      <w:r w:rsidRPr="00B35DCB">
        <w:rPr>
          <w:rFonts w:ascii="Consolas" w:hAnsi="Consolas" w:cs="Consolas"/>
          <w:b/>
          <w:bCs/>
          <w:color w:val="7F0055"/>
          <w:sz w:val="16"/>
          <w:szCs w:val="16"/>
          <w:lang w:bidi="ar-SA"/>
        </w:rPr>
        <w:t>false</w:t>
      </w:r>
      <w:r w:rsidRPr="00B35DCB">
        <w:rPr>
          <w:rFonts w:ascii="Consolas" w:hAnsi="Consolas" w:cs="Consolas"/>
          <w:color w:val="000000"/>
          <w:sz w:val="16"/>
          <w:szCs w:val="16"/>
          <w:lang w:bidi="ar-SA"/>
        </w:rPr>
        <w:t>;</w:t>
      </w:r>
    </w:p>
    <w:p w14:paraId="3A996DAD"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 </w:t>
      </w:r>
      <w:r w:rsidRPr="00B35DCB">
        <w:rPr>
          <w:rFonts w:ascii="Consolas" w:hAnsi="Consolas" w:cs="Consolas"/>
          <w:b/>
          <w:bCs/>
          <w:color w:val="7F0055"/>
          <w:sz w:val="16"/>
          <w:szCs w:val="16"/>
          <w:lang w:bidi="ar-SA"/>
        </w:rPr>
        <w:t>else</w:t>
      </w: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if</w:t>
      </w:r>
      <w:r w:rsidRPr="00B35DCB">
        <w:rPr>
          <w:rFonts w:ascii="Consolas" w:hAnsi="Consolas" w:cs="Consolas"/>
          <w:color w:val="000000"/>
          <w:sz w:val="16"/>
          <w:szCs w:val="16"/>
          <w:lang w:bidi="ar-SA"/>
        </w:rPr>
        <w:t xml:space="preserve"> (</w:t>
      </w:r>
      <w:proofErr w:type="spellStart"/>
      <w:proofErr w:type="gramStart"/>
      <w:r w:rsidRPr="00B35DCB">
        <w:rPr>
          <w:rFonts w:ascii="Consolas" w:hAnsi="Consolas" w:cs="Consolas"/>
          <w:color w:val="000000"/>
          <w:sz w:val="16"/>
          <w:szCs w:val="16"/>
          <w:lang w:bidi="ar-SA"/>
        </w:rPr>
        <w:t>forterDecision.JsonResponseOutput.processorAction</w:t>
      </w:r>
      <w:proofErr w:type="spellEnd"/>
      <w:proofErr w:type="gramEnd"/>
      <w:r w:rsidRPr="00B35DCB">
        <w:rPr>
          <w:rFonts w:ascii="Consolas" w:hAnsi="Consolas" w:cs="Consolas"/>
          <w:color w:val="000000"/>
          <w:sz w:val="16"/>
          <w:szCs w:val="16"/>
          <w:lang w:bidi="ar-SA"/>
        </w:rPr>
        <w:t xml:space="preserve"> === </w:t>
      </w:r>
      <w:r w:rsidRPr="00B35DCB">
        <w:rPr>
          <w:rFonts w:ascii="Consolas" w:hAnsi="Consolas" w:cs="Consolas"/>
          <w:color w:val="2A00FF"/>
          <w:sz w:val="16"/>
          <w:szCs w:val="16"/>
          <w:lang w:bidi="ar-SA"/>
        </w:rPr>
        <w:t>'disabled'</w:t>
      </w:r>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forterDecision.JsonResponseOutput.processorAction</w:t>
      </w:r>
      <w:proofErr w:type="spellEnd"/>
      <w:r w:rsidRPr="00B35DCB">
        <w:rPr>
          <w:rFonts w:ascii="Consolas" w:hAnsi="Consolas" w:cs="Consolas"/>
          <w:color w:val="000000"/>
          <w:sz w:val="16"/>
          <w:szCs w:val="16"/>
          <w:lang w:bidi="ar-SA"/>
        </w:rPr>
        <w:t xml:space="preserve"> === </w:t>
      </w:r>
      <w:r w:rsidRPr="00B35DCB">
        <w:rPr>
          <w:rFonts w:ascii="Consolas" w:hAnsi="Consolas" w:cs="Consolas"/>
          <w:color w:val="2A00FF"/>
          <w:sz w:val="16"/>
          <w:szCs w:val="16"/>
          <w:lang w:bidi="ar-SA"/>
        </w:rPr>
        <w:t>'</w:t>
      </w:r>
      <w:proofErr w:type="spellStart"/>
      <w:r w:rsidRPr="00B35DCB">
        <w:rPr>
          <w:rFonts w:ascii="Consolas" w:hAnsi="Consolas" w:cs="Consolas"/>
          <w:color w:val="2A00FF"/>
          <w:sz w:val="16"/>
          <w:szCs w:val="16"/>
          <w:lang w:bidi="ar-SA"/>
        </w:rPr>
        <w:t>internalError</w:t>
      </w:r>
      <w:proofErr w:type="spellEnd"/>
      <w:r w:rsidRPr="00B35DCB">
        <w:rPr>
          <w:rFonts w:ascii="Consolas" w:hAnsi="Consolas" w:cs="Consolas"/>
          <w:color w:val="2A00FF"/>
          <w:sz w:val="16"/>
          <w:szCs w:val="16"/>
          <w:lang w:bidi="ar-SA"/>
        </w:rPr>
        <w:t>'</w:t>
      </w:r>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forterDecision.JsonResponseOutput.processorAction</w:t>
      </w:r>
      <w:proofErr w:type="spellEnd"/>
      <w:r w:rsidRPr="00B35DCB">
        <w:rPr>
          <w:rFonts w:ascii="Consolas" w:hAnsi="Consolas" w:cs="Consolas"/>
          <w:color w:val="000000"/>
          <w:sz w:val="16"/>
          <w:szCs w:val="16"/>
          <w:lang w:bidi="ar-SA"/>
        </w:rPr>
        <w:t xml:space="preserve"> === </w:t>
      </w:r>
      <w:r w:rsidRPr="00B35DCB">
        <w:rPr>
          <w:rFonts w:ascii="Consolas" w:hAnsi="Consolas" w:cs="Consolas"/>
          <w:color w:val="2A00FF"/>
          <w:sz w:val="16"/>
          <w:szCs w:val="16"/>
          <w:lang w:bidi="ar-SA"/>
        </w:rPr>
        <w:t>'capture'</w:t>
      </w:r>
      <w:r w:rsidRPr="00B35DCB">
        <w:rPr>
          <w:rFonts w:ascii="Consolas" w:hAnsi="Consolas" w:cs="Consolas"/>
          <w:color w:val="000000"/>
          <w:sz w:val="16"/>
          <w:szCs w:val="16"/>
          <w:lang w:bidi="ar-SA"/>
        </w:rPr>
        <w:t>) {</w:t>
      </w:r>
    </w:p>
    <w:p w14:paraId="2B11580C"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var</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argCCCapture</w:t>
      </w:r>
      <w:proofErr w:type="spellEnd"/>
      <w:r w:rsidRPr="00B35DCB">
        <w:rPr>
          <w:rFonts w:ascii="Consolas" w:hAnsi="Consolas" w:cs="Consolas"/>
          <w:color w:val="000000"/>
          <w:sz w:val="16"/>
          <w:szCs w:val="16"/>
          <w:lang w:bidi="ar-SA"/>
        </w:rPr>
        <w:t xml:space="preserve">    = {</w:t>
      </w:r>
    </w:p>
    <w:p w14:paraId="536B81CD"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lastRenderedPageBreak/>
        <w:t xml:space="preserve">                        </w:t>
      </w:r>
      <w:proofErr w:type="spellStart"/>
      <w:proofErr w:type="gramStart"/>
      <w:r w:rsidRPr="00B35DCB">
        <w:rPr>
          <w:rFonts w:ascii="Consolas" w:hAnsi="Consolas" w:cs="Consolas"/>
          <w:color w:val="000000"/>
          <w:sz w:val="16"/>
          <w:szCs w:val="16"/>
          <w:lang w:bidi="ar-SA"/>
        </w:rPr>
        <w:t>AuthorizeNetResponse</w:t>
      </w:r>
      <w:proofErr w:type="spellEnd"/>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authResponse.AuthorizeNetResponse</w:t>
      </w:r>
      <w:proofErr w:type="spellEnd"/>
      <w:r w:rsidRPr="00B35DCB">
        <w:rPr>
          <w:rFonts w:ascii="Consolas" w:hAnsi="Consolas" w:cs="Consolas"/>
          <w:color w:val="000000"/>
          <w:sz w:val="16"/>
          <w:szCs w:val="16"/>
          <w:lang w:bidi="ar-SA"/>
        </w:rPr>
        <w:t>,</w:t>
      </w:r>
    </w:p>
    <w:p w14:paraId="5E5F6D36"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w:t>
      </w:r>
    </w:p>
    <w:p w14:paraId="0DEDA55C"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PaymentInstrument</w:t>
      </w:r>
      <w:proofErr w:type="spellEnd"/>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paymentInstrument</w:t>
      </w:r>
      <w:proofErr w:type="spellEnd"/>
    </w:p>
    <w:p w14:paraId="70ED6DBF"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5F98227C"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captureResponse</w:t>
      </w:r>
      <w:proofErr w:type="spellEnd"/>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doCapture</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argCCCapture</w:t>
      </w:r>
      <w:proofErr w:type="spellEnd"/>
      <w:r w:rsidRPr="00B35DCB">
        <w:rPr>
          <w:rFonts w:ascii="Consolas" w:hAnsi="Consolas" w:cs="Consolas"/>
          <w:color w:val="000000"/>
          <w:sz w:val="16"/>
          <w:szCs w:val="16"/>
          <w:lang w:bidi="ar-SA"/>
        </w:rPr>
        <w:t>);</w:t>
      </w:r>
    </w:p>
    <w:p w14:paraId="6A6FD0AD"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5EA570AF"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if</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captureResponse.result</w:t>
      </w:r>
      <w:proofErr w:type="spellEnd"/>
      <w:r w:rsidRPr="00B35DCB">
        <w:rPr>
          <w:rFonts w:ascii="Consolas" w:hAnsi="Consolas" w:cs="Consolas"/>
          <w:color w:val="000000"/>
          <w:sz w:val="16"/>
          <w:szCs w:val="16"/>
          <w:lang w:bidi="ar-SA"/>
        </w:rPr>
        <w:t xml:space="preserve"> === </w:t>
      </w:r>
      <w:r w:rsidRPr="00B35DCB">
        <w:rPr>
          <w:rFonts w:ascii="Consolas" w:hAnsi="Consolas" w:cs="Consolas"/>
          <w:b/>
          <w:bCs/>
          <w:color w:val="7F0055"/>
          <w:sz w:val="16"/>
          <w:szCs w:val="16"/>
          <w:lang w:bidi="ar-SA"/>
        </w:rPr>
        <w:t>true</w:t>
      </w:r>
      <w:r w:rsidRPr="00B35DCB">
        <w:rPr>
          <w:rFonts w:ascii="Consolas" w:hAnsi="Consolas" w:cs="Consolas"/>
          <w:color w:val="000000"/>
          <w:sz w:val="16"/>
          <w:szCs w:val="16"/>
          <w:lang w:bidi="ar-SA"/>
        </w:rPr>
        <w:t>) {</w:t>
      </w:r>
    </w:p>
    <w:p w14:paraId="0BE0E2BD"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error = </w:t>
      </w:r>
      <w:r w:rsidRPr="00B35DCB">
        <w:rPr>
          <w:rFonts w:ascii="Consolas" w:hAnsi="Consolas" w:cs="Consolas"/>
          <w:b/>
          <w:bCs/>
          <w:color w:val="7F0055"/>
          <w:sz w:val="16"/>
          <w:szCs w:val="16"/>
          <w:lang w:bidi="ar-SA"/>
        </w:rPr>
        <w:t>false</w:t>
      </w:r>
      <w:r w:rsidRPr="00B35DCB">
        <w:rPr>
          <w:rFonts w:ascii="Consolas" w:hAnsi="Consolas" w:cs="Consolas"/>
          <w:color w:val="000000"/>
          <w:sz w:val="16"/>
          <w:szCs w:val="16"/>
          <w:lang w:bidi="ar-SA"/>
        </w:rPr>
        <w:t>;</w:t>
      </w:r>
    </w:p>
    <w:p w14:paraId="4D67151F"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06A22367"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1534D16E"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if</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captureResponse.result</w:t>
      </w:r>
      <w:proofErr w:type="spellEnd"/>
      <w:r w:rsidRPr="00B35DCB">
        <w:rPr>
          <w:rFonts w:ascii="Consolas" w:hAnsi="Consolas" w:cs="Consolas"/>
          <w:color w:val="000000"/>
          <w:sz w:val="16"/>
          <w:szCs w:val="16"/>
          <w:lang w:bidi="ar-SA"/>
        </w:rPr>
        <w:t xml:space="preserve"> === </w:t>
      </w:r>
      <w:r w:rsidRPr="00B35DCB">
        <w:rPr>
          <w:rFonts w:ascii="Consolas" w:hAnsi="Consolas" w:cs="Consolas"/>
          <w:b/>
          <w:bCs/>
          <w:color w:val="7F0055"/>
          <w:sz w:val="16"/>
          <w:szCs w:val="16"/>
          <w:lang w:bidi="ar-SA"/>
        </w:rPr>
        <w:t>false</w:t>
      </w:r>
      <w:r w:rsidRPr="00B35DCB">
        <w:rPr>
          <w:rFonts w:ascii="Consolas" w:hAnsi="Consolas" w:cs="Consolas"/>
          <w:color w:val="000000"/>
          <w:sz w:val="16"/>
          <w:szCs w:val="16"/>
          <w:lang w:bidi="ar-SA"/>
        </w:rPr>
        <w:t>) {</w:t>
      </w:r>
    </w:p>
    <w:p w14:paraId="2653267B"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var</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argVoid</w:t>
      </w:r>
      <w:proofErr w:type="spellEnd"/>
      <w:r w:rsidRPr="00B35DCB">
        <w:rPr>
          <w:rFonts w:ascii="Consolas" w:hAnsi="Consolas" w:cs="Consolas"/>
          <w:color w:val="000000"/>
          <w:sz w:val="16"/>
          <w:szCs w:val="16"/>
          <w:lang w:bidi="ar-SA"/>
        </w:rPr>
        <w:t xml:space="preserve">      = {</w:t>
      </w:r>
    </w:p>
    <w:p w14:paraId="5EF7F507"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proofErr w:type="gramStart"/>
      <w:r w:rsidRPr="00B35DCB">
        <w:rPr>
          <w:rFonts w:ascii="Consolas" w:hAnsi="Consolas" w:cs="Consolas"/>
          <w:color w:val="000000"/>
          <w:sz w:val="16"/>
          <w:szCs w:val="16"/>
          <w:lang w:bidi="ar-SA"/>
        </w:rPr>
        <w:t>AuthorizeNetResponse</w:t>
      </w:r>
      <w:proofErr w:type="spellEnd"/>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authResponse.AuthorizeNetResponse</w:t>
      </w:r>
      <w:proofErr w:type="spellEnd"/>
      <w:r w:rsidRPr="00B35DCB">
        <w:rPr>
          <w:rFonts w:ascii="Consolas" w:hAnsi="Consolas" w:cs="Consolas"/>
          <w:color w:val="000000"/>
          <w:sz w:val="16"/>
          <w:szCs w:val="16"/>
          <w:lang w:bidi="ar-SA"/>
        </w:rPr>
        <w:t>,</w:t>
      </w:r>
    </w:p>
    <w:p w14:paraId="697FFE28"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w:t>
      </w:r>
    </w:p>
    <w:p w14:paraId="6E4644F5"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PaymentInstrument</w:t>
      </w:r>
      <w:proofErr w:type="spellEnd"/>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paymentInstrument</w:t>
      </w:r>
      <w:proofErr w:type="spellEnd"/>
    </w:p>
    <w:p w14:paraId="18D05195"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0AD68E3C"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voidResponse</w:t>
      </w:r>
      <w:proofErr w:type="spellEnd"/>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doVoid</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argVoid</w:t>
      </w:r>
      <w:proofErr w:type="spellEnd"/>
      <w:r w:rsidRPr="00B35DCB">
        <w:rPr>
          <w:rFonts w:ascii="Consolas" w:hAnsi="Consolas" w:cs="Consolas"/>
          <w:color w:val="000000"/>
          <w:sz w:val="16"/>
          <w:szCs w:val="16"/>
          <w:lang w:bidi="ar-SA"/>
        </w:rPr>
        <w:t>);</w:t>
      </w:r>
    </w:p>
    <w:p w14:paraId="641B43C0"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0503002F"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error = </w:t>
      </w:r>
      <w:r w:rsidRPr="00B35DCB">
        <w:rPr>
          <w:rFonts w:ascii="Consolas" w:hAnsi="Consolas" w:cs="Consolas"/>
          <w:b/>
          <w:bCs/>
          <w:color w:val="7F0055"/>
          <w:sz w:val="16"/>
          <w:szCs w:val="16"/>
          <w:lang w:bidi="ar-SA"/>
        </w:rPr>
        <w:t>true</w:t>
      </w:r>
      <w:r w:rsidRPr="00B35DCB">
        <w:rPr>
          <w:rFonts w:ascii="Consolas" w:hAnsi="Consolas" w:cs="Consolas"/>
          <w:color w:val="000000"/>
          <w:sz w:val="16"/>
          <w:szCs w:val="16"/>
          <w:lang w:bidi="ar-SA"/>
        </w:rPr>
        <w:t>;</w:t>
      </w:r>
    </w:p>
    <w:p w14:paraId="5F2ABFF9"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serverErrors.push</w:t>
      </w:r>
      <w:proofErr w:type="spellEnd"/>
      <w:r w:rsidRPr="00B35DCB">
        <w:rPr>
          <w:rFonts w:ascii="Consolas" w:hAnsi="Consolas" w:cs="Consolas"/>
          <w:color w:val="000000"/>
          <w:sz w:val="16"/>
          <w:szCs w:val="16"/>
          <w:lang w:bidi="ar-SA"/>
        </w:rPr>
        <w:t>(</w:t>
      </w:r>
    </w:p>
    <w:p w14:paraId="06139671"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Resource.msg(</w:t>
      </w:r>
      <w:proofErr w:type="gramEnd"/>
      <w:r w:rsidRPr="00B35DCB">
        <w:rPr>
          <w:rFonts w:ascii="Consolas" w:hAnsi="Consolas" w:cs="Consolas"/>
          <w:color w:val="2A00FF"/>
          <w:sz w:val="16"/>
          <w:szCs w:val="16"/>
          <w:lang w:bidi="ar-SA"/>
        </w:rPr>
        <w:t>'</w:t>
      </w:r>
      <w:proofErr w:type="spellStart"/>
      <w:r w:rsidRPr="00B35DCB">
        <w:rPr>
          <w:rFonts w:ascii="Consolas" w:hAnsi="Consolas" w:cs="Consolas"/>
          <w:color w:val="2A00FF"/>
          <w:sz w:val="16"/>
          <w:szCs w:val="16"/>
          <w:lang w:bidi="ar-SA"/>
        </w:rPr>
        <w:t>error.technical</w:t>
      </w:r>
      <w:proofErr w:type="spellEnd"/>
      <w:r w:rsidRPr="00B35DCB">
        <w:rPr>
          <w:rFonts w:ascii="Consolas" w:hAnsi="Consolas" w:cs="Consolas"/>
          <w:color w:val="2A00FF"/>
          <w:sz w:val="16"/>
          <w:szCs w:val="16"/>
          <w:lang w:bidi="ar-SA"/>
        </w:rPr>
        <w:t>'</w:t>
      </w:r>
      <w:r w:rsidRPr="00B35DCB">
        <w:rPr>
          <w:rFonts w:ascii="Consolas" w:hAnsi="Consolas" w:cs="Consolas"/>
          <w:color w:val="000000"/>
          <w:sz w:val="16"/>
          <w:szCs w:val="16"/>
          <w:lang w:bidi="ar-SA"/>
        </w:rPr>
        <w:t xml:space="preserve">, </w:t>
      </w:r>
      <w:r w:rsidRPr="00B35DCB">
        <w:rPr>
          <w:rFonts w:ascii="Consolas" w:hAnsi="Consolas" w:cs="Consolas"/>
          <w:color w:val="2A00FF"/>
          <w:sz w:val="16"/>
          <w:szCs w:val="16"/>
          <w:lang w:bidi="ar-SA"/>
        </w:rPr>
        <w:t>'checkout'</w:t>
      </w: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null</w:t>
      </w:r>
      <w:r w:rsidRPr="00B35DCB">
        <w:rPr>
          <w:rFonts w:ascii="Consolas" w:hAnsi="Consolas" w:cs="Consolas"/>
          <w:color w:val="000000"/>
          <w:sz w:val="16"/>
          <w:szCs w:val="16"/>
          <w:lang w:bidi="ar-SA"/>
        </w:rPr>
        <w:t>)</w:t>
      </w:r>
    </w:p>
    <w:p w14:paraId="387F1E81"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7FC21034"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52F496D2"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 </w:t>
      </w:r>
      <w:r w:rsidRPr="00B35DCB">
        <w:rPr>
          <w:rFonts w:ascii="Consolas" w:hAnsi="Consolas" w:cs="Consolas"/>
          <w:b/>
          <w:bCs/>
          <w:color w:val="7F0055"/>
          <w:sz w:val="16"/>
          <w:szCs w:val="16"/>
          <w:lang w:bidi="ar-SA"/>
        </w:rPr>
        <w:t>else</w:t>
      </w:r>
      <w:r w:rsidRPr="00B35DCB">
        <w:rPr>
          <w:rFonts w:ascii="Consolas" w:hAnsi="Consolas" w:cs="Consolas"/>
          <w:color w:val="000000"/>
          <w:sz w:val="16"/>
          <w:szCs w:val="16"/>
          <w:lang w:bidi="ar-SA"/>
        </w:rPr>
        <w:t xml:space="preserve"> {</w:t>
      </w:r>
    </w:p>
    <w:p w14:paraId="0C4AE0EA"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var</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argVoid</w:t>
      </w:r>
      <w:proofErr w:type="spellEnd"/>
      <w:r w:rsidRPr="00B35DCB">
        <w:rPr>
          <w:rFonts w:ascii="Consolas" w:hAnsi="Consolas" w:cs="Consolas"/>
          <w:color w:val="000000"/>
          <w:sz w:val="16"/>
          <w:szCs w:val="16"/>
          <w:lang w:bidi="ar-SA"/>
        </w:rPr>
        <w:t xml:space="preserve">      = {</w:t>
      </w:r>
    </w:p>
    <w:p w14:paraId="2FA336B1"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proofErr w:type="gramStart"/>
      <w:r w:rsidRPr="00B35DCB">
        <w:rPr>
          <w:rFonts w:ascii="Consolas" w:hAnsi="Consolas" w:cs="Consolas"/>
          <w:color w:val="000000"/>
          <w:sz w:val="16"/>
          <w:szCs w:val="16"/>
          <w:lang w:bidi="ar-SA"/>
        </w:rPr>
        <w:t>AuthorizeNetResponse</w:t>
      </w:r>
      <w:proofErr w:type="spellEnd"/>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authResponse.AuthorizeNetResponse</w:t>
      </w:r>
      <w:proofErr w:type="spellEnd"/>
      <w:r w:rsidRPr="00B35DCB">
        <w:rPr>
          <w:rFonts w:ascii="Consolas" w:hAnsi="Consolas" w:cs="Consolas"/>
          <w:color w:val="000000"/>
          <w:sz w:val="16"/>
          <w:szCs w:val="16"/>
          <w:lang w:bidi="ar-SA"/>
        </w:rPr>
        <w:t>,</w:t>
      </w:r>
    </w:p>
    <w:p w14:paraId="2375FB4B"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w:t>
      </w:r>
    </w:p>
    <w:p w14:paraId="003641AB"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PaymentInstrument</w:t>
      </w:r>
      <w:proofErr w:type="spellEnd"/>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paymentInstrument</w:t>
      </w:r>
      <w:proofErr w:type="spellEnd"/>
    </w:p>
    <w:p w14:paraId="3C81F34B"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605F6A99"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voidResponse</w:t>
      </w:r>
      <w:proofErr w:type="spellEnd"/>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doVoid</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argVoid</w:t>
      </w:r>
      <w:proofErr w:type="spellEnd"/>
      <w:r w:rsidRPr="00B35DCB">
        <w:rPr>
          <w:rFonts w:ascii="Consolas" w:hAnsi="Consolas" w:cs="Consolas"/>
          <w:color w:val="000000"/>
          <w:sz w:val="16"/>
          <w:szCs w:val="16"/>
          <w:lang w:bidi="ar-SA"/>
        </w:rPr>
        <w:t>);</w:t>
      </w:r>
    </w:p>
    <w:p w14:paraId="47895C74"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7BACA50E"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error = </w:t>
      </w:r>
      <w:r w:rsidRPr="00B35DCB">
        <w:rPr>
          <w:rFonts w:ascii="Consolas" w:hAnsi="Consolas" w:cs="Consolas"/>
          <w:b/>
          <w:bCs/>
          <w:color w:val="7F0055"/>
          <w:sz w:val="16"/>
          <w:szCs w:val="16"/>
          <w:lang w:bidi="ar-SA"/>
        </w:rPr>
        <w:t>true</w:t>
      </w:r>
      <w:r w:rsidRPr="00B35DCB">
        <w:rPr>
          <w:rFonts w:ascii="Consolas" w:hAnsi="Consolas" w:cs="Consolas"/>
          <w:color w:val="000000"/>
          <w:sz w:val="16"/>
          <w:szCs w:val="16"/>
          <w:lang w:bidi="ar-SA"/>
        </w:rPr>
        <w:t>;</w:t>
      </w:r>
    </w:p>
    <w:p w14:paraId="2944FEE7"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serverErrors.push</w:t>
      </w:r>
      <w:proofErr w:type="spellEnd"/>
      <w:r w:rsidRPr="00B35DCB">
        <w:rPr>
          <w:rFonts w:ascii="Consolas" w:hAnsi="Consolas" w:cs="Consolas"/>
          <w:color w:val="000000"/>
          <w:sz w:val="16"/>
          <w:szCs w:val="16"/>
          <w:lang w:bidi="ar-SA"/>
        </w:rPr>
        <w:t>(</w:t>
      </w:r>
    </w:p>
    <w:p w14:paraId="56F39E49"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Resource.msg(</w:t>
      </w:r>
      <w:proofErr w:type="gramEnd"/>
      <w:r w:rsidRPr="00B35DCB">
        <w:rPr>
          <w:rFonts w:ascii="Consolas" w:hAnsi="Consolas" w:cs="Consolas"/>
          <w:color w:val="2A00FF"/>
          <w:sz w:val="16"/>
          <w:szCs w:val="16"/>
          <w:lang w:bidi="ar-SA"/>
        </w:rPr>
        <w:t>'</w:t>
      </w:r>
      <w:proofErr w:type="spellStart"/>
      <w:r w:rsidRPr="00B35DCB">
        <w:rPr>
          <w:rFonts w:ascii="Consolas" w:hAnsi="Consolas" w:cs="Consolas"/>
          <w:color w:val="2A00FF"/>
          <w:sz w:val="16"/>
          <w:szCs w:val="16"/>
          <w:lang w:bidi="ar-SA"/>
        </w:rPr>
        <w:t>error.technical</w:t>
      </w:r>
      <w:proofErr w:type="spellEnd"/>
      <w:r w:rsidRPr="00B35DCB">
        <w:rPr>
          <w:rFonts w:ascii="Consolas" w:hAnsi="Consolas" w:cs="Consolas"/>
          <w:color w:val="2A00FF"/>
          <w:sz w:val="16"/>
          <w:szCs w:val="16"/>
          <w:lang w:bidi="ar-SA"/>
        </w:rPr>
        <w:t>'</w:t>
      </w:r>
      <w:r w:rsidRPr="00B35DCB">
        <w:rPr>
          <w:rFonts w:ascii="Consolas" w:hAnsi="Consolas" w:cs="Consolas"/>
          <w:color w:val="000000"/>
          <w:sz w:val="16"/>
          <w:szCs w:val="16"/>
          <w:lang w:bidi="ar-SA"/>
        </w:rPr>
        <w:t xml:space="preserve">, </w:t>
      </w:r>
      <w:r w:rsidRPr="00B35DCB">
        <w:rPr>
          <w:rFonts w:ascii="Consolas" w:hAnsi="Consolas" w:cs="Consolas"/>
          <w:color w:val="2A00FF"/>
          <w:sz w:val="16"/>
          <w:szCs w:val="16"/>
          <w:lang w:bidi="ar-SA"/>
        </w:rPr>
        <w:t>'checkout'</w:t>
      </w: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null</w:t>
      </w:r>
      <w:r w:rsidRPr="00B35DCB">
        <w:rPr>
          <w:rFonts w:ascii="Consolas" w:hAnsi="Consolas" w:cs="Consolas"/>
          <w:color w:val="000000"/>
          <w:sz w:val="16"/>
          <w:szCs w:val="16"/>
          <w:lang w:bidi="ar-SA"/>
        </w:rPr>
        <w:t>)</w:t>
      </w:r>
    </w:p>
    <w:p w14:paraId="5B0C4377"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00850A1F"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0AE1EB3B"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1809F11B"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 </w:t>
      </w:r>
      <w:r w:rsidRPr="00B35DCB">
        <w:rPr>
          <w:rFonts w:ascii="Consolas" w:hAnsi="Consolas" w:cs="Consolas"/>
          <w:b/>
          <w:bCs/>
          <w:color w:val="7F0055"/>
          <w:sz w:val="16"/>
          <w:szCs w:val="16"/>
          <w:lang w:bidi="ar-SA"/>
        </w:rPr>
        <w:t>catch</w:t>
      </w:r>
      <w:r w:rsidRPr="00B35DCB">
        <w:rPr>
          <w:rFonts w:ascii="Consolas" w:hAnsi="Consolas" w:cs="Consolas"/>
          <w:color w:val="000000"/>
          <w:sz w:val="16"/>
          <w:szCs w:val="16"/>
          <w:lang w:bidi="ar-SA"/>
        </w:rPr>
        <w:t xml:space="preserve"> (e) {</w:t>
      </w:r>
    </w:p>
    <w:p w14:paraId="50736067"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error = </w:t>
      </w:r>
      <w:r w:rsidRPr="00B35DCB">
        <w:rPr>
          <w:rFonts w:ascii="Consolas" w:hAnsi="Consolas" w:cs="Consolas"/>
          <w:b/>
          <w:bCs/>
          <w:color w:val="7F0055"/>
          <w:sz w:val="16"/>
          <w:szCs w:val="16"/>
          <w:lang w:bidi="ar-SA"/>
        </w:rPr>
        <w:t>true</w:t>
      </w:r>
      <w:r w:rsidRPr="00B35DCB">
        <w:rPr>
          <w:rFonts w:ascii="Consolas" w:hAnsi="Consolas" w:cs="Consolas"/>
          <w:color w:val="000000"/>
          <w:sz w:val="16"/>
          <w:szCs w:val="16"/>
          <w:lang w:bidi="ar-SA"/>
        </w:rPr>
        <w:t>;</w:t>
      </w:r>
    </w:p>
    <w:p w14:paraId="75462B77"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serverErrors.push</w:t>
      </w:r>
      <w:proofErr w:type="spellEnd"/>
      <w:r w:rsidRPr="00B35DCB">
        <w:rPr>
          <w:rFonts w:ascii="Consolas" w:hAnsi="Consolas" w:cs="Consolas"/>
          <w:color w:val="000000"/>
          <w:sz w:val="16"/>
          <w:szCs w:val="16"/>
          <w:lang w:bidi="ar-SA"/>
        </w:rPr>
        <w:t>(</w:t>
      </w:r>
    </w:p>
    <w:p w14:paraId="1FFE66E0"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Resource.msg(</w:t>
      </w:r>
      <w:proofErr w:type="gramEnd"/>
      <w:r w:rsidRPr="00B35DCB">
        <w:rPr>
          <w:rFonts w:ascii="Consolas" w:hAnsi="Consolas" w:cs="Consolas"/>
          <w:color w:val="2A00FF"/>
          <w:sz w:val="16"/>
          <w:szCs w:val="16"/>
          <w:lang w:bidi="ar-SA"/>
        </w:rPr>
        <w:t>'</w:t>
      </w:r>
      <w:proofErr w:type="spellStart"/>
      <w:r w:rsidRPr="00B35DCB">
        <w:rPr>
          <w:rFonts w:ascii="Consolas" w:hAnsi="Consolas" w:cs="Consolas"/>
          <w:color w:val="2A00FF"/>
          <w:sz w:val="16"/>
          <w:szCs w:val="16"/>
          <w:lang w:bidi="ar-SA"/>
        </w:rPr>
        <w:t>error.technical</w:t>
      </w:r>
      <w:proofErr w:type="spellEnd"/>
      <w:r w:rsidRPr="00B35DCB">
        <w:rPr>
          <w:rFonts w:ascii="Consolas" w:hAnsi="Consolas" w:cs="Consolas"/>
          <w:color w:val="2A00FF"/>
          <w:sz w:val="16"/>
          <w:szCs w:val="16"/>
          <w:lang w:bidi="ar-SA"/>
        </w:rPr>
        <w:t>'</w:t>
      </w:r>
      <w:r w:rsidRPr="00B35DCB">
        <w:rPr>
          <w:rFonts w:ascii="Consolas" w:hAnsi="Consolas" w:cs="Consolas"/>
          <w:color w:val="000000"/>
          <w:sz w:val="16"/>
          <w:szCs w:val="16"/>
          <w:lang w:bidi="ar-SA"/>
        </w:rPr>
        <w:t xml:space="preserve">, </w:t>
      </w:r>
      <w:r w:rsidRPr="00B35DCB">
        <w:rPr>
          <w:rFonts w:ascii="Consolas" w:hAnsi="Consolas" w:cs="Consolas"/>
          <w:color w:val="2A00FF"/>
          <w:sz w:val="16"/>
          <w:szCs w:val="16"/>
          <w:lang w:bidi="ar-SA"/>
        </w:rPr>
        <w:t>'checkout'</w:t>
      </w: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null</w:t>
      </w:r>
      <w:r w:rsidRPr="00B35DCB">
        <w:rPr>
          <w:rFonts w:ascii="Consolas" w:hAnsi="Consolas" w:cs="Consolas"/>
          <w:color w:val="000000"/>
          <w:sz w:val="16"/>
          <w:szCs w:val="16"/>
          <w:lang w:bidi="ar-SA"/>
        </w:rPr>
        <w:t>)</w:t>
      </w:r>
    </w:p>
    <w:p w14:paraId="7DBD4F8D"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62A1CC8E"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743158FF"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243020AE"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return</w:t>
      </w:r>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fieldErrors</w:t>
      </w:r>
      <w:proofErr w:type="spellEnd"/>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fieldErrors</w:t>
      </w:r>
      <w:proofErr w:type="spell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serverErrors</w:t>
      </w:r>
      <w:proofErr w:type="spell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serverErrors</w:t>
      </w:r>
      <w:proofErr w:type="spellEnd"/>
      <w:r w:rsidRPr="00B35DCB">
        <w:rPr>
          <w:rFonts w:ascii="Consolas" w:hAnsi="Consolas" w:cs="Consolas"/>
          <w:color w:val="000000"/>
          <w:sz w:val="16"/>
          <w:szCs w:val="16"/>
          <w:lang w:bidi="ar-SA"/>
        </w:rPr>
        <w:t>, error: error };</w:t>
      </w:r>
    </w:p>
    <w:p w14:paraId="6562785E"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w:t>
      </w:r>
    </w:p>
    <w:p w14:paraId="0DB0A118"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4C20BB42"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b/>
          <w:bCs/>
          <w:color w:val="7F0055"/>
          <w:sz w:val="16"/>
          <w:szCs w:val="16"/>
          <w:lang w:bidi="ar-SA"/>
        </w:rPr>
        <w:t>function</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doAuth</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argCCAuth</w:t>
      </w:r>
      <w:proofErr w:type="spellEnd"/>
      <w:r w:rsidRPr="00B35DCB">
        <w:rPr>
          <w:rFonts w:ascii="Consolas" w:hAnsi="Consolas" w:cs="Consolas"/>
          <w:color w:val="000000"/>
          <w:sz w:val="16"/>
          <w:szCs w:val="16"/>
          <w:lang w:bidi="ar-SA"/>
        </w:rPr>
        <w:t>) {</w:t>
      </w:r>
    </w:p>
    <w:p w14:paraId="47417F78"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var</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authorizenetCCAuthRequest</w:t>
      </w:r>
      <w:proofErr w:type="spellEnd"/>
      <w:r w:rsidRPr="00B35DCB">
        <w:rPr>
          <w:rFonts w:ascii="Consolas" w:hAnsi="Consolas" w:cs="Consolas"/>
          <w:color w:val="000000"/>
          <w:sz w:val="16"/>
          <w:szCs w:val="16"/>
          <w:lang w:bidi="ar-SA"/>
        </w:rPr>
        <w:t xml:space="preserve"> = require(</w:t>
      </w:r>
      <w:r w:rsidRPr="00B35DCB">
        <w:rPr>
          <w:rFonts w:ascii="Consolas" w:hAnsi="Consolas" w:cs="Consolas"/>
          <w:color w:val="2A00FF"/>
          <w:sz w:val="16"/>
          <w:szCs w:val="16"/>
          <w:lang w:bidi="ar-SA"/>
        </w:rPr>
        <w:t>'~/cartridge/scripts/pipelets/AuthorizenetCCAuthRequest'</w:t>
      </w:r>
      <w:r w:rsidRPr="00B35DCB">
        <w:rPr>
          <w:rFonts w:ascii="Consolas" w:hAnsi="Consolas" w:cs="Consolas"/>
          <w:color w:val="000000"/>
          <w:sz w:val="16"/>
          <w:szCs w:val="16"/>
          <w:lang w:bidi="ar-SA"/>
        </w:rPr>
        <w:t>),</w:t>
      </w:r>
    </w:p>
    <w:p w14:paraId="36C3F3DD"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authResponse</w:t>
      </w:r>
      <w:proofErr w:type="spellEnd"/>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authorizenetCCAuthRequest.execute</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argCCAuth</w:t>
      </w:r>
      <w:proofErr w:type="spellEnd"/>
      <w:r w:rsidRPr="00B35DCB">
        <w:rPr>
          <w:rFonts w:ascii="Consolas" w:hAnsi="Consolas" w:cs="Consolas"/>
          <w:color w:val="000000"/>
          <w:sz w:val="16"/>
          <w:szCs w:val="16"/>
          <w:lang w:bidi="ar-SA"/>
        </w:rPr>
        <w:t>);</w:t>
      </w:r>
    </w:p>
    <w:p w14:paraId="432653B2"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return</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authResponse</w:t>
      </w:r>
      <w:proofErr w:type="spellEnd"/>
      <w:r w:rsidRPr="00B35DCB">
        <w:rPr>
          <w:rFonts w:ascii="Consolas" w:hAnsi="Consolas" w:cs="Consolas"/>
          <w:color w:val="000000"/>
          <w:sz w:val="16"/>
          <w:szCs w:val="16"/>
          <w:lang w:bidi="ar-SA"/>
        </w:rPr>
        <w:t>;</w:t>
      </w:r>
    </w:p>
    <w:p w14:paraId="3065B167"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w:t>
      </w:r>
    </w:p>
    <w:p w14:paraId="485378CF"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454E8679"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b/>
          <w:bCs/>
          <w:color w:val="7F0055"/>
          <w:sz w:val="16"/>
          <w:szCs w:val="16"/>
          <w:lang w:bidi="ar-SA"/>
        </w:rPr>
        <w:t>function</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doCapture</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argCCCapture</w:t>
      </w:r>
      <w:proofErr w:type="spellEnd"/>
      <w:r w:rsidRPr="00B35DCB">
        <w:rPr>
          <w:rFonts w:ascii="Consolas" w:hAnsi="Consolas" w:cs="Consolas"/>
          <w:color w:val="000000"/>
          <w:sz w:val="16"/>
          <w:szCs w:val="16"/>
          <w:lang w:bidi="ar-SA"/>
        </w:rPr>
        <w:t>) {</w:t>
      </w:r>
    </w:p>
    <w:p w14:paraId="6D719B33"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var</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authorizenetCCCaptureRequest</w:t>
      </w:r>
      <w:proofErr w:type="spellEnd"/>
      <w:r w:rsidRPr="00B35DCB">
        <w:rPr>
          <w:rFonts w:ascii="Consolas" w:hAnsi="Consolas" w:cs="Consolas"/>
          <w:color w:val="000000"/>
          <w:sz w:val="16"/>
          <w:szCs w:val="16"/>
          <w:lang w:bidi="ar-SA"/>
        </w:rPr>
        <w:t xml:space="preserve"> = require(</w:t>
      </w:r>
      <w:r w:rsidRPr="00B35DCB">
        <w:rPr>
          <w:rFonts w:ascii="Consolas" w:hAnsi="Consolas" w:cs="Consolas"/>
          <w:color w:val="2A00FF"/>
          <w:sz w:val="16"/>
          <w:szCs w:val="16"/>
          <w:lang w:bidi="ar-SA"/>
        </w:rPr>
        <w:t>'~/cartridge/scripts/pipelets/AuthorizenetCCCaptureRequest'</w:t>
      </w:r>
      <w:r w:rsidRPr="00B35DCB">
        <w:rPr>
          <w:rFonts w:ascii="Consolas" w:hAnsi="Consolas" w:cs="Consolas"/>
          <w:color w:val="000000"/>
          <w:sz w:val="16"/>
          <w:szCs w:val="16"/>
          <w:lang w:bidi="ar-SA"/>
        </w:rPr>
        <w:t>),</w:t>
      </w:r>
    </w:p>
    <w:p w14:paraId="3A5BE8A4"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captureResponse</w:t>
      </w:r>
      <w:proofErr w:type="spellEnd"/>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authorizenetCCCaptureRequest.execute</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argCCCapture</w:t>
      </w:r>
      <w:proofErr w:type="spellEnd"/>
      <w:r w:rsidRPr="00B35DCB">
        <w:rPr>
          <w:rFonts w:ascii="Consolas" w:hAnsi="Consolas" w:cs="Consolas"/>
          <w:color w:val="000000"/>
          <w:sz w:val="16"/>
          <w:szCs w:val="16"/>
          <w:lang w:bidi="ar-SA"/>
        </w:rPr>
        <w:t>);</w:t>
      </w:r>
    </w:p>
    <w:p w14:paraId="49CAA1C0"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return</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captureResponse</w:t>
      </w:r>
      <w:proofErr w:type="spellEnd"/>
      <w:r w:rsidRPr="00B35DCB">
        <w:rPr>
          <w:rFonts w:ascii="Consolas" w:hAnsi="Consolas" w:cs="Consolas"/>
          <w:color w:val="000000"/>
          <w:sz w:val="16"/>
          <w:szCs w:val="16"/>
          <w:lang w:bidi="ar-SA"/>
        </w:rPr>
        <w:t>;</w:t>
      </w:r>
    </w:p>
    <w:p w14:paraId="7DAC2248"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w:t>
      </w:r>
    </w:p>
    <w:p w14:paraId="4FAC14B3"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17A2EA47"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b/>
          <w:bCs/>
          <w:color w:val="7F0055"/>
          <w:sz w:val="16"/>
          <w:szCs w:val="16"/>
          <w:lang w:bidi="ar-SA"/>
        </w:rPr>
        <w:t>function</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doVoid</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argVoid</w:t>
      </w:r>
      <w:proofErr w:type="spellEnd"/>
      <w:r w:rsidRPr="00B35DCB">
        <w:rPr>
          <w:rFonts w:ascii="Consolas" w:hAnsi="Consolas" w:cs="Consolas"/>
          <w:color w:val="000000"/>
          <w:sz w:val="16"/>
          <w:szCs w:val="16"/>
          <w:lang w:bidi="ar-SA"/>
        </w:rPr>
        <w:t>) {</w:t>
      </w:r>
    </w:p>
    <w:p w14:paraId="54052ACD"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var</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authorizenetVoidRequest</w:t>
      </w:r>
      <w:proofErr w:type="spellEnd"/>
      <w:r w:rsidRPr="00B35DCB">
        <w:rPr>
          <w:rFonts w:ascii="Consolas" w:hAnsi="Consolas" w:cs="Consolas"/>
          <w:color w:val="000000"/>
          <w:sz w:val="16"/>
          <w:szCs w:val="16"/>
          <w:lang w:bidi="ar-SA"/>
        </w:rPr>
        <w:t xml:space="preserve"> = require(</w:t>
      </w:r>
      <w:r w:rsidRPr="00B35DCB">
        <w:rPr>
          <w:rFonts w:ascii="Consolas" w:hAnsi="Consolas" w:cs="Consolas"/>
          <w:color w:val="2A00FF"/>
          <w:sz w:val="16"/>
          <w:szCs w:val="16"/>
          <w:lang w:bidi="ar-SA"/>
        </w:rPr>
        <w:t>'~/cartridge/scripts/</w:t>
      </w:r>
      <w:proofErr w:type="spellStart"/>
      <w:r w:rsidRPr="00B35DCB">
        <w:rPr>
          <w:rFonts w:ascii="Consolas" w:hAnsi="Consolas" w:cs="Consolas"/>
          <w:color w:val="2A00FF"/>
          <w:sz w:val="16"/>
          <w:szCs w:val="16"/>
          <w:lang w:bidi="ar-SA"/>
        </w:rPr>
        <w:t>pipelets</w:t>
      </w:r>
      <w:proofErr w:type="spellEnd"/>
      <w:r w:rsidRPr="00B35DCB">
        <w:rPr>
          <w:rFonts w:ascii="Consolas" w:hAnsi="Consolas" w:cs="Consolas"/>
          <w:color w:val="2A00FF"/>
          <w:sz w:val="16"/>
          <w:szCs w:val="16"/>
          <w:lang w:bidi="ar-SA"/>
        </w:rPr>
        <w:t>/</w:t>
      </w:r>
      <w:proofErr w:type="spellStart"/>
      <w:r w:rsidRPr="00B35DCB">
        <w:rPr>
          <w:rFonts w:ascii="Consolas" w:hAnsi="Consolas" w:cs="Consolas"/>
          <w:color w:val="2A00FF"/>
          <w:sz w:val="16"/>
          <w:szCs w:val="16"/>
          <w:lang w:bidi="ar-SA"/>
        </w:rPr>
        <w:t>AuthorizenetVoidRequest</w:t>
      </w:r>
      <w:proofErr w:type="spellEnd"/>
      <w:r w:rsidRPr="00B35DCB">
        <w:rPr>
          <w:rFonts w:ascii="Consolas" w:hAnsi="Consolas" w:cs="Consolas"/>
          <w:color w:val="2A00FF"/>
          <w:sz w:val="16"/>
          <w:szCs w:val="16"/>
          <w:lang w:bidi="ar-SA"/>
        </w:rPr>
        <w:t>'</w:t>
      </w:r>
      <w:r w:rsidRPr="00B35DCB">
        <w:rPr>
          <w:rFonts w:ascii="Consolas" w:hAnsi="Consolas" w:cs="Consolas"/>
          <w:color w:val="000000"/>
          <w:sz w:val="16"/>
          <w:szCs w:val="16"/>
          <w:lang w:bidi="ar-SA"/>
        </w:rPr>
        <w:t>),</w:t>
      </w:r>
    </w:p>
    <w:p w14:paraId="6547CE17"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voidResponse</w:t>
      </w:r>
      <w:proofErr w:type="spellEnd"/>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authorizenetVoidRequest.execute</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argVoid</w:t>
      </w:r>
      <w:proofErr w:type="spellEnd"/>
      <w:r w:rsidRPr="00B35DCB">
        <w:rPr>
          <w:rFonts w:ascii="Consolas" w:hAnsi="Consolas" w:cs="Consolas"/>
          <w:color w:val="000000"/>
          <w:sz w:val="16"/>
          <w:szCs w:val="16"/>
          <w:lang w:bidi="ar-SA"/>
        </w:rPr>
        <w:t>);</w:t>
      </w:r>
    </w:p>
    <w:p w14:paraId="19D4FAC4"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return</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voidResponse</w:t>
      </w:r>
      <w:proofErr w:type="spellEnd"/>
      <w:r w:rsidRPr="00B35DCB">
        <w:rPr>
          <w:rFonts w:ascii="Consolas" w:hAnsi="Consolas" w:cs="Consolas"/>
          <w:color w:val="000000"/>
          <w:sz w:val="16"/>
          <w:szCs w:val="16"/>
          <w:lang w:bidi="ar-SA"/>
        </w:rPr>
        <w:t>;</w:t>
      </w:r>
    </w:p>
    <w:p w14:paraId="476CA973" w14:textId="1AA4E056" w:rsidR="00AB4D02" w:rsidRPr="009952AB" w:rsidRDefault="00B35DCB" w:rsidP="009952AB">
      <w:pPr>
        <w:spacing w:after="120"/>
        <w:jc w:val="both"/>
        <w:rPr>
          <w:rFonts w:ascii="Consolas" w:hAnsi="Consolas" w:cs="Consolas"/>
          <w:sz w:val="16"/>
          <w:szCs w:val="16"/>
        </w:rPr>
      </w:pPr>
      <w:r w:rsidRPr="009952AB">
        <w:rPr>
          <w:rFonts w:ascii="Consolas" w:hAnsi="Consolas" w:cs="Consolas"/>
          <w:color w:val="000000"/>
          <w:sz w:val="16"/>
          <w:szCs w:val="16"/>
          <w:lang w:bidi="ar-SA"/>
        </w:rPr>
        <w:t>}</w:t>
      </w:r>
    </w:p>
    <w:p w14:paraId="2EAD7440" w14:textId="098BA974" w:rsidR="00AB4D02" w:rsidRDefault="00C2240F" w:rsidP="008E645B">
      <w:pPr>
        <w:pStyle w:val="ListParagraph"/>
        <w:spacing w:after="120"/>
        <w:ind w:left="360"/>
        <w:jc w:val="both"/>
        <w:rPr>
          <w:rFonts w:asciiTheme="majorHAnsi" w:hAnsiTheme="majorHAnsi"/>
          <w:sz w:val="20"/>
          <w:szCs w:val="20"/>
        </w:rPr>
      </w:pPr>
      <w:r>
        <w:rPr>
          <w:rFonts w:asciiTheme="majorHAnsi" w:hAnsiTheme="majorHAnsi"/>
          <w:b/>
          <w:bCs/>
          <w:sz w:val="20"/>
          <w:szCs w:val="20"/>
        </w:rPr>
        <w:br w:type="page"/>
      </w:r>
    </w:p>
    <w:p w14:paraId="0AAD6328" w14:textId="622CA82C" w:rsidR="00477099" w:rsidRDefault="00477099" w:rsidP="00477099">
      <w:pPr>
        <w:spacing w:after="120"/>
        <w:ind w:left="360"/>
        <w:jc w:val="both"/>
        <w:rPr>
          <w:rFonts w:asciiTheme="majorHAnsi" w:hAnsiTheme="majorHAnsi"/>
          <w:b/>
          <w:bCs/>
          <w:sz w:val="20"/>
          <w:szCs w:val="20"/>
        </w:rPr>
      </w:pPr>
      <w:r>
        <w:rPr>
          <w:rFonts w:asciiTheme="majorHAnsi" w:hAnsiTheme="majorHAnsi"/>
          <w:b/>
          <w:bCs/>
          <w:sz w:val="20"/>
          <w:szCs w:val="20"/>
        </w:rPr>
        <w:lastRenderedPageBreak/>
        <w:t xml:space="preserve">Sample </w:t>
      </w:r>
      <w:proofErr w:type="spellStart"/>
      <w:r>
        <w:rPr>
          <w:rFonts w:asciiTheme="majorHAnsi" w:hAnsiTheme="majorHAnsi"/>
          <w:b/>
          <w:bCs/>
          <w:sz w:val="20"/>
          <w:szCs w:val="20"/>
        </w:rPr>
        <w:t>Paypal</w:t>
      </w:r>
      <w:proofErr w:type="spellEnd"/>
      <w:r>
        <w:rPr>
          <w:rFonts w:asciiTheme="majorHAnsi" w:hAnsiTheme="majorHAnsi"/>
          <w:b/>
          <w:bCs/>
          <w:sz w:val="20"/>
          <w:szCs w:val="20"/>
        </w:rPr>
        <w:t xml:space="preserve"> Express </w:t>
      </w:r>
      <w:r w:rsidR="00CA0D88">
        <w:rPr>
          <w:rFonts w:asciiTheme="majorHAnsi" w:hAnsiTheme="majorHAnsi"/>
          <w:b/>
          <w:bCs/>
          <w:sz w:val="20"/>
          <w:szCs w:val="20"/>
        </w:rPr>
        <w:t>Checkout Flow</w:t>
      </w:r>
    </w:p>
    <w:p w14:paraId="16D298D3" w14:textId="15E252ED" w:rsidR="00F65E8B" w:rsidRDefault="00477099" w:rsidP="00477099">
      <w:pPr>
        <w:pStyle w:val="ListParagraph"/>
        <w:spacing w:after="120"/>
        <w:ind w:left="360"/>
        <w:jc w:val="both"/>
        <w:rPr>
          <w:rFonts w:asciiTheme="majorHAnsi" w:hAnsiTheme="majorHAnsi"/>
          <w:sz w:val="20"/>
          <w:szCs w:val="20"/>
        </w:rPr>
      </w:pPr>
      <w:r>
        <w:rPr>
          <w:rFonts w:asciiTheme="majorHAnsi" w:hAnsiTheme="majorHAnsi"/>
          <w:sz w:val="20"/>
          <w:szCs w:val="20"/>
        </w:rPr>
        <w:t xml:space="preserve">When integrating with </w:t>
      </w:r>
      <w:proofErr w:type="spellStart"/>
      <w:r>
        <w:rPr>
          <w:rFonts w:asciiTheme="majorHAnsi" w:hAnsiTheme="majorHAnsi"/>
          <w:sz w:val="20"/>
          <w:szCs w:val="20"/>
        </w:rPr>
        <w:t>Paypal</w:t>
      </w:r>
      <w:proofErr w:type="spellEnd"/>
      <w:r>
        <w:rPr>
          <w:rFonts w:asciiTheme="majorHAnsi" w:hAnsiTheme="majorHAnsi"/>
          <w:sz w:val="20"/>
          <w:szCs w:val="20"/>
        </w:rPr>
        <w:t xml:space="preserve">, we suggest you </w:t>
      </w:r>
      <w:r w:rsidR="003343DF">
        <w:rPr>
          <w:rFonts w:asciiTheme="majorHAnsi" w:hAnsiTheme="majorHAnsi"/>
          <w:sz w:val="20"/>
          <w:szCs w:val="20"/>
        </w:rPr>
        <w:t xml:space="preserve">modify your </w:t>
      </w:r>
      <w:r>
        <w:rPr>
          <w:rFonts w:asciiTheme="majorHAnsi" w:hAnsiTheme="majorHAnsi"/>
          <w:sz w:val="20"/>
          <w:szCs w:val="20"/>
        </w:rPr>
        <w:t>Papal Cartridge settings</w:t>
      </w:r>
      <w:r w:rsidR="003343DF">
        <w:rPr>
          <w:rFonts w:asciiTheme="majorHAnsi" w:hAnsiTheme="majorHAnsi"/>
          <w:sz w:val="20"/>
          <w:szCs w:val="20"/>
        </w:rPr>
        <w:t xml:space="preserve"> </w:t>
      </w:r>
      <w:r w:rsidR="00F65E8B">
        <w:rPr>
          <w:rFonts w:asciiTheme="majorHAnsi" w:hAnsiTheme="majorHAnsi"/>
          <w:sz w:val="20"/>
          <w:szCs w:val="20"/>
        </w:rPr>
        <w:t>(under Site Preferences -&gt; Customer Site Pref</w:t>
      </w:r>
      <w:r w:rsidR="00505A79">
        <w:rPr>
          <w:rFonts w:asciiTheme="majorHAnsi" w:hAnsiTheme="majorHAnsi"/>
          <w:sz w:val="20"/>
          <w:szCs w:val="20"/>
        </w:rPr>
        <w:t>erence Groups</w:t>
      </w:r>
      <w:r w:rsidR="00F65E8B">
        <w:rPr>
          <w:rFonts w:asciiTheme="majorHAnsi" w:hAnsiTheme="majorHAnsi"/>
          <w:sz w:val="20"/>
          <w:szCs w:val="20"/>
        </w:rPr>
        <w:t xml:space="preserve">) </w:t>
      </w:r>
      <w:r w:rsidR="003343DF">
        <w:rPr>
          <w:rFonts w:asciiTheme="majorHAnsi" w:hAnsiTheme="majorHAnsi"/>
          <w:sz w:val="20"/>
          <w:szCs w:val="20"/>
        </w:rPr>
        <w:t xml:space="preserve">so </w:t>
      </w:r>
      <w:proofErr w:type="spellStart"/>
      <w:r w:rsidR="003343DF">
        <w:rPr>
          <w:rFonts w:asciiTheme="majorHAnsi" w:hAnsiTheme="majorHAnsi"/>
          <w:sz w:val="20"/>
          <w:szCs w:val="20"/>
        </w:rPr>
        <w:t>Forter</w:t>
      </w:r>
      <w:proofErr w:type="spellEnd"/>
      <w:r w:rsidR="003343DF">
        <w:rPr>
          <w:rFonts w:asciiTheme="majorHAnsi" w:hAnsiTheme="majorHAnsi"/>
          <w:sz w:val="20"/>
          <w:szCs w:val="20"/>
        </w:rPr>
        <w:t xml:space="preserve"> will be able to receive relevant information and the </w:t>
      </w:r>
      <w:proofErr w:type="spellStart"/>
      <w:r w:rsidR="003343DF">
        <w:rPr>
          <w:rFonts w:asciiTheme="majorHAnsi" w:hAnsiTheme="majorHAnsi"/>
          <w:sz w:val="20"/>
          <w:szCs w:val="20"/>
        </w:rPr>
        <w:t>Forter</w:t>
      </w:r>
      <w:proofErr w:type="spellEnd"/>
      <w:r w:rsidR="003343DF">
        <w:rPr>
          <w:rFonts w:asciiTheme="majorHAnsi" w:hAnsiTheme="majorHAnsi"/>
          <w:sz w:val="20"/>
          <w:szCs w:val="20"/>
        </w:rPr>
        <w:t xml:space="preserve"> decision will control whether a transaction is captured or voided.</w:t>
      </w:r>
      <w:r>
        <w:rPr>
          <w:rFonts w:asciiTheme="majorHAnsi" w:hAnsiTheme="majorHAnsi"/>
          <w:sz w:val="20"/>
          <w:szCs w:val="20"/>
        </w:rPr>
        <w:t xml:space="preserve"> </w:t>
      </w:r>
      <w:r w:rsidR="00B051F0">
        <w:rPr>
          <w:rFonts w:asciiTheme="majorHAnsi" w:hAnsiTheme="majorHAnsi"/>
          <w:sz w:val="20"/>
          <w:szCs w:val="20"/>
        </w:rPr>
        <w:t>Please note we do not handle Billing Agreement checkout flow in this example.</w:t>
      </w:r>
    </w:p>
    <w:p w14:paraId="72617AB4" w14:textId="0BC37DCF" w:rsidR="00477099" w:rsidRDefault="003343DF" w:rsidP="00F65E8B">
      <w:pPr>
        <w:pStyle w:val="ListParagraph"/>
        <w:numPr>
          <w:ilvl w:val="0"/>
          <w:numId w:val="39"/>
        </w:numPr>
        <w:spacing w:after="120"/>
        <w:jc w:val="both"/>
        <w:rPr>
          <w:rFonts w:asciiTheme="majorHAnsi" w:hAnsiTheme="majorHAnsi"/>
          <w:sz w:val="20"/>
          <w:szCs w:val="20"/>
        </w:rPr>
      </w:pPr>
      <w:r>
        <w:rPr>
          <w:rFonts w:asciiTheme="majorHAnsi" w:hAnsiTheme="majorHAnsi"/>
          <w:sz w:val="20"/>
          <w:szCs w:val="20"/>
        </w:rPr>
        <w:t>The Express Checkout</w:t>
      </w:r>
      <w:r w:rsidR="00F65E8B">
        <w:rPr>
          <w:rFonts w:asciiTheme="majorHAnsi" w:hAnsiTheme="majorHAnsi"/>
          <w:sz w:val="20"/>
          <w:szCs w:val="20"/>
        </w:rPr>
        <w:t xml:space="preserve"> should include Authorization before </w:t>
      </w:r>
      <w:proofErr w:type="spellStart"/>
      <w:r w:rsidR="00F65E8B">
        <w:rPr>
          <w:rFonts w:asciiTheme="majorHAnsi" w:hAnsiTheme="majorHAnsi"/>
          <w:sz w:val="20"/>
          <w:szCs w:val="20"/>
        </w:rPr>
        <w:t>Forter</w:t>
      </w:r>
      <w:proofErr w:type="spellEnd"/>
      <w:r w:rsidR="00F65E8B">
        <w:rPr>
          <w:rFonts w:asciiTheme="majorHAnsi" w:hAnsiTheme="majorHAnsi"/>
          <w:sz w:val="20"/>
          <w:szCs w:val="20"/>
        </w:rPr>
        <w:t xml:space="preserve"> is called. This can be done by setting the Payment Action to "Authorization" or by setting Run Authorization in case of Order to Yes.</w:t>
      </w:r>
    </w:p>
    <w:p w14:paraId="43926889" w14:textId="61E55C01" w:rsidR="00F65E8B" w:rsidRDefault="00F65E8B" w:rsidP="00477099">
      <w:pPr>
        <w:pStyle w:val="ListParagraph"/>
        <w:spacing w:after="120"/>
        <w:ind w:left="360"/>
        <w:jc w:val="both"/>
        <w:rPr>
          <w:rFonts w:asciiTheme="majorHAnsi" w:hAnsiTheme="majorHAnsi"/>
          <w:sz w:val="20"/>
          <w:szCs w:val="20"/>
        </w:rPr>
      </w:pPr>
      <w:r>
        <w:rPr>
          <w:noProof/>
          <w:lang w:bidi="ar-SA"/>
        </w:rPr>
        <w:drawing>
          <wp:inline distT="0" distB="0" distL="0" distR="0" wp14:anchorId="370781C8" wp14:editId="7F5EDB6B">
            <wp:extent cx="6188710" cy="291020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8710" cy="2910205"/>
                    </a:xfrm>
                    <a:prstGeom prst="rect">
                      <a:avLst/>
                    </a:prstGeom>
                  </pic:spPr>
                </pic:pic>
              </a:graphicData>
            </a:graphic>
          </wp:inline>
        </w:drawing>
      </w:r>
    </w:p>
    <w:p w14:paraId="317442B8" w14:textId="77777777" w:rsidR="00F65E8B" w:rsidRDefault="00F65E8B" w:rsidP="00477099">
      <w:pPr>
        <w:pStyle w:val="ListParagraph"/>
        <w:spacing w:after="120"/>
        <w:ind w:left="360"/>
        <w:jc w:val="both"/>
        <w:rPr>
          <w:rFonts w:asciiTheme="majorHAnsi" w:hAnsiTheme="majorHAnsi"/>
          <w:sz w:val="20"/>
          <w:szCs w:val="20"/>
        </w:rPr>
      </w:pPr>
    </w:p>
    <w:p w14:paraId="439CF46E" w14:textId="77777777" w:rsidR="00F65E8B" w:rsidRDefault="00F65E8B" w:rsidP="00F65E8B">
      <w:pPr>
        <w:pStyle w:val="ListParagraph"/>
        <w:spacing w:after="120"/>
        <w:jc w:val="both"/>
        <w:rPr>
          <w:rFonts w:asciiTheme="majorHAnsi" w:hAnsiTheme="majorHAnsi"/>
          <w:sz w:val="20"/>
          <w:szCs w:val="20"/>
        </w:rPr>
      </w:pPr>
    </w:p>
    <w:p w14:paraId="2A53E795" w14:textId="77777777" w:rsidR="00F65E8B" w:rsidRDefault="00F65E8B" w:rsidP="00F65E8B">
      <w:pPr>
        <w:pStyle w:val="ListParagraph"/>
        <w:spacing w:after="120"/>
        <w:jc w:val="both"/>
        <w:rPr>
          <w:rFonts w:asciiTheme="majorHAnsi" w:hAnsiTheme="majorHAnsi"/>
          <w:sz w:val="20"/>
          <w:szCs w:val="20"/>
        </w:rPr>
      </w:pPr>
    </w:p>
    <w:p w14:paraId="428B19F8" w14:textId="77777777" w:rsidR="00F65E8B" w:rsidRDefault="00F65E8B" w:rsidP="00F65E8B">
      <w:pPr>
        <w:pStyle w:val="ListParagraph"/>
        <w:spacing w:after="120"/>
        <w:jc w:val="both"/>
        <w:rPr>
          <w:rFonts w:asciiTheme="majorHAnsi" w:hAnsiTheme="majorHAnsi"/>
          <w:sz w:val="20"/>
          <w:szCs w:val="20"/>
        </w:rPr>
      </w:pPr>
    </w:p>
    <w:p w14:paraId="69E1A7A7" w14:textId="50A477EE" w:rsidR="003343DF" w:rsidRDefault="003343DF" w:rsidP="00F65E8B">
      <w:pPr>
        <w:pStyle w:val="ListParagraph"/>
        <w:numPr>
          <w:ilvl w:val="0"/>
          <w:numId w:val="39"/>
        </w:numPr>
        <w:spacing w:after="120"/>
        <w:jc w:val="both"/>
        <w:rPr>
          <w:rFonts w:asciiTheme="majorHAnsi" w:hAnsiTheme="majorHAnsi"/>
          <w:sz w:val="20"/>
          <w:szCs w:val="20"/>
        </w:rPr>
      </w:pPr>
      <w:r w:rsidRPr="00AF0BD5">
        <w:rPr>
          <w:rFonts w:asciiTheme="majorHAnsi" w:hAnsiTheme="majorHAnsi"/>
          <w:b/>
          <w:bCs/>
          <w:sz w:val="20"/>
          <w:szCs w:val="20"/>
        </w:rPr>
        <w:t xml:space="preserve">You </w:t>
      </w:r>
      <w:r w:rsidR="00AF0BD5" w:rsidRPr="00AF0BD5">
        <w:rPr>
          <w:rFonts w:asciiTheme="majorHAnsi" w:hAnsiTheme="majorHAnsi"/>
          <w:b/>
          <w:bCs/>
          <w:sz w:val="20"/>
          <w:szCs w:val="20"/>
        </w:rPr>
        <w:t>must</w:t>
      </w:r>
      <w:r w:rsidRPr="00AF0BD5">
        <w:rPr>
          <w:rFonts w:asciiTheme="majorHAnsi" w:hAnsiTheme="majorHAnsi"/>
          <w:b/>
          <w:bCs/>
          <w:sz w:val="20"/>
          <w:szCs w:val="20"/>
        </w:rPr>
        <w:t xml:space="preserve"> make sure the </w:t>
      </w:r>
      <w:proofErr w:type="spellStart"/>
      <w:r w:rsidRPr="00AF0BD5">
        <w:rPr>
          <w:rFonts w:asciiTheme="majorHAnsi" w:hAnsiTheme="majorHAnsi"/>
          <w:b/>
          <w:bCs/>
          <w:sz w:val="20"/>
          <w:szCs w:val="20"/>
        </w:rPr>
        <w:t>Paypal</w:t>
      </w:r>
      <w:proofErr w:type="spellEnd"/>
      <w:r w:rsidRPr="00AF0BD5">
        <w:rPr>
          <w:rFonts w:asciiTheme="majorHAnsi" w:hAnsiTheme="majorHAnsi"/>
          <w:b/>
          <w:bCs/>
          <w:sz w:val="20"/>
          <w:szCs w:val="20"/>
        </w:rPr>
        <w:t xml:space="preserve"> cartridge is set to send</w:t>
      </w:r>
      <w:r w:rsidR="00592845">
        <w:rPr>
          <w:rFonts w:asciiTheme="majorHAnsi" w:hAnsiTheme="majorHAnsi"/>
          <w:b/>
          <w:bCs/>
          <w:sz w:val="20"/>
          <w:szCs w:val="20"/>
        </w:rPr>
        <w:t xml:space="preserve"> to Salesforce Commerce Cloud</w:t>
      </w:r>
      <w:r w:rsidRPr="00AF0BD5">
        <w:rPr>
          <w:rFonts w:asciiTheme="majorHAnsi" w:hAnsiTheme="majorHAnsi"/>
          <w:b/>
          <w:bCs/>
          <w:sz w:val="20"/>
          <w:szCs w:val="20"/>
        </w:rPr>
        <w:t xml:space="preserve"> the billing information. Please note this configuration may need external permissions added by </w:t>
      </w:r>
      <w:proofErr w:type="spellStart"/>
      <w:r w:rsidRPr="00AF0BD5">
        <w:rPr>
          <w:rFonts w:asciiTheme="majorHAnsi" w:hAnsiTheme="majorHAnsi"/>
          <w:b/>
          <w:bCs/>
          <w:sz w:val="20"/>
          <w:szCs w:val="20"/>
        </w:rPr>
        <w:t>Paypal</w:t>
      </w:r>
      <w:proofErr w:type="spellEnd"/>
      <w:r w:rsidRPr="00AF0BD5">
        <w:rPr>
          <w:rFonts w:asciiTheme="majorHAnsi" w:hAnsiTheme="majorHAnsi"/>
          <w:b/>
          <w:bCs/>
          <w:sz w:val="20"/>
          <w:szCs w:val="20"/>
        </w:rPr>
        <w:t xml:space="preserve"> support to your </w:t>
      </w:r>
      <w:proofErr w:type="spellStart"/>
      <w:r w:rsidRPr="00AF0BD5">
        <w:rPr>
          <w:rFonts w:asciiTheme="majorHAnsi" w:hAnsiTheme="majorHAnsi"/>
          <w:b/>
          <w:bCs/>
          <w:sz w:val="20"/>
          <w:szCs w:val="20"/>
        </w:rPr>
        <w:t>Paypal</w:t>
      </w:r>
      <w:proofErr w:type="spellEnd"/>
      <w:r w:rsidRPr="00AF0BD5">
        <w:rPr>
          <w:rFonts w:asciiTheme="majorHAnsi" w:hAnsiTheme="majorHAnsi"/>
          <w:b/>
          <w:bCs/>
          <w:sz w:val="20"/>
          <w:szCs w:val="20"/>
        </w:rPr>
        <w:t xml:space="preserve"> account</w:t>
      </w:r>
      <w:r>
        <w:rPr>
          <w:rFonts w:asciiTheme="majorHAnsi" w:hAnsiTheme="majorHAnsi"/>
          <w:sz w:val="20"/>
          <w:szCs w:val="20"/>
        </w:rPr>
        <w:t>.</w:t>
      </w:r>
    </w:p>
    <w:p w14:paraId="24C89D95" w14:textId="32351246" w:rsidR="003343DF" w:rsidRDefault="00F65E8B" w:rsidP="00477099">
      <w:pPr>
        <w:pStyle w:val="ListParagraph"/>
        <w:spacing w:after="120"/>
        <w:ind w:left="360"/>
        <w:jc w:val="both"/>
        <w:rPr>
          <w:rFonts w:asciiTheme="majorHAnsi" w:hAnsiTheme="majorHAnsi"/>
          <w:sz w:val="20"/>
          <w:szCs w:val="20"/>
        </w:rPr>
      </w:pPr>
      <w:r>
        <w:rPr>
          <w:noProof/>
          <w:lang w:bidi="ar-SA"/>
        </w:rPr>
        <w:drawing>
          <wp:inline distT="0" distB="0" distL="0" distR="0" wp14:anchorId="390ACC5D" wp14:editId="1CB402D3">
            <wp:extent cx="6188710" cy="12433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1243330"/>
                    </a:xfrm>
                    <a:prstGeom prst="rect">
                      <a:avLst/>
                    </a:prstGeom>
                  </pic:spPr>
                </pic:pic>
              </a:graphicData>
            </a:graphic>
          </wp:inline>
        </w:drawing>
      </w:r>
    </w:p>
    <w:p w14:paraId="3ABB27E9" w14:textId="77777777" w:rsidR="00B051F0" w:rsidRDefault="00B051F0" w:rsidP="00477099">
      <w:pPr>
        <w:pStyle w:val="ListParagraph"/>
        <w:spacing w:after="120"/>
        <w:ind w:left="360"/>
        <w:jc w:val="both"/>
        <w:rPr>
          <w:rFonts w:asciiTheme="majorHAnsi" w:hAnsiTheme="majorHAnsi"/>
          <w:sz w:val="20"/>
          <w:szCs w:val="20"/>
        </w:rPr>
      </w:pPr>
    </w:p>
    <w:p w14:paraId="6B673862" w14:textId="15CC1516" w:rsidR="00CA0D88" w:rsidRDefault="00CA0D88" w:rsidP="00477099">
      <w:pPr>
        <w:pStyle w:val="ListParagraph"/>
        <w:spacing w:after="120"/>
        <w:ind w:left="360"/>
        <w:jc w:val="both"/>
        <w:rPr>
          <w:rFonts w:asciiTheme="majorHAnsi" w:hAnsiTheme="majorHAnsi"/>
          <w:sz w:val="20"/>
          <w:szCs w:val="20"/>
        </w:rPr>
      </w:pPr>
      <w:r>
        <w:rPr>
          <w:rFonts w:asciiTheme="majorHAnsi" w:hAnsiTheme="majorHAnsi"/>
          <w:sz w:val="20"/>
          <w:szCs w:val="20"/>
        </w:rPr>
        <w:t xml:space="preserve">The diagrams </w:t>
      </w:r>
      <w:r w:rsidR="00477099">
        <w:rPr>
          <w:rFonts w:asciiTheme="majorHAnsi" w:hAnsiTheme="majorHAnsi"/>
          <w:sz w:val="20"/>
          <w:szCs w:val="20"/>
        </w:rPr>
        <w:t>be</w:t>
      </w:r>
      <w:r w:rsidR="003343DF">
        <w:rPr>
          <w:rFonts w:asciiTheme="majorHAnsi" w:hAnsiTheme="majorHAnsi"/>
          <w:sz w:val="20"/>
          <w:szCs w:val="20"/>
        </w:rPr>
        <w:t xml:space="preserve">low </w:t>
      </w:r>
      <w:r>
        <w:rPr>
          <w:rFonts w:asciiTheme="majorHAnsi" w:hAnsiTheme="majorHAnsi"/>
          <w:sz w:val="20"/>
          <w:szCs w:val="20"/>
        </w:rPr>
        <w:t>are</w:t>
      </w:r>
      <w:r w:rsidR="00505A79">
        <w:rPr>
          <w:rFonts w:asciiTheme="majorHAnsi" w:hAnsiTheme="majorHAnsi"/>
          <w:sz w:val="20"/>
          <w:szCs w:val="20"/>
        </w:rPr>
        <w:t xml:space="preserve"> from the PAYPAL_EXPRESS-Authorize</w:t>
      </w:r>
      <w:r w:rsidR="00477099">
        <w:rPr>
          <w:rFonts w:asciiTheme="majorHAnsi" w:hAnsiTheme="majorHAnsi"/>
          <w:sz w:val="20"/>
          <w:szCs w:val="20"/>
        </w:rPr>
        <w:t xml:space="preserve"> Pipeline</w:t>
      </w:r>
      <w:r w:rsidR="003343DF">
        <w:rPr>
          <w:rFonts w:asciiTheme="majorHAnsi" w:hAnsiTheme="majorHAnsi"/>
          <w:sz w:val="20"/>
          <w:szCs w:val="20"/>
        </w:rPr>
        <w:t xml:space="preserve">.  </w:t>
      </w:r>
    </w:p>
    <w:p w14:paraId="38C1A137" w14:textId="3283241A" w:rsidR="00477099" w:rsidRDefault="003343DF" w:rsidP="00477099">
      <w:pPr>
        <w:pStyle w:val="ListParagraph"/>
        <w:spacing w:after="120"/>
        <w:ind w:left="360"/>
        <w:jc w:val="both"/>
        <w:rPr>
          <w:rFonts w:asciiTheme="majorHAnsi" w:hAnsiTheme="majorHAnsi"/>
          <w:sz w:val="20"/>
          <w:szCs w:val="20"/>
        </w:rPr>
      </w:pPr>
      <w:r>
        <w:rPr>
          <w:rFonts w:asciiTheme="majorHAnsi" w:hAnsiTheme="majorHAnsi"/>
          <w:sz w:val="20"/>
          <w:szCs w:val="20"/>
        </w:rPr>
        <w:t>After the "</w:t>
      </w:r>
      <w:proofErr w:type="spellStart"/>
      <w:r>
        <w:rPr>
          <w:rFonts w:asciiTheme="majorHAnsi" w:hAnsiTheme="majorHAnsi"/>
          <w:sz w:val="20"/>
          <w:szCs w:val="20"/>
        </w:rPr>
        <w:t>CommitTransaction</w:t>
      </w:r>
      <w:proofErr w:type="spellEnd"/>
      <w:r>
        <w:rPr>
          <w:rFonts w:asciiTheme="majorHAnsi" w:hAnsiTheme="majorHAnsi"/>
          <w:sz w:val="20"/>
          <w:szCs w:val="20"/>
        </w:rPr>
        <w:t xml:space="preserve">" is called </w:t>
      </w:r>
      <w:proofErr w:type="spellStart"/>
      <w:r>
        <w:rPr>
          <w:rFonts w:asciiTheme="majorHAnsi" w:hAnsiTheme="majorHAnsi"/>
          <w:sz w:val="20"/>
          <w:szCs w:val="20"/>
        </w:rPr>
        <w:t>Forter</w:t>
      </w:r>
      <w:proofErr w:type="spellEnd"/>
      <w:r>
        <w:rPr>
          <w:rFonts w:asciiTheme="majorHAnsi" w:hAnsiTheme="majorHAnsi"/>
          <w:sz w:val="20"/>
          <w:szCs w:val="20"/>
        </w:rPr>
        <w:t xml:space="preserve"> requests additional information about the transaction from </w:t>
      </w:r>
      <w:proofErr w:type="spellStart"/>
      <w:r>
        <w:rPr>
          <w:rFonts w:asciiTheme="majorHAnsi" w:hAnsiTheme="majorHAnsi"/>
          <w:sz w:val="20"/>
          <w:szCs w:val="20"/>
        </w:rPr>
        <w:t>Paypal</w:t>
      </w:r>
      <w:proofErr w:type="spellEnd"/>
      <w:r>
        <w:rPr>
          <w:rFonts w:asciiTheme="majorHAnsi" w:hAnsiTheme="majorHAnsi"/>
          <w:sz w:val="20"/>
          <w:szCs w:val="20"/>
        </w:rPr>
        <w:t xml:space="preserve"> by triggering the</w:t>
      </w:r>
      <w:r w:rsidR="00505A79">
        <w:rPr>
          <w:rFonts w:asciiTheme="majorHAnsi" w:hAnsiTheme="majorHAnsi"/>
          <w:sz w:val="20"/>
          <w:szCs w:val="20"/>
        </w:rPr>
        <w:t xml:space="preserve"> </w:t>
      </w:r>
      <w:proofErr w:type="spellStart"/>
      <w:r w:rsidR="00505A79">
        <w:rPr>
          <w:rFonts w:asciiTheme="majorHAnsi" w:hAnsiTheme="majorHAnsi"/>
          <w:sz w:val="20"/>
          <w:szCs w:val="20"/>
        </w:rPr>
        <w:t>Paypal-</w:t>
      </w:r>
      <w:r>
        <w:rPr>
          <w:rFonts w:asciiTheme="majorHAnsi" w:hAnsiTheme="majorHAnsi"/>
          <w:sz w:val="20"/>
          <w:szCs w:val="20"/>
        </w:rPr>
        <w:t>GetTransactionDetails</w:t>
      </w:r>
      <w:proofErr w:type="spellEnd"/>
      <w:r>
        <w:rPr>
          <w:rFonts w:asciiTheme="majorHAnsi" w:hAnsiTheme="majorHAnsi"/>
          <w:sz w:val="20"/>
          <w:szCs w:val="20"/>
        </w:rPr>
        <w:t xml:space="preserve"> API call. After the details are stored </w:t>
      </w:r>
      <w:proofErr w:type="spellStart"/>
      <w:r>
        <w:rPr>
          <w:rFonts w:asciiTheme="majorHAnsi" w:hAnsiTheme="majorHAnsi"/>
          <w:sz w:val="20"/>
          <w:szCs w:val="20"/>
        </w:rPr>
        <w:t>Forter</w:t>
      </w:r>
      <w:proofErr w:type="spellEnd"/>
      <w:r>
        <w:rPr>
          <w:rFonts w:asciiTheme="majorHAnsi" w:hAnsiTheme="majorHAnsi"/>
          <w:sz w:val="20"/>
          <w:szCs w:val="20"/>
        </w:rPr>
        <w:t xml:space="preserve"> API is called in order to provide a decision on the order.</w:t>
      </w:r>
    </w:p>
    <w:p w14:paraId="25B3CE8C" w14:textId="69499202" w:rsidR="003343DF" w:rsidRPr="00477099" w:rsidRDefault="00C4768A" w:rsidP="00477099">
      <w:pPr>
        <w:pStyle w:val="ListParagraph"/>
        <w:spacing w:after="120"/>
        <w:ind w:left="360"/>
        <w:jc w:val="both"/>
        <w:rPr>
          <w:rFonts w:asciiTheme="majorHAnsi" w:hAnsiTheme="majorHAnsi"/>
          <w:sz w:val="20"/>
          <w:szCs w:val="20"/>
        </w:rPr>
      </w:pPr>
      <w:r>
        <w:rPr>
          <w:rFonts w:asciiTheme="majorHAnsi" w:hAnsiTheme="majorHAnsi"/>
          <w:b/>
          <w:bCs/>
          <w:sz w:val="20"/>
          <w:szCs w:val="20"/>
        </w:rPr>
        <w:br w:type="page"/>
      </w:r>
    </w:p>
    <w:p w14:paraId="220F8C8D" w14:textId="6ED3037E" w:rsidR="001A7579" w:rsidRDefault="00402F8F" w:rsidP="006D2A87">
      <w:pPr>
        <w:pStyle w:val="ListParagraph"/>
        <w:spacing w:after="120"/>
        <w:ind w:left="360"/>
        <w:jc w:val="center"/>
        <w:rPr>
          <w:rFonts w:asciiTheme="majorHAnsi" w:hAnsiTheme="majorHAnsi"/>
          <w:sz w:val="20"/>
          <w:szCs w:val="20"/>
        </w:rPr>
      </w:pPr>
      <w:r>
        <w:rPr>
          <w:rFonts w:asciiTheme="majorHAnsi" w:hAnsiTheme="majorHAnsi"/>
          <w:noProof/>
          <w:sz w:val="20"/>
          <w:szCs w:val="20"/>
          <w:lang w:bidi="ar-SA"/>
        </w:rPr>
        <w:lastRenderedPageBreak/>
        <w:drawing>
          <wp:inline distT="0" distB="0" distL="0" distR="0" wp14:anchorId="3410C77B" wp14:editId="4D007B4D">
            <wp:extent cx="3371850" cy="760095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1850" cy="7600950"/>
                    </a:xfrm>
                    <a:prstGeom prst="rect">
                      <a:avLst/>
                    </a:prstGeom>
                    <a:noFill/>
                    <a:ln>
                      <a:solidFill>
                        <a:schemeClr val="tx1"/>
                      </a:solidFill>
                    </a:ln>
                  </pic:spPr>
                </pic:pic>
              </a:graphicData>
            </a:graphic>
          </wp:inline>
        </w:drawing>
      </w:r>
    </w:p>
    <w:p w14:paraId="4D7F1BD0" w14:textId="601277D7" w:rsidR="00C02633" w:rsidRDefault="001015AE" w:rsidP="008E645B">
      <w:pPr>
        <w:pStyle w:val="ListParagraph"/>
        <w:spacing w:after="120"/>
        <w:ind w:left="360"/>
        <w:jc w:val="both"/>
        <w:rPr>
          <w:rFonts w:asciiTheme="majorHAnsi" w:hAnsiTheme="majorHAnsi"/>
          <w:sz w:val="20"/>
          <w:szCs w:val="20"/>
        </w:rPr>
      </w:pPr>
      <w:r>
        <w:rPr>
          <w:rFonts w:asciiTheme="majorHAnsi" w:hAnsiTheme="majorHAnsi"/>
          <w:b/>
          <w:bCs/>
          <w:sz w:val="20"/>
          <w:szCs w:val="20"/>
        </w:rPr>
        <w:br w:type="page"/>
      </w:r>
    </w:p>
    <w:p w14:paraId="352611DC" w14:textId="69FF6C60" w:rsidR="003343DF" w:rsidRDefault="003343DF" w:rsidP="008E645B">
      <w:pPr>
        <w:pStyle w:val="ListParagraph"/>
        <w:spacing w:after="120"/>
        <w:ind w:left="360"/>
        <w:jc w:val="both"/>
        <w:rPr>
          <w:rFonts w:asciiTheme="majorHAnsi" w:hAnsiTheme="majorHAnsi"/>
          <w:sz w:val="20"/>
          <w:szCs w:val="20"/>
        </w:rPr>
      </w:pPr>
      <w:r>
        <w:rPr>
          <w:rFonts w:asciiTheme="majorHAnsi" w:hAnsiTheme="majorHAnsi"/>
          <w:sz w:val="20"/>
          <w:szCs w:val="20"/>
        </w:rPr>
        <w:lastRenderedPageBreak/>
        <w:t xml:space="preserve">Based on the </w:t>
      </w:r>
      <w:proofErr w:type="spellStart"/>
      <w:r>
        <w:rPr>
          <w:rFonts w:asciiTheme="majorHAnsi" w:hAnsiTheme="majorHAnsi"/>
          <w:sz w:val="20"/>
          <w:szCs w:val="20"/>
        </w:rPr>
        <w:t>Forter</w:t>
      </w:r>
      <w:proofErr w:type="spellEnd"/>
      <w:r>
        <w:rPr>
          <w:rFonts w:asciiTheme="majorHAnsi" w:hAnsiTheme="majorHAnsi"/>
          <w:sz w:val="20"/>
          <w:szCs w:val="20"/>
        </w:rPr>
        <w:t xml:space="preserve"> Decision and the </w:t>
      </w:r>
      <w:proofErr w:type="spellStart"/>
      <w:r>
        <w:rPr>
          <w:rFonts w:asciiTheme="majorHAnsi" w:hAnsiTheme="majorHAnsi"/>
          <w:sz w:val="20"/>
          <w:szCs w:val="20"/>
        </w:rPr>
        <w:t>Forter</w:t>
      </w:r>
      <w:proofErr w:type="spellEnd"/>
      <w:r>
        <w:rPr>
          <w:rFonts w:asciiTheme="majorHAnsi" w:hAnsiTheme="majorHAnsi"/>
          <w:sz w:val="20"/>
          <w:szCs w:val="20"/>
        </w:rPr>
        <w:t xml:space="preserve"> Cartridge configuration, additional API calls are made</w:t>
      </w:r>
      <w:r w:rsidR="00CA0D88">
        <w:rPr>
          <w:rFonts w:asciiTheme="majorHAnsi" w:hAnsiTheme="majorHAnsi"/>
          <w:sz w:val="20"/>
          <w:szCs w:val="20"/>
        </w:rPr>
        <w:t xml:space="preserve"> to</w:t>
      </w:r>
      <w:r w:rsidR="00505A79">
        <w:rPr>
          <w:rFonts w:asciiTheme="majorHAnsi" w:hAnsiTheme="majorHAnsi"/>
          <w:sz w:val="20"/>
          <w:szCs w:val="20"/>
        </w:rPr>
        <w:t xml:space="preserve"> </w:t>
      </w:r>
      <w:proofErr w:type="spellStart"/>
      <w:r w:rsidR="00505A79">
        <w:rPr>
          <w:rFonts w:asciiTheme="majorHAnsi" w:hAnsiTheme="majorHAnsi"/>
          <w:sz w:val="20"/>
          <w:szCs w:val="20"/>
        </w:rPr>
        <w:t>Paypal</w:t>
      </w:r>
      <w:proofErr w:type="spellEnd"/>
      <w:r w:rsidR="00505A79">
        <w:rPr>
          <w:rFonts w:asciiTheme="majorHAnsi" w:hAnsiTheme="majorHAnsi"/>
          <w:sz w:val="20"/>
          <w:szCs w:val="20"/>
        </w:rPr>
        <w:t xml:space="preserve"> in order to</w:t>
      </w:r>
      <w:r w:rsidR="00CA0D88">
        <w:rPr>
          <w:rFonts w:asciiTheme="majorHAnsi" w:hAnsiTheme="majorHAnsi"/>
          <w:sz w:val="20"/>
          <w:szCs w:val="20"/>
        </w:rPr>
        <w:t xml:space="preserve"> capture or void the order as needed.</w:t>
      </w:r>
    </w:p>
    <w:p w14:paraId="3A616D32" w14:textId="33A96141" w:rsidR="00A74C42" w:rsidRDefault="00A74C42" w:rsidP="008E645B">
      <w:pPr>
        <w:pStyle w:val="ListParagraph"/>
        <w:spacing w:after="120"/>
        <w:ind w:left="360"/>
        <w:jc w:val="both"/>
        <w:rPr>
          <w:rFonts w:asciiTheme="majorHAnsi" w:hAnsiTheme="majorHAnsi"/>
          <w:sz w:val="20"/>
          <w:szCs w:val="20"/>
        </w:rPr>
      </w:pPr>
    </w:p>
    <w:p w14:paraId="12A27036" w14:textId="68B40603" w:rsidR="00E63499" w:rsidRDefault="00E63499" w:rsidP="008E645B">
      <w:pPr>
        <w:pStyle w:val="ListParagraph"/>
        <w:spacing w:after="120"/>
        <w:ind w:left="360"/>
        <w:jc w:val="both"/>
        <w:rPr>
          <w:rFonts w:asciiTheme="majorHAnsi" w:hAnsiTheme="majorHAnsi"/>
          <w:sz w:val="20"/>
          <w:szCs w:val="20"/>
        </w:rPr>
      </w:pPr>
      <w:r>
        <w:rPr>
          <w:rFonts w:asciiTheme="majorHAnsi" w:hAnsiTheme="majorHAnsi"/>
          <w:noProof/>
          <w:sz w:val="20"/>
          <w:szCs w:val="20"/>
          <w:lang w:bidi="ar-SA"/>
        </w:rPr>
        <w:drawing>
          <wp:inline distT="0" distB="0" distL="0" distR="0" wp14:anchorId="340BF980" wp14:editId="32D72515">
            <wp:extent cx="5981700" cy="4700565"/>
            <wp:effectExtent l="19050" t="19050" r="1905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81700" cy="4700565"/>
                    </a:xfrm>
                    <a:prstGeom prst="rect">
                      <a:avLst/>
                    </a:prstGeom>
                    <a:noFill/>
                    <a:ln>
                      <a:solidFill>
                        <a:schemeClr val="tx1"/>
                      </a:solidFill>
                    </a:ln>
                  </pic:spPr>
                </pic:pic>
              </a:graphicData>
            </a:graphic>
          </wp:inline>
        </w:drawing>
      </w:r>
    </w:p>
    <w:p w14:paraId="40837CFB" w14:textId="77777777" w:rsidR="007472E0" w:rsidRDefault="007472E0" w:rsidP="008E645B">
      <w:pPr>
        <w:pStyle w:val="ListParagraph"/>
        <w:spacing w:after="120"/>
        <w:ind w:left="360"/>
        <w:jc w:val="both"/>
        <w:rPr>
          <w:rFonts w:asciiTheme="majorHAnsi" w:hAnsiTheme="majorHAnsi"/>
          <w:sz w:val="20"/>
          <w:szCs w:val="20"/>
        </w:rPr>
      </w:pPr>
    </w:p>
    <w:p w14:paraId="34B3B04B" w14:textId="77777777" w:rsidR="00444E13" w:rsidRDefault="00444E13" w:rsidP="00444E13">
      <w:pPr>
        <w:pStyle w:val="ListParagraph"/>
        <w:spacing w:after="120"/>
        <w:ind w:left="360"/>
        <w:jc w:val="both"/>
        <w:rPr>
          <w:rFonts w:asciiTheme="majorHAnsi" w:hAnsiTheme="majorHAnsi"/>
          <w:sz w:val="20"/>
          <w:szCs w:val="20"/>
        </w:rPr>
      </w:pPr>
      <w:r>
        <w:rPr>
          <w:rFonts w:asciiTheme="majorHAnsi" w:hAnsiTheme="majorHAnsi"/>
          <w:sz w:val="20"/>
          <w:szCs w:val="20"/>
        </w:rPr>
        <w:t>Below is detailed information about modifications from the previous images:</w:t>
      </w:r>
    </w:p>
    <w:p w14:paraId="105AD407" w14:textId="499C5D5C" w:rsidR="00933F9A" w:rsidRDefault="00444E13" w:rsidP="00444E13">
      <w:pPr>
        <w:pStyle w:val="ListParagraph"/>
        <w:numPr>
          <w:ilvl w:val="0"/>
          <w:numId w:val="44"/>
        </w:numPr>
        <w:spacing w:after="120"/>
        <w:jc w:val="both"/>
        <w:rPr>
          <w:rFonts w:asciiTheme="majorHAnsi" w:hAnsiTheme="majorHAnsi"/>
          <w:sz w:val="20"/>
          <w:szCs w:val="20"/>
        </w:rPr>
      </w:pPr>
      <w:r>
        <w:rPr>
          <w:rFonts w:asciiTheme="majorHAnsi" w:hAnsiTheme="majorHAnsi"/>
          <w:sz w:val="20"/>
          <w:szCs w:val="20"/>
        </w:rPr>
        <w:t>Add an Assign node. Set ‘From_0’ to ‘true’; ‘To_0’ to ‘</w:t>
      </w:r>
      <w:proofErr w:type="spellStart"/>
      <w:r w:rsidRPr="0060468A">
        <w:rPr>
          <w:rFonts w:asciiTheme="majorHAnsi" w:hAnsiTheme="majorHAnsi"/>
          <w:sz w:val="20"/>
          <w:szCs w:val="20"/>
        </w:rPr>
        <w:t>isAuthorized</w:t>
      </w:r>
      <w:proofErr w:type="spellEnd"/>
      <w:r>
        <w:rPr>
          <w:rFonts w:asciiTheme="majorHAnsi" w:hAnsiTheme="majorHAnsi"/>
          <w:sz w:val="20"/>
          <w:szCs w:val="20"/>
        </w:rPr>
        <w:t>’</w:t>
      </w:r>
      <w:r w:rsidR="007D3F60">
        <w:rPr>
          <w:rFonts w:asciiTheme="majorHAnsi" w:hAnsiTheme="majorHAnsi"/>
          <w:sz w:val="20"/>
          <w:szCs w:val="20"/>
        </w:rPr>
        <w:t>.</w:t>
      </w:r>
      <w:r>
        <w:rPr>
          <w:rFonts w:asciiTheme="majorHAnsi" w:hAnsiTheme="majorHAnsi"/>
          <w:sz w:val="20"/>
          <w:szCs w:val="20"/>
        </w:rPr>
        <w:t xml:space="preserve"> </w:t>
      </w:r>
    </w:p>
    <w:p w14:paraId="506CE7CC" w14:textId="16486D8E" w:rsidR="00444E13" w:rsidRDefault="00444E13" w:rsidP="00444E13">
      <w:pPr>
        <w:pStyle w:val="ListParagraph"/>
        <w:spacing w:after="120"/>
        <w:jc w:val="center"/>
        <w:rPr>
          <w:rFonts w:asciiTheme="majorHAnsi" w:hAnsiTheme="majorHAnsi"/>
          <w:sz w:val="20"/>
          <w:szCs w:val="20"/>
        </w:rPr>
      </w:pPr>
      <w:r w:rsidRPr="0060468A">
        <w:rPr>
          <w:rFonts w:asciiTheme="majorHAnsi" w:hAnsiTheme="majorHAnsi"/>
          <w:noProof/>
          <w:sz w:val="20"/>
          <w:szCs w:val="20"/>
          <w:lang w:bidi="ar-SA"/>
        </w:rPr>
        <w:drawing>
          <wp:inline distT="0" distB="0" distL="0" distR="0" wp14:anchorId="739FAA16" wp14:editId="78565E26">
            <wp:extent cx="2028825" cy="2985682"/>
            <wp:effectExtent l="19050" t="19050" r="9525" b="247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038395" cy="2999766"/>
                    </a:xfrm>
                    <a:prstGeom prst="rect">
                      <a:avLst/>
                    </a:prstGeom>
                    <a:ln>
                      <a:solidFill>
                        <a:schemeClr val="accent1"/>
                      </a:solidFill>
                    </a:ln>
                  </pic:spPr>
                </pic:pic>
              </a:graphicData>
            </a:graphic>
          </wp:inline>
        </w:drawing>
      </w:r>
    </w:p>
    <w:p w14:paraId="6B913FA6" w14:textId="3E43B678" w:rsidR="00D158C3" w:rsidRDefault="00D158C3" w:rsidP="00444E13">
      <w:pPr>
        <w:pStyle w:val="ListParagraph"/>
        <w:spacing w:after="120"/>
        <w:jc w:val="center"/>
        <w:rPr>
          <w:rFonts w:asciiTheme="majorHAnsi" w:hAnsiTheme="majorHAnsi"/>
          <w:sz w:val="20"/>
          <w:szCs w:val="20"/>
        </w:rPr>
      </w:pPr>
      <w:r>
        <w:rPr>
          <w:rFonts w:asciiTheme="majorHAnsi" w:hAnsiTheme="majorHAnsi"/>
          <w:b/>
          <w:bCs/>
          <w:sz w:val="20"/>
          <w:szCs w:val="20"/>
        </w:rPr>
        <w:br w:type="page"/>
      </w:r>
    </w:p>
    <w:p w14:paraId="407E6BB7" w14:textId="0EB6799A" w:rsidR="00444E13" w:rsidRDefault="00DB39ED" w:rsidP="00DB39ED">
      <w:pPr>
        <w:pStyle w:val="ListParagraph"/>
        <w:numPr>
          <w:ilvl w:val="0"/>
          <w:numId w:val="44"/>
        </w:numPr>
        <w:spacing w:after="120"/>
        <w:rPr>
          <w:rFonts w:asciiTheme="majorHAnsi" w:hAnsiTheme="majorHAnsi"/>
          <w:sz w:val="20"/>
          <w:szCs w:val="20"/>
        </w:rPr>
      </w:pPr>
      <w:r>
        <w:rPr>
          <w:rFonts w:asciiTheme="majorHAnsi" w:hAnsiTheme="majorHAnsi"/>
          <w:sz w:val="20"/>
          <w:szCs w:val="20"/>
        </w:rPr>
        <w:lastRenderedPageBreak/>
        <w:t>Add a Decision node. Set ‘Decision Key’ to ‘</w:t>
      </w:r>
      <w:proofErr w:type="gramStart"/>
      <w:r w:rsidRPr="00DB39ED">
        <w:rPr>
          <w:rFonts w:asciiTheme="majorHAnsi" w:hAnsiTheme="majorHAnsi"/>
          <w:sz w:val="20"/>
          <w:szCs w:val="20"/>
        </w:rPr>
        <w:t>DoExpressCheckoutResponseContainer.data.paymentinfo</w:t>
      </w:r>
      <w:proofErr w:type="gramEnd"/>
      <w:r w:rsidRPr="00DB39ED">
        <w:rPr>
          <w:rFonts w:asciiTheme="majorHAnsi" w:hAnsiTheme="majorHAnsi"/>
          <w:sz w:val="20"/>
          <w:szCs w:val="20"/>
        </w:rPr>
        <w:t>_0_pendingreason === 'order'</w:t>
      </w:r>
      <w:r>
        <w:rPr>
          <w:rFonts w:asciiTheme="majorHAnsi" w:hAnsiTheme="majorHAnsi"/>
          <w:sz w:val="20"/>
          <w:szCs w:val="20"/>
        </w:rPr>
        <w:t>’</w:t>
      </w:r>
      <w:r w:rsidR="007D3F60">
        <w:rPr>
          <w:rFonts w:asciiTheme="majorHAnsi" w:hAnsiTheme="majorHAnsi"/>
          <w:sz w:val="20"/>
          <w:szCs w:val="20"/>
        </w:rPr>
        <w:t>.</w:t>
      </w:r>
    </w:p>
    <w:p w14:paraId="458B7267" w14:textId="0318B734" w:rsidR="00DB39ED" w:rsidRDefault="00DB39ED" w:rsidP="00DB39ED">
      <w:pPr>
        <w:pStyle w:val="ListParagraph"/>
        <w:spacing w:after="120"/>
        <w:jc w:val="center"/>
        <w:rPr>
          <w:rFonts w:asciiTheme="majorHAnsi" w:hAnsiTheme="majorHAnsi"/>
          <w:sz w:val="20"/>
          <w:szCs w:val="20"/>
        </w:rPr>
      </w:pPr>
      <w:r w:rsidRPr="00DB39ED">
        <w:rPr>
          <w:rFonts w:asciiTheme="majorHAnsi" w:hAnsiTheme="majorHAnsi"/>
          <w:noProof/>
          <w:sz w:val="20"/>
          <w:szCs w:val="20"/>
          <w:lang w:bidi="ar-SA"/>
        </w:rPr>
        <w:drawing>
          <wp:inline distT="0" distB="0" distL="0" distR="0" wp14:anchorId="6639001C" wp14:editId="752A7C9D">
            <wp:extent cx="4168916" cy="3657600"/>
            <wp:effectExtent l="19050" t="19050" r="2222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177077" cy="3664760"/>
                    </a:xfrm>
                    <a:prstGeom prst="rect">
                      <a:avLst/>
                    </a:prstGeom>
                    <a:ln>
                      <a:solidFill>
                        <a:schemeClr val="accent1"/>
                      </a:solidFill>
                    </a:ln>
                  </pic:spPr>
                </pic:pic>
              </a:graphicData>
            </a:graphic>
          </wp:inline>
        </w:drawing>
      </w:r>
    </w:p>
    <w:p w14:paraId="79FB80A7" w14:textId="77777777" w:rsidR="007472E0" w:rsidRDefault="007472E0" w:rsidP="00DB39ED">
      <w:pPr>
        <w:pStyle w:val="ListParagraph"/>
        <w:spacing w:after="120"/>
        <w:jc w:val="center"/>
        <w:rPr>
          <w:rFonts w:asciiTheme="majorHAnsi" w:hAnsiTheme="majorHAnsi"/>
          <w:sz w:val="20"/>
          <w:szCs w:val="20"/>
        </w:rPr>
      </w:pPr>
    </w:p>
    <w:p w14:paraId="681D82D9" w14:textId="64311AED" w:rsidR="00DB39ED" w:rsidRDefault="007D3F60" w:rsidP="007D3F60">
      <w:pPr>
        <w:pStyle w:val="ListParagraph"/>
        <w:numPr>
          <w:ilvl w:val="0"/>
          <w:numId w:val="44"/>
        </w:numPr>
        <w:spacing w:after="120"/>
        <w:jc w:val="both"/>
        <w:rPr>
          <w:rFonts w:asciiTheme="majorHAnsi" w:hAnsiTheme="majorHAnsi"/>
          <w:sz w:val="20"/>
          <w:szCs w:val="20"/>
        </w:rPr>
      </w:pPr>
      <w:r>
        <w:rPr>
          <w:rFonts w:asciiTheme="majorHAnsi" w:hAnsiTheme="majorHAnsi"/>
          <w:sz w:val="20"/>
          <w:szCs w:val="20"/>
        </w:rPr>
        <w:t>Add an Assign node. Set ‘From_0’ to ‘</w:t>
      </w:r>
      <w:proofErr w:type="spellStart"/>
      <w:proofErr w:type="gramStart"/>
      <w:r w:rsidRPr="007D3F60">
        <w:rPr>
          <w:rFonts w:asciiTheme="majorHAnsi" w:hAnsiTheme="majorHAnsi"/>
          <w:sz w:val="20"/>
          <w:szCs w:val="20"/>
        </w:rPr>
        <w:t>DoAuthorizationResponseContainer.data.transactionid</w:t>
      </w:r>
      <w:proofErr w:type="spellEnd"/>
      <w:proofErr w:type="gramEnd"/>
      <w:r>
        <w:rPr>
          <w:rFonts w:asciiTheme="majorHAnsi" w:hAnsiTheme="majorHAnsi"/>
          <w:sz w:val="20"/>
          <w:szCs w:val="20"/>
        </w:rPr>
        <w:t>’; ‘To_0’ to ‘</w:t>
      </w:r>
      <w:proofErr w:type="spellStart"/>
      <w:r w:rsidRPr="007D3F60">
        <w:rPr>
          <w:rFonts w:asciiTheme="majorHAnsi" w:hAnsiTheme="majorHAnsi"/>
          <w:sz w:val="20"/>
          <w:szCs w:val="20"/>
        </w:rPr>
        <w:t>TransactionID</w:t>
      </w:r>
      <w:proofErr w:type="spellEnd"/>
      <w:r>
        <w:rPr>
          <w:rFonts w:asciiTheme="majorHAnsi" w:hAnsiTheme="majorHAnsi"/>
          <w:sz w:val="20"/>
          <w:szCs w:val="20"/>
        </w:rPr>
        <w:t>’.</w:t>
      </w:r>
    </w:p>
    <w:p w14:paraId="41246442" w14:textId="0E846242" w:rsidR="00B06520" w:rsidRDefault="000E2964" w:rsidP="000E2964">
      <w:pPr>
        <w:pStyle w:val="ListParagraph"/>
        <w:spacing w:after="120"/>
        <w:jc w:val="center"/>
        <w:rPr>
          <w:rFonts w:asciiTheme="majorHAnsi" w:hAnsiTheme="majorHAnsi"/>
          <w:sz w:val="20"/>
          <w:szCs w:val="20"/>
        </w:rPr>
      </w:pPr>
      <w:r w:rsidRPr="000E2964">
        <w:rPr>
          <w:rFonts w:asciiTheme="majorHAnsi" w:hAnsiTheme="majorHAnsi"/>
          <w:noProof/>
          <w:sz w:val="20"/>
          <w:szCs w:val="20"/>
          <w:lang w:bidi="ar-SA"/>
        </w:rPr>
        <w:drawing>
          <wp:inline distT="0" distB="0" distL="0" distR="0" wp14:anchorId="07BA277E" wp14:editId="64B207C5">
            <wp:extent cx="3006688" cy="4038600"/>
            <wp:effectExtent l="19050" t="19050" r="2286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08700" cy="4041303"/>
                    </a:xfrm>
                    <a:prstGeom prst="rect">
                      <a:avLst/>
                    </a:prstGeom>
                    <a:ln>
                      <a:solidFill>
                        <a:schemeClr val="accent1"/>
                      </a:solidFill>
                    </a:ln>
                  </pic:spPr>
                </pic:pic>
              </a:graphicData>
            </a:graphic>
          </wp:inline>
        </w:drawing>
      </w:r>
    </w:p>
    <w:p w14:paraId="11CA0323" w14:textId="0DE71615" w:rsidR="00E724A2" w:rsidRDefault="00E724A2" w:rsidP="000E2964">
      <w:pPr>
        <w:pStyle w:val="ListParagraph"/>
        <w:spacing w:after="120"/>
        <w:jc w:val="center"/>
        <w:rPr>
          <w:rFonts w:asciiTheme="majorHAnsi" w:hAnsiTheme="majorHAnsi"/>
          <w:sz w:val="20"/>
          <w:szCs w:val="20"/>
        </w:rPr>
      </w:pPr>
      <w:r>
        <w:rPr>
          <w:rFonts w:asciiTheme="majorHAnsi" w:hAnsiTheme="majorHAnsi"/>
          <w:b/>
          <w:bCs/>
          <w:sz w:val="20"/>
          <w:szCs w:val="20"/>
        </w:rPr>
        <w:br w:type="page"/>
      </w:r>
    </w:p>
    <w:p w14:paraId="31FFFE46" w14:textId="05E0B6EC" w:rsidR="00D1711E" w:rsidRDefault="00D1711E" w:rsidP="00D1711E">
      <w:pPr>
        <w:pStyle w:val="ListParagraph"/>
        <w:numPr>
          <w:ilvl w:val="0"/>
          <w:numId w:val="44"/>
        </w:numPr>
        <w:spacing w:after="120"/>
        <w:rPr>
          <w:rFonts w:asciiTheme="majorHAnsi" w:hAnsiTheme="majorHAnsi"/>
          <w:sz w:val="20"/>
          <w:szCs w:val="20"/>
        </w:rPr>
      </w:pPr>
      <w:r>
        <w:rPr>
          <w:rFonts w:asciiTheme="majorHAnsi" w:hAnsiTheme="majorHAnsi"/>
          <w:sz w:val="20"/>
          <w:szCs w:val="20"/>
        </w:rPr>
        <w:lastRenderedPageBreak/>
        <w:t>Add an Assign node. Set ‘From_0’ to ‘</w:t>
      </w:r>
      <w:proofErr w:type="gramStart"/>
      <w:r w:rsidRPr="00D1711E">
        <w:rPr>
          <w:rFonts w:asciiTheme="majorHAnsi" w:hAnsiTheme="majorHAnsi"/>
          <w:sz w:val="20"/>
          <w:szCs w:val="20"/>
        </w:rPr>
        <w:t>DoExpressCheckoutResponseContainer.data.paymentinfo</w:t>
      </w:r>
      <w:proofErr w:type="gramEnd"/>
      <w:r w:rsidRPr="00D1711E">
        <w:rPr>
          <w:rFonts w:asciiTheme="majorHAnsi" w:hAnsiTheme="majorHAnsi"/>
          <w:sz w:val="20"/>
          <w:szCs w:val="20"/>
        </w:rPr>
        <w:t>_0_transactionid</w:t>
      </w:r>
      <w:r>
        <w:rPr>
          <w:rFonts w:asciiTheme="majorHAnsi" w:hAnsiTheme="majorHAnsi"/>
          <w:sz w:val="20"/>
          <w:szCs w:val="20"/>
        </w:rPr>
        <w:t>’; ‘To_0’ to ‘</w:t>
      </w:r>
      <w:proofErr w:type="spellStart"/>
      <w:r w:rsidRPr="007D3F60">
        <w:rPr>
          <w:rFonts w:asciiTheme="majorHAnsi" w:hAnsiTheme="majorHAnsi"/>
          <w:sz w:val="20"/>
          <w:szCs w:val="20"/>
        </w:rPr>
        <w:t>TransactionID</w:t>
      </w:r>
      <w:proofErr w:type="spellEnd"/>
      <w:r>
        <w:rPr>
          <w:rFonts w:asciiTheme="majorHAnsi" w:hAnsiTheme="majorHAnsi"/>
          <w:sz w:val="20"/>
          <w:szCs w:val="20"/>
        </w:rPr>
        <w:t>’.</w:t>
      </w:r>
    </w:p>
    <w:p w14:paraId="6168C03D" w14:textId="096263AA" w:rsidR="00011CC5" w:rsidRDefault="002E44F7" w:rsidP="002E44F7">
      <w:pPr>
        <w:pStyle w:val="ListParagraph"/>
        <w:spacing w:after="120"/>
        <w:jc w:val="center"/>
        <w:rPr>
          <w:rFonts w:asciiTheme="majorHAnsi" w:hAnsiTheme="majorHAnsi"/>
          <w:sz w:val="20"/>
          <w:szCs w:val="20"/>
        </w:rPr>
      </w:pPr>
      <w:r w:rsidRPr="002E44F7">
        <w:rPr>
          <w:rFonts w:asciiTheme="majorHAnsi" w:hAnsiTheme="majorHAnsi"/>
          <w:noProof/>
          <w:sz w:val="20"/>
          <w:szCs w:val="20"/>
          <w:lang w:bidi="ar-SA"/>
        </w:rPr>
        <w:drawing>
          <wp:inline distT="0" distB="0" distL="0" distR="0" wp14:anchorId="1E961A7F" wp14:editId="1126167E">
            <wp:extent cx="2910642" cy="3702050"/>
            <wp:effectExtent l="19050" t="19050" r="23495"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910642" cy="3702050"/>
                    </a:xfrm>
                    <a:prstGeom prst="rect">
                      <a:avLst/>
                    </a:prstGeom>
                    <a:ln>
                      <a:solidFill>
                        <a:schemeClr val="accent1"/>
                      </a:solidFill>
                    </a:ln>
                  </pic:spPr>
                </pic:pic>
              </a:graphicData>
            </a:graphic>
          </wp:inline>
        </w:drawing>
      </w:r>
    </w:p>
    <w:p w14:paraId="02B66741" w14:textId="77777777" w:rsidR="007472E0" w:rsidRDefault="007472E0" w:rsidP="002E44F7">
      <w:pPr>
        <w:pStyle w:val="ListParagraph"/>
        <w:spacing w:after="120"/>
        <w:jc w:val="center"/>
        <w:rPr>
          <w:rFonts w:asciiTheme="majorHAnsi" w:hAnsiTheme="majorHAnsi"/>
          <w:sz w:val="20"/>
          <w:szCs w:val="20"/>
        </w:rPr>
      </w:pPr>
    </w:p>
    <w:p w14:paraId="5AD918FC" w14:textId="5981857A" w:rsidR="007D3F60" w:rsidRDefault="002E44F7" w:rsidP="002E44F7">
      <w:pPr>
        <w:pStyle w:val="ListParagraph"/>
        <w:numPr>
          <w:ilvl w:val="0"/>
          <w:numId w:val="44"/>
        </w:numPr>
        <w:spacing w:after="120"/>
        <w:jc w:val="both"/>
        <w:rPr>
          <w:rFonts w:asciiTheme="majorHAnsi" w:hAnsiTheme="majorHAnsi"/>
          <w:sz w:val="20"/>
          <w:szCs w:val="20"/>
        </w:rPr>
      </w:pPr>
      <w:r>
        <w:rPr>
          <w:rFonts w:asciiTheme="majorHAnsi" w:hAnsiTheme="majorHAnsi"/>
          <w:sz w:val="20"/>
          <w:szCs w:val="20"/>
        </w:rPr>
        <w:t>Add a Call node. Set ‘Pipeline’ to ‘</w:t>
      </w:r>
      <w:proofErr w:type="spellStart"/>
      <w:r w:rsidRPr="002E44F7">
        <w:rPr>
          <w:rFonts w:asciiTheme="majorHAnsi" w:hAnsiTheme="majorHAnsi"/>
          <w:sz w:val="20"/>
          <w:szCs w:val="20"/>
        </w:rPr>
        <w:t>Paypal-GetTransactionDetails</w:t>
      </w:r>
      <w:proofErr w:type="spellEnd"/>
      <w:r>
        <w:rPr>
          <w:rFonts w:asciiTheme="majorHAnsi" w:hAnsiTheme="majorHAnsi"/>
          <w:sz w:val="20"/>
          <w:szCs w:val="20"/>
        </w:rPr>
        <w:t>’</w:t>
      </w:r>
      <w:r w:rsidR="0058073C">
        <w:rPr>
          <w:rFonts w:asciiTheme="majorHAnsi" w:hAnsiTheme="majorHAnsi"/>
          <w:sz w:val="20"/>
          <w:szCs w:val="20"/>
        </w:rPr>
        <w:t>.</w:t>
      </w:r>
    </w:p>
    <w:p w14:paraId="39922C8D" w14:textId="59F8DC4C" w:rsidR="0058073C" w:rsidRDefault="007472E0" w:rsidP="007472E0">
      <w:pPr>
        <w:pStyle w:val="ListParagraph"/>
        <w:spacing w:after="120"/>
        <w:jc w:val="center"/>
        <w:rPr>
          <w:rFonts w:asciiTheme="majorHAnsi" w:hAnsiTheme="majorHAnsi"/>
          <w:sz w:val="20"/>
          <w:szCs w:val="20"/>
        </w:rPr>
      </w:pPr>
      <w:r w:rsidRPr="007472E0">
        <w:rPr>
          <w:rFonts w:asciiTheme="majorHAnsi" w:hAnsiTheme="majorHAnsi"/>
          <w:noProof/>
          <w:sz w:val="20"/>
          <w:szCs w:val="20"/>
          <w:lang w:bidi="ar-SA"/>
        </w:rPr>
        <w:drawing>
          <wp:inline distT="0" distB="0" distL="0" distR="0" wp14:anchorId="3B283164" wp14:editId="28D8BC02">
            <wp:extent cx="2958410" cy="3733800"/>
            <wp:effectExtent l="19050" t="19050" r="1397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960389" cy="3736298"/>
                    </a:xfrm>
                    <a:prstGeom prst="rect">
                      <a:avLst/>
                    </a:prstGeom>
                    <a:ln>
                      <a:solidFill>
                        <a:schemeClr val="accent1"/>
                      </a:solidFill>
                    </a:ln>
                  </pic:spPr>
                </pic:pic>
              </a:graphicData>
            </a:graphic>
          </wp:inline>
        </w:drawing>
      </w:r>
    </w:p>
    <w:p w14:paraId="1DB16694" w14:textId="2F9E4E74" w:rsidR="007472E0" w:rsidRDefault="00BB7B8D" w:rsidP="007472E0">
      <w:pPr>
        <w:pStyle w:val="ListParagraph"/>
        <w:spacing w:after="120"/>
        <w:jc w:val="center"/>
        <w:rPr>
          <w:rFonts w:asciiTheme="majorHAnsi" w:hAnsiTheme="majorHAnsi"/>
          <w:sz w:val="20"/>
          <w:szCs w:val="20"/>
        </w:rPr>
      </w:pPr>
      <w:r>
        <w:rPr>
          <w:rFonts w:asciiTheme="majorHAnsi" w:hAnsiTheme="majorHAnsi"/>
          <w:b/>
          <w:bCs/>
          <w:sz w:val="20"/>
          <w:szCs w:val="20"/>
        </w:rPr>
        <w:br w:type="page"/>
      </w:r>
    </w:p>
    <w:p w14:paraId="390A418D" w14:textId="0E0FE15E" w:rsidR="0058073C" w:rsidRDefault="00452FD3" w:rsidP="00452FD3">
      <w:pPr>
        <w:pStyle w:val="ListParagraph"/>
        <w:numPr>
          <w:ilvl w:val="0"/>
          <w:numId w:val="44"/>
        </w:numPr>
        <w:spacing w:after="120"/>
        <w:rPr>
          <w:rFonts w:asciiTheme="majorHAnsi" w:hAnsiTheme="majorHAnsi"/>
          <w:sz w:val="20"/>
          <w:szCs w:val="20"/>
        </w:rPr>
      </w:pPr>
      <w:r>
        <w:rPr>
          <w:rFonts w:asciiTheme="majorHAnsi" w:hAnsiTheme="majorHAnsi"/>
          <w:sz w:val="20"/>
          <w:szCs w:val="20"/>
        </w:rPr>
        <w:lastRenderedPageBreak/>
        <w:t>Add an Assign node. Set ‘From_0’ to ‘</w:t>
      </w:r>
      <w:proofErr w:type="spellStart"/>
      <w:r w:rsidRPr="00452FD3">
        <w:rPr>
          <w:rFonts w:asciiTheme="majorHAnsi" w:hAnsiTheme="majorHAnsi"/>
          <w:sz w:val="20"/>
          <w:szCs w:val="20"/>
        </w:rPr>
        <w:t>GetTransactionDetalisResponseContainer</w:t>
      </w:r>
      <w:proofErr w:type="spellEnd"/>
      <w:r>
        <w:rPr>
          <w:rFonts w:asciiTheme="majorHAnsi" w:hAnsiTheme="majorHAnsi"/>
          <w:sz w:val="20"/>
          <w:szCs w:val="20"/>
        </w:rPr>
        <w:t>’; ‘To_0’ to ‘</w:t>
      </w:r>
      <w:proofErr w:type="spellStart"/>
      <w:r w:rsidRPr="00452FD3">
        <w:rPr>
          <w:rFonts w:asciiTheme="majorHAnsi" w:hAnsiTheme="majorHAnsi"/>
          <w:sz w:val="20"/>
          <w:szCs w:val="20"/>
        </w:rPr>
        <w:t>PaypalTransactionDetails</w:t>
      </w:r>
      <w:proofErr w:type="spellEnd"/>
      <w:r>
        <w:rPr>
          <w:rFonts w:asciiTheme="majorHAnsi" w:hAnsiTheme="majorHAnsi"/>
          <w:sz w:val="20"/>
          <w:szCs w:val="20"/>
        </w:rPr>
        <w:t>’.</w:t>
      </w:r>
    </w:p>
    <w:p w14:paraId="53135507" w14:textId="0EB125C3" w:rsidR="00DE69D5" w:rsidRDefault="00DE69D5" w:rsidP="00DE69D5">
      <w:pPr>
        <w:pStyle w:val="ListParagraph"/>
        <w:spacing w:after="120"/>
        <w:jc w:val="center"/>
        <w:rPr>
          <w:rFonts w:asciiTheme="majorHAnsi" w:hAnsiTheme="majorHAnsi"/>
          <w:sz w:val="20"/>
          <w:szCs w:val="20"/>
        </w:rPr>
      </w:pPr>
      <w:r w:rsidRPr="00DE69D5">
        <w:rPr>
          <w:rFonts w:asciiTheme="majorHAnsi" w:hAnsiTheme="majorHAnsi"/>
          <w:noProof/>
          <w:sz w:val="20"/>
          <w:szCs w:val="20"/>
          <w:lang w:bidi="ar-SA"/>
        </w:rPr>
        <w:drawing>
          <wp:inline distT="0" distB="0" distL="0" distR="0" wp14:anchorId="3D0263FC" wp14:editId="1648F38C">
            <wp:extent cx="2474970" cy="3695700"/>
            <wp:effectExtent l="19050" t="19050" r="2095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479421" cy="3702346"/>
                    </a:xfrm>
                    <a:prstGeom prst="rect">
                      <a:avLst/>
                    </a:prstGeom>
                    <a:ln>
                      <a:solidFill>
                        <a:schemeClr val="accent1"/>
                      </a:solidFill>
                    </a:ln>
                  </pic:spPr>
                </pic:pic>
              </a:graphicData>
            </a:graphic>
          </wp:inline>
        </w:drawing>
      </w:r>
    </w:p>
    <w:p w14:paraId="5DF26FD9" w14:textId="77777777" w:rsidR="00FB5BC2" w:rsidRDefault="00FB5BC2" w:rsidP="00DE69D5">
      <w:pPr>
        <w:pStyle w:val="ListParagraph"/>
        <w:spacing w:after="120"/>
        <w:jc w:val="center"/>
        <w:rPr>
          <w:rFonts w:asciiTheme="majorHAnsi" w:hAnsiTheme="majorHAnsi"/>
          <w:sz w:val="20"/>
          <w:szCs w:val="20"/>
        </w:rPr>
      </w:pPr>
    </w:p>
    <w:p w14:paraId="7CC3B97E" w14:textId="498983C6" w:rsidR="00452FD3" w:rsidRDefault="00FB5BC2" w:rsidP="0060187F">
      <w:pPr>
        <w:pStyle w:val="ListParagraph"/>
        <w:numPr>
          <w:ilvl w:val="0"/>
          <w:numId w:val="44"/>
        </w:numPr>
        <w:spacing w:after="120"/>
        <w:rPr>
          <w:rFonts w:asciiTheme="majorHAnsi" w:hAnsiTheme="majorHAnsi"/>
          <w:sz w:val="20"/>
          <w:szCs w:val="20"/>
        </w:rPr>
      </w:pPr>
      <w:r>
        <w:rPr>
          <w:rFonts w:asciiTheme="majorHAnsi" w:hAnsiTheme="majorHAnsi"/>
          <w:sz w:val="20"/>
          <w:szCs w:val="20"/>
        </w:rPr>
        <w:t>Add a Script node</w:t>
      </w:r>
      <w:r w:rsidR="0060187F">
        <w:rPr>
          <w:rFonts w:asciiTheme="majorHAnsi" w:hAnsiTheme="majorHAnsi"/>
          <w:sz w:val="20"/>
          <w:szCs w:val="20"/>
        </w:rPr>
        <w:t>. Set ‘</w:t>
      </w:r>
      <w:proofErr w:type="spellStart"/>
      <w:r w:rsidR="0060187F">
        <w:rPr>
          <w:rFonts w:asciiTheme="majorHAnsi" w:hAnsiTheme="majorHAnsi"/>
          <w:sz w:val="20"/>
          <w:szCs w:val="20"/>
        </w:rPr>
        <w:t>ScriptFile</w:t>
      </w:r>
      <w:proofErr w:type="spellEnd"/>
      <w:r w:rsidR="0060187F">
        <w:rPr>
          <w:rFonts w:asciiTheme="majorHAnsi" w:hAnsiTheme="majorHAnsi"/>
          <w:sz w:val="20"/>
          <w:szCs w:val="20"/>
        </w:rPr>
        <w:t>’ to ‘</w:t>
      </w:r>
      <w:proofErr w:type="spellStart"/>
      <w:r w:rsidR="0060187F" w:rsidRPr="0060187F">
        <w:rPr>
          <w:rFonts w:asciiTheme="majorHAnsi" w:hAnsiTheme="majorHAnsi"/>
          <w:sz w:val="20"/>
          <w:szCs w:val="20"/>
        </w:rPr>
        <w:t>int_</w:t>
      </w:r>
      <w:proofErr w:type="gramStart"/>
      <w:r w:rsidR="0060187F" w:rsidRPr="0060187F">
        <w:rPr>
          <w:rFonts w:asciiTheme="majorHAnsi" w:hAnsiTheme="majorHAnsi"/>
          <w:sz w:val="20"/>
          <w:szCs w:val="20"/>
        </w:rPr>
        <w:t>forter:pipelets</w:t>
      </w:r>
      <w:proofErr w:type="spellEnd"/>
      <w:r w:rsidR="0060187F" w:rsidRPr="0060187F">
        <w:rPr>
          <w:rFonts w:asciiTheme="majorHAnsi" w:hAnsiTheme="majorHAnsi"/>
          <w:sz w:val="20"/>
          <w:szCs w:val="20"/>
        </w:rPr>
        <w:t>/</w:t>
      </w:r>
      <w:proofErr w:type="spellStart"/>
      <w:r w:rsidR="0060187F" w:rsidRPr="0060187F">
        <w:rPr>
          <w:rFonts w:asciiTheme="majorHAnsi" w:hAnsiTheme="majorHAnsi"/>
          <w:sz w:val="20"/>
          <w:szCs w:val="20"/>
        </w:rPr>
        <w:t>forter</w:t>
      </w:r>
      <w:proofErr w:type="spellEnd"/>
      <w:r w:rsidR="0060187F" w:rsidRPr="0060187F">
        <w:rPr>
          <w:rFonts w:asciiTheme="majorHAnsi" w:hAnsiTheme="majorHAnsi"/>
          <w:sz w:val="20"/>
          <w:szCs w:val="20"/>
        </w:rPr>
        <w:t>/ForterCallStoreResponse.ds</w:t>
      </w:r>
      <w:proofErr w:type="gramEnd"/>
      <w:r w:rsidR="0060187F">
        <w:rPr>
          <w:rFonts w:asciiTheme="majorHAnsi" w:hAnsiTheme="majorHAnsi"/>
          <w:sz w:val="20"/>
          <w:szCs w:val="20"/>
        </w:rPr>
        <w:t>’; ‘</w:t>
      </w:r>
      <w:proofErr w:type="spellStart"/>
      <w:r w:rsidR="0060187F">
        <w:rPr>
          <w:rFonts w:asciiTheme="majorHAnsi" w:hAnsiTheme="majorHAnsi"/>
          <w:sz w:val="20"/>
          <w:szCs w:val="20"/>
        </w:rPr>
        <w:t>PaymentInstrument</w:t>
      </w:r>
      <w:proofErr w:type="spellEnd"/>
      <w:r w:rsidR="0060187F">
        <w:rPr>
          <w:rFonts w:asciiTheme="majorHAnsi" w:hAnsiTheme="majorHAnsi"/>
          <w:sz w:val="20"/>
          <w:szCs w:val="20"/>
        </w:rPr>
        <w:t>’ to ‘</w:t>
      </w:r>
      <w:proofErr w:type="spellStart"/>
      <w:r w:rsidR="0060187F" w:rsidRPr="0060187F">
        <w:rPr>
          <w:rFonts w:asciiTheme="majorHAnsi" w:hAnsiTheme="majorHAnsi"/>
          <w:sz w:val="20"/>
          <w:szCs w:val="20"/>
        </w:rPr>
        <w:t>PaymentInstrument</w:t>
      </w:r>
      <w:proofErr w:type="spellEnd"/>
      <w:r w:rsidR="0060187F">
        <w:rPr>
          <w:rFonts w:asciiTheme="majorHAnsi" w:hAnsiTheme="majorHAnsi"/>
          <w:sz w:val="20"/>
          <w:szCs w:val="20"/>
        </w:rPr>
        <w:t>’; ‘</w:t>
      </w:r>
      <w:proofErr w:type="spellStart"/>
      <w:r w:rsidR="0060187F">
        <w:rPr>
          <w:rFonts w:asciiTheme="majorHAnsi" w:hAnsiTheme="majorHAnsi"/>
          <w:sz w:val="20"/>
          <w:szCs w:val="20"/>
        </w:rPr>
        <w:t>ResponseDataContainer</w:t>
      </w:r>
      <w:proofErr w:type="spellEnd"/>
      <w:r w:rsidR="0060187F">
        <w:rPr>
          <w:rFonts w:asciiTheme="majorHAnsi" w:hAnsiTheme="majorHAnsi"/>
          <w:sz w:val="20"/>
          <w:szCs w:val="20"/>
        </w:rPr>
        <w:t>’ to ‘</w:t>
      </w:r>
      <w:proofErr w:type="spellStart"/>
      <w:r w:rsidR="0060187F" w:rsidRPr="0060187F">
        <w:rPr>
          <w:rFonts w:asciiTheme="majorHAnsi" w:hAnsiTheme="majorHAnsi"/>
          <w:sz w:val="20"/>
          <w:szCs w:val="20"/>
        </w:rPr>
        <w:t>PaypalTransactionDetails</w:t>
      </w:r>
      <w:proofErr w:type="spellEnd"/>
      <w:r w:rsidR="0060187F">
        <w:rPr>
          <w:rFonts w:asciiTheme="majorHAnsi" w:hAnsiTheme="majorHAnsi"/>
          <w:sz w:val="20"/>
          <w:szCs w:val="20"/>
        </w:rPr>
        <w:t>’; ‘</w:t>
      </w:r>
      <w:proofErr w:type="spellStart"/>
      <w:r w:rsidR="0060187F">
        <w:rPr>
          <w:rFonts w:asciiTheme="majorHAnsi" w:hAnsiTheme="majorHAnsi"/>
          <w:sz w:val="20"/>
          <w:szCs w:val="20"/>
        </w:rPr>
        <w:t>ResponseType</w:t>
      </w:r>
      <w:proofErr w:type="spellEnd"/>
      <w:r w:rsidR="0060187F">
        <w:rPr>
          <w:rFonts w:asciiTheme="majorHAnsi" w:hAnsiTheme="majorHAnsi"/>
          <w:sz w:val="20"/>
          <w:szCs w:val="20"/>
        </w:rPr>
        <w:t>’ to ‘</w:t>
      </w:r>
      <w:r w:rsidR="0060187F" w:rsidRPr="0060187F">
        <w:rPr>
          <w:rFonts w:asciiTheme="majorHAnsi" w:hAnsiTheme="majorHAnsi"/>
          <w:sz w:val="20"/>
          <w:szCs w:val="20"/>
        </w:rPr>
        <w:t>"</w:t>
      </w:r>
      <w:proofErr w:type="spellStart"/>
      <w:r w:rsidR="0060187F" w:rsidRPr="0060187F">
        <w:rPr>
          <w:rFonts w:asciiTheme="majorHAnsi" w:hAnsiTheme="majorHAnsi"/>
          <w:sz w:val="20"/>
          <w:szCs w:val="20"/>
        </w:rPr>
        <w:t>paypal_transaction_details_response</w:t>
      </w:r>
      <w:proofErr w:type="spellEnd"/>
      <w:r w:rsidR="0060187F" w:rsidRPr="0060187F">
        <w:rPr>
          <w:rFonts w:asciiTheme="majorHAnsi" w:hAnsiTheme="majorHAnsi"/>
          <w:sz w:val="20"/>
          <w:szCs w:val="20"/>
        </w:rPr>
        <w:t>"</w:t>
      </w:r>
      <w:r w:rsidR="0060187F">
        <w:rPr>
          <w:rFonts w:asciiTheme="majorHAnsi" w:hAnsiTheme="majorHAnsi"/>
          <w:sz w:val="20"/>
          <w:szCs w:val="20"/>
        </w:rPr>
        <w:t>’.</w:t>
      </w:r>
    </w:p>
    <w:p w14:paraId="1C0C0FE1" w14:textId="5486DC02" w:rsidR="009B10E0" w:rsidRDefault="003D65A5" w:rsidP="003D65A5">
      <w:pPr>
        <w:pStyle w:val="ListParagraph"/>
        <w:spacing w:after="120"/>
        <w:jc w:val="center"/>
        <w:rPr>
          <w:rFonts w:asciiTheme="majorHAnsi" w:hAnsiTheme="majorHAnsi"/>
          <w:sz w:val="20"/>
          <w:szCs w:val="20"/>
        </w:rPr>
      </w:pPr>
      <w:r w:rsidRPr="003D65A5">
        <w:rPr>
          <w:rFonts w:asciiTheme="majorHAnsi" w:hAnsiTheme="majorHAnsi"/>
          <w:noProof/>
          <w:sz w:val="20"/>
          <w:szCs w:val="20"/>
          <w:lang w:bidi="ar-SA"/>
        </w:rPr>
        <w:drawing>
          <wp:inline distT="0" distB="0" distL="0" distR="0" wp14:anchorId="54B30B85" wp14:editId="21C2E8C8">
            <wp:extent cx="3240643" cy="3924300"/>
            <wp:effectExtent l="19050" t="19050" r="17145"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247017" cy="3932019"/>
                    </a:xfrm>
                    <a:prstGeom prst="rect">
                      <a:avLst/>
                    </a:prstGeom>
                    <a:ln>
                      <a:solidFill>
                        <a:schemeClr val="accent1"/>
                      </a:solidFill>
                    </a:ln>
                  </pic:spPr>
                </pic:pic>
              </a:graphicData>
            </a:graphic>
          </wp:inline>
        </w:drawing>
      </w:r>
    </w:p>
    <w:p w14:paraId="32A1959A" w14:textId="6540ED06" w:rsidR="00FB5BC2" w:rsidRDefault="00D368A9" w:rsidP="00FB5BC2">
      <w:pPr>
        <w:pStyle w:val="ListParagraph"/>
        <w:spacing w:after="120"/>
        <w:jc w:val="both"/>
        <w:rPr>
          <w:rFonts w:asciiTheme="majorHAnsi" w:hAnsiTheme="majorHAnsi"/>
          <w:sz w:val="20"/>
          <w:szCs w:val="20"/>
        </w:rPr>
      </w:pPr>
      <w:r>
        <w:rPr>
          <w:rFonts w:asciiTheme="majorHAnsi" w:hAnsiTheme="majorHAnsi"/>
          <w:b/>
          <w:bCs/>
          <w:sz w:val="20"/>
          <w:szCs w:val="20"/>
        </w:rPr>
        <w:br w:type="page"/>
      </w:r>
    </w:p>
    <w:p w14:paraId="544A2B52" w14:textId="331A005F" w:rsidR="00FB5BC2" w:rsidRDefault="00BE325C" w:rsidP="001D0D77">
      <w:pPr>
        <w:pStyle w:val="ListParagraph"/>
        <w:numPr>
          <w:ilvl w:val="0"/>
          <w:numId w:val="44"/>
        </w:numPr>
        <w:spacing w:after="120"/>
        <w:rPr>
          <w:rFonts w:asciiTheme="majorHAnsi" w:hAnsiTheme="majorHAnsi"/>
          <w:sz w:val="20"/>
          <w:szCs w:val="20"/>
        </w:rPr>
      </w:pPr>
      <w:r>
        <w:rPr>
          <w:rFonts w:asciiTheme="majorHAnsi" w:hAnsiTheme="majorHAnsi"/>
          <w:sz w:val="20"/>
          <w:szCs w:val="20"/>
        </w:rPr>
        <w:lastRenderedPageBreak/>
        <w:t>Add a Script node. Set ‘</w:t>
      </w:r>
      <w:proofErr w:type="spellStart"/>
      <w:r>
        <w:rPr>
          <w:rFonts w:asciiTheme="majorHAnsi" w:hAnsiTheme="majorHAnsi"/>
          <w:sz w:val="20"/>
          <w:szCs w:val="20"/>
        </w:rPr>
        <w:t>ScriptFile</w:t>
      </w:r>
      <w:proofErr w:type="spellEnd"/>
      <w:r>
        <w:rPr>
          <w:rFonts w:asciiTheme="majorHAnsi" w:hAnsiTheme="majorHAnsi"/>
          <w:sz w:val="20"/>
          <w:szCs w:val="20"/>
        </w:rPr>
        <w:t>’ to ‘</w:t>
      </w:r>
      <w:proofErr w:type="spellStart"/>
      <w:r w:rsidR="00DA1D23" w:rsidRPr="00DA1D23">
        <w:rPr>
          <w:rFonts w:asciiTheme="majorHAnsi" w:hAnsiTheme="majorHAnsi"/>
          <w:sz w:val="20"/>
          <w:szCs w:val="20"/>
        </w:rPr>
        <w:t>int_</w:t>
      </w:r>
      <w:proofErr w:type="gramStart"/>
      <w:r w:rsidR="00DA1D23" w:rsidRPr="00DA1D23">
        <w:rPr>
          <w:rFonts w:asciiTheme="majorHAnsi" w:hAnsiTheme="majorHAnsi"/>
          <w:sz w:val="20"/>
          <w:szCs w:val="20"/>
        </w:rPr>
        <w:t>forter:pipelets</w:t>
      </w:r>
      <w:proofErr w:type="spellEnd"/>
      <w:r w:rsidR="00DA1D23" w:rsidRPr="00DA1D23">
        <w:rPr>
          <w:rFonts w:asciiTheme="majorHAnsi" w:hAnsiTheme="majorHAnsi"/>
          <w:sz w:val="20"/>
          <w:szCs w:val="20"/>
        </w:rPr>
        <w:t>/</w:t>
      </w:r>
      <w:proofErr w:type="spellStart"/>
      <w:r w:rsidR="00DA1D23" w:rsidRPr="00DA1D23">
        <w:rPr>
          <w:rFonts w:asciiTheme="majorHAnsi" w:hAnsiTheme="majorHAnsi"/>
          <w:sz w:val="20"/>
          <w:szCs w:val="20"/>
        </w:rPr>
        <w:t>forter</w:t>
      </w:r>
      <w:proofErr w:type="spellEnd"/>
      <w:r w:rsidR="00DA1D23" w:rsidRPr="00DA1D23">
        <w:rPr>
          <w:rFonts w:asciiTheme="majorHAnsi" w:hAnsiTheme="majorHAnsi"/>
          <w:sz w:val="20"/>
          <w:szCs w:val="20"/>
        </w:rPr>
        <w:t>/ForterCallValidate.ds</w:t>
      </w:r>
      <w:proofErr w:type="gramEnd"/>
      <w:r>
        <w:rPr>
          <w:rFonts w:asciiTheme="majorHAnsi" w:hAnsiTheme="majorHAnsi"/>
          <w:sz w:val="20"/>
          <w:szCs w:val="20"/>
        </w:rPr>
        <w:t>’; ‘</w:t>
      </w:r>
      <w:r w:rsidR="009A6431">
        <w:rPr>
          <w:rFonts w:asciiTheme="majorHAnsi" w:hAnsiTheme="majorHAnsi"/>
          <w:sz w:val="20"/>
          <w:szCs w:val="20"/>
        </w:rPr>
        <w:t>Order</w:t>
      </w:r>
      <w:r>
        <w:rPr>
          <w:rFonts w:asciiTheme="majorHAnsi" w:hAnsiTheme="majorHAnsi"/>
          <w:sz w:val="20"/>
          <w:szCs w:val="20"/>
        </w:rPr>
        <w:t>’ to ‘</w:t>
      </w:r>
      <w:r w:rsidR="009A6431" w:rsidRPr="009A6431">
        <w:rPr>
          <w:rFonts w:asciiTheme="majorHAnsi" w:hAnsiTheme="majorHAnsi"/>
          <w:sz w:val="20"/>
          <w:szCs w:val="20"/>
        </w:rPr>
        <w:t>Order</w:t>
      </w:r>
      <w:r>
        <w:rPr>
          <w:rFonts w:asciiTheme="majorHAnsi" w:hAnsiTheme="majorHAnsi"/>
          <w:sz w:val="20"/>
          <w:szCs w:val="20"/>
        </w:rPr>
        <w:t>’; ‘</w:t>
      </w:r>
      <w:proofErr w:type="spellStart"/>
      <w:r w:rsidR="00145AB3">
        <w:rPr>
          <w:rFonts w:asciiTheme="majorHAnsi" w:hAnsiTheme="majorHAnsi"/>
          <w:sz w:val="20"/>
          <w:szCs w:val="20"/>
        </w:rPr>
        <w:t>JsonResponseOutput</w:t>
      </w:r>
      <w:proofErr w:type="spellEnd"/>
      <w:r>
        <w:rPr>
          <w:rFonts w:asciiTheme="majorHAnsi" w:hAnsiTheme="majorHAnsi"/>
          <w:sz w:val="20"/>
          <w:szCs w:val="20"/>
        </w:rPr>
        <w:t>’ to ‘</w:t>
      </w:r>
      <w:proofErr w:type="spellStart"/>
      <w:r w:rsidR="00145AB3" w:rsidRPr="00145AB3">
        <w:rPr>
          <w:rFonts w:asciiTheme="majorHAnsi" w:hAnsiTheme="majorHAnsi"/>
          <w:sz w:val="20"/>
          <w:szCs w:val="20"/>
        </w:rPr>
        <w:t>ForterResponse</w:t>
      </w:r>
      <w:proofErr w:type="spellEnd"/>
      <w:r>
        <w:rPr>
          <w:rFonts w:asciiTheme="majorHAnsi" w:hAnsiTheme="majorHAnsi"/>
          <w:sz w:val="20"/>
          <w:szCs w:val="20"/>
        </w:rPr>
        <w:t>’; ‘</w:t>
      </w:r>
      <w:proofErr w:type="spellStart"/>
      <w:r w:rsidR="001D0D77" w:rsidRPr="001D0D77">
        <w:rPr>
          <w:rFonts w:asciiTheme="majorHAnsi" w:hAnsiTheme="majorHAnsi"/>
          <w:sz w:val="20"/>
          <w:szCs w:val="20"/>
        </w:rPr>
        <w:t>PlaceOrderError</w:t>
      </w:r>
      <w:proofErr w:type="spellEnd"/>
      <w:r>
        <w:rPr>
          <w:rFonts w:asciiTheme="majorHAnsi" w:hAnsiTheme="majorHAnsi"/>
          <w:sz w:val="20"/>
          <w:szCs w:val="20"/>
        </w:rPr>
        <w:t>’ to ‘</w:t>
      </w:r>
      <w:proofErr w:type="spellStart"/>
      <w:r w:rsidR="001D0D77" w:rsidRPr="001D0D77">
        <w:rPr>
          <w:rFonts w:asciiTheme="majorHAnsi" w:hAnsiTheme="majorHAnsi"/>
          <w:sz w:val="20"/>
          <w:szCs w:val="20"/>
        </w:rPr>
        <w:t>PlaceOrderError</w:t>
      </w:r>
      <w:proofErr w:type="spellEnd"/>
      <w:r>
        <w:rPr>
          <w:rFonts w:asciiTheme="majorHAnsi" w:hAnsiTheme="majorHAnsi"/>
          <w:sz w:val="20"/>
          <w:szCs w:val="20"/>
        </w:rPr>
        <w:t>’.</w:t>
      </w:r>
    </w:p>
    <w:p w14:paraId="3B233D43" w14:textId="796F4699" w:rsidR="00192A30" w:rsidRDefault="00E777F3" w:rsidP="00E777F3">
      <w:pPr>
        <w:pStyle w:val="ListParagraph"/>
        <w:spacing w:after="120"/>
        <w:jc w:val="center"/>
        <w:rPr>
          <w:rFonts w:asciiTheme="majorHAnsi" w:hAnsiTheme="majorHAnsi"/>
          <w:sz w:val="20"/>
          <w:szCs w:val="20"/>
        </w:rPr>
      </w:pPr>
      <w:r w:rsidRPr="00E777F3">
        <w:rPr>
          <w:rFonts w:asciiTheme="majorHAnsi" w:hAnsiTheme="majorHAnsi"/>
          <w:noProof/>
          <w:sz w:val="20"/>
          <w:szCs w:val="20"/>
          <w:lang w:bidi="ar-SA"/>
        </w:rPr>
        <w:drawing>
          <wp:inline distT="0" distB="0" distL="0" distR="0" wp14:anchorId="3CF44FCC" wp14:editId="383B9516">
            <wp:extent cx="3656534" cy="4187825"/>
            <wp:effectExtent l="19050" t="19050" r="20320" b="222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56534" cy="4187825"/>
                    </a:xfrm>
                    <a:prstGeom prst="rect">
                      <a:avLst/>
                    </a:prstGeom>
                    <a:ln>
                      <a:solidFill>
                        <a:schemeClr val="accent1"/>
                      </a:solidFill>
                    </a:ln>
                  </pic:spPr>
                </pic:pic>
              </a:graphicData>
            </a:graphic>
          </wp:inline>
        </w:drawing>
      </w:r>
    </w:p>
    <w:p w14:paraId="3DC8F2AE" w14:textId="77777777" w:rsidR="0057689B" w:rsidRDefault="0057689B" w:rsidP="00E777F3">
      <w:pPr>
        <w:pStyle w:val="ListParagraph"/>
        <w:spacing w:after="120"/>
        <w:jc w:val="center"/>
        <w:rPr>
          <w:rFonts w:asciiTheme="majorHAnsi" w:hAnsiTheme="majorHAnsi"/>
          <w:sz w:val="20"/>
          <w:szCs w:val="20"/>
        </w:rPr>
      </w:pPr>
    </w:p>
    <w:p w14:paraId="1E7B6466" w14:textId="6C375756" w:rsidR="00192A30" w:rsidRDefault="008E2AF8" w:rsidP="008E2AF8">
      <w:pPr>
        <w:pStyle w:val="ListParagraph"/>
        <w:numPr>
          <w:ilvl w:val="0"/>
          <w:numId w:val="44"/>
        </w:numPr>
        <w:spacing w:after="120"/>
        <w:rPr>
          <w:rFonts w:asciiTheme="majorHAnsi" w:hAnsiTheme="majorHAnsi"/>
          <w:sz w:val="20"/>
          <w:szCs w:val="20"/>
        </w:rPr>
      </w:pPr>
      <w:r>
        <w:rPr>
          <w:rFonts w:asciiTheme="majorHAnsi" w:hAnsiTheme="majorHAnsi"/>
          <w:sz w:val="20"/>
          <w:szCs w:val="20"/>
        </w:rPr>
        <w:t>Add a Decision node. Set ‘Decision Key’ to ‘</w:t>
      </w:r>
      <w:proofErr w:type="spellStart"/>
      <w:proofErr w:type="gramStart"/>
      <w:r w:rsidRPr="008E2AF8">
        <w:rPr>
          <w:rFonts w:asciiTheme="majorHAnsi" w:hAnsiTheme="majorHAnsi"/>
          <w:sz w:val="20"/>
          <w:szCs w:val="20"/>
        </w:rPr>
        <w:t>ForterResponse.JsonResponseOutput.processorAction</w:t>
      </w:r>
      <w:proofErr w:type="spellEnd"/>
      <w:proofErr w:type="gramEnd"/>
      <w:r w:rsidRPr="008E2AF8">
        <w:rPr>
          <w:rFonts w:asciiTheme="majorHAnsi" w:hAnsiTheme="majorHAnsi"/>
          <w:sz w:val="20"/>
          <w:szCs w:val="20"/>
        </w:rPr>
        <w:t xml:space="preserve"> === '</w:t>
      </w:r>
      <w:proofErr w:type="spellStart"/>
      <w:r w:rsidRPr="008E2AF8">
        <w:rPr>
          <w:rFonts w:asciiTheme="majorHAnsi" w:hAnsiTheme="majorHAnsi"/>
          <w:sz w:val="20"/>
          <w:szCs w:val="20"/>
        </w:rPr>
        <w:t>skipCapture</w:t>
      </w:r>
      <w:proofErr w:type="spellEnd"/>
      <w:r w:rsidRPr="008E2AF8">
        <w:rPr>
          <w:rFonts w:asciiTheme="majorHAnsi" w:hAnsiTheme="majorHAnsi"/>
          <w:sz w:val="20"/>
          <w:szCs w:val="20"/>
        </w:rPr>
        <w:t xml:space="preserve">' || </w:t>
      </w:r>
      <w:proofErr w:type="spellStart"/>
      <w:r w:rsidRPr="008E2AF8">
        <w:rPr>
          <w:rFonts w:asciiTheme="majorHAnsi" w:hAnsiTheme="majorHAnsi"/>
          <w:sz w:val="20"/>
          <w:szCs w:val="20"/>
        </w:rPr>
        <w:t>ForterResponse.JsonResponseOutput.processorAction</w:t>
      </w:r>
      <w:proofErr w:type="spellEnd"/>
      <w:r w:rsidRPr="008E2AF8">
        <w:rPr>
          <w:rFonts w:asciiTheme="majorHAnsi" w:hAnsiTheme="majorHAnsi"/>
          <w:sz w:val="20"/>
          <w:szCs w:val="20"/>
        </w:rPr>
        <w:t xml:space="preserve"> === '</w:t>
      </w:r>
      <w:proofErr w:type="spellStart"/>
      <w:r w:rsidRPr="008E2AF8">
        <w:rPr>
          <w:rFonts w:asciiTheme="majorHAnsi" w:hAnsiTheme="majorHAnsi"/>
          <w:sz w:val="20"/>
          <w:szCs w:val="20"/>
        </w:rPr>
        <w:t>notReviewed</w:t>
      </w:r>
      <w:proofErr w:type="spellEnd"/>
      <w:r w:rsidRPr="008E2AF8">
        <w:rPr>
          <w:rFonts w:asciiTheme="majorHAnsi" w:hAnsiTheme="majorHAnsi"/>
          <w:sz w:val="20"/>
          <w:szCs w:val="20"/>
        </w:rPr>
        <w:t>'</w:t>
      </w:r>
      <w:r>
        <w:rPr>
          <w:rFonts w:asciiTheme="majorHAnsi" w:hAnsiTheme="majorHAnsi"/>
          <w:sz w:val="20"/>
          <w:szCs w:val="20"/>
        </w:rPr>
        <w:t>’.</w:t>
      </w:r>
    </w:p>
    <w:p w14:paraId="25BAF054" w14:textId="3E098967" w:rsidR="00875CB4" w:rsidRDefault="00540AB0" w:rsidP="00540AB0">
      <w:pPr>
        <w:pStyle w:val="ListParagraph"/>
        <w:spacing w:after="120"/>
        <w:jc w:val="center"/>
        <w:rPr>
          <w:rFonts w:asciiTheme="majorHAnsi" w:hAnsiTheme="majorHAnsi"/>
          <w:sz w:val="20"/>
          <w:szCs w:val="20"/>
        </w:rPr>
      </w:pPr>
      <w:r w:rsidRPr="00540AB0">
        <w:rPr>
          <w:rFonts w:asciiTheme="majorHAnsi" w:hAnsiTheme="majorHAnsi"/>
          <w:noProof/>
          <w:sz w:val="20"/>
          <w:szCs w:val="20"/>
          <w:lang w:bidi="ar-SA"/>
        </w:rPr>
        <w:drawing>
          <wp:inline distT="0" distB="0" distL="0" distR="0" wp14:anchorId="0EE90425" wp14:editId="4795710E">
            <wp:extent cx="4697827" cy="3419475"/>
            <wp:effectExtent l="19050" t="19050" r="2667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705660" cy="3425176"/>
                    </a:xfrm>
                    <a:prstGeom prst="rect">
                      <a:avLst/>
                    </a:prstGeom>
                    <a:ln>
                      <a:solidFill>
                        <a:schemeClr val="accent1"/>
                      </a:solidFill>
                    </a:ln>
                  </pic:spPr>
                </pic:pic>
              </a:graphicData>
            </a:graphic>
          </wp:inline>
        </w:drawing>
      </w:r>
    </w:p>
    <w:p w14:paraId="06D1E396" w14:textId="3D14B441" w:rsidR="00D368A9" w:rsidRDefault="00D368A9" w:rsidP="00540AB0">
      <w:pPr>
        <w:pStyle w:val="ListParagraph"/>
        <w:spacing w:after="120"/>
        <w:jc w:val="center"/>
        <w:rPr>
          <w:rFonts w:asciiTheme="majorHAnsi" w:hAnsiTheme="majorHAnsi"/>
          <w:sz w:val="20"/>
          <w:szCs w:val="20"/>
        </w:rPr>
      </w:pPr>
      <w:r>
        <w:rPr>
          <w:rFonts w:asciiTheme="majorHAnsi" w:hAnsiTheme="majorHAnsi"/>
          <w:b/>
          <w:bCs/>
          <w:sz w:val="20"/>
          <w:szCs w:val="20"/>
        </w:rPr>
        <w:br w:type="page"/>
      </w:r>
    </w:p>
    <w:p w14:paraId="417B0A68" w14:textId="0D1D2200" w:rsidR="003A1DFA" w:rsidRDefault="006E3D4C" w:rsidP="00695A8C">
      <w:pPr>
        <w:pStyle w:val="ListParagraph"/>
        <w:numPr>
          <w:ilvl w:val="0"/>
          <w:numId w:val="44"/>
        </w:numPr>
        <w:spacing w:after="120"/>
        <w:jc w:val="both"/>
        <w:rPr>
          <w:rFonts w:asciiTheme="majorHAnsi" w:hAnsiTheme="majorHAnsi"/>
          <w:sz w:val="20"/>
          <w:szCs w:val="20"/>
        </w:rPr>
      </w:pPr>
      <w:r>
        <w:rPr>
          <w:rFonts w:asciiTheme="majorHAnsi" w:hAnsiTheme="majorHAnsi"/>
          <w:sz w:val="20"/>
          <w:szCs w:val="20"/>
        </w:rPr>
        <w:lastRenderedPageBreak/>
        <w:t>Add a Decision node. Set ‘Decision Key’ to ‘</w:t>
      </w:r>
      <w:proofErr w:type="spellStart"/>
      <w:proofErr w:type="gramStart"/>
      <w:r w:rsidR="00695A8C" w:rsidRPr="00695A8C">
        <w:rPr>
          <w:rFonts w:asciiTheme="majorHAnsi" w:hAnsiTheme="majorHAnsi"/>
          <w:sz w:val="20"/>
          <w:szCs w:val="20"/>
        </w:rPr>
        <w:t>ForterResponse.JsonResponseOutput.processorAction</w:t>
      </w:r>
      <w:proofErr w:type="spellEnd"/>
      <w:proofErr w:type="gramEnd"/>
      <w:r w:rsidR="00695A8C" w:rsidRPr="00695A8C">
        <w:rPr>
          <w:rFonts w:asciiTheme="majorHAnsi" w:hAnsiTheme="majorHAnsi"/>
          <w:sz w:val="20"/>
          <w:szCs w:val="20"/>
        </w:rPr>
        <w:t xml:space="preserve"> === 'disabled' || </w:t>
      </w:r>
      <w:proofErr w:type="spellStart"/>
      <w:r w:rsidR="00695A8C" w:rsidRPr="00695A8C">
        <w:rPr>
          <w:rFonts w:asciiTheme="majorHAnsi" w:hAnsiTheme="majorHAnsi"/>
          <w:sz w:val="20"/>
          <w:szCs w:val="20"/>
        </w:rPr>
        <w:t>ForterResponse.JsonResponseOutput.processorAction</w:t>
      </w:r>
      <w:proofErr w:type="spellEnd"/>
      <w:r w:rsidR="00695A8C" w:rsidRPr="00695A8C">
        <w:rPr>
          <w:rFonts w:asciiTheme="majorHAnsi" w:hAnsiTheme="majorHAnsi"/>
          <w:sz w:val="20"/>
          <w:szCs w:val="20"/>
        </w:rPr>
        <w:t xml:space="preserve"> === '</w:t>
      </w:r>
      <w:proofErr w:type="spellStart"/>
      <w:r w:rsidR="00695A8C" w:rsidRPr="00695A8C">
        <w:rPr>
          <w:rFonts w:asciiTheme="majorHAnsi" w:hAnsiTheme="majorHAnsi"/>
          <w:sz w:val="20"/>
          <w:szCs w:val="20"/>
        </w:rPr>
        <w:t>internalError</w:t>
      </w:r>
      <w:proofErr w:type="spellEnd"/>
      <w:r w:rsidR="00695A8C" w:rsidRPr="00695A8C">
        <w:rPr>
          <w:rFonts w:asciiTheme="majorHAnsi" w:hAnsiTheme="majorHAnsi"/>
          <w:sz w:val="20"/>
          <w:szCs w:val="20"/>
        </w:rPr>
        <w:t xml:space="preserve">' || </w:t>
      </w:r>
      <w:proofErr w:type="spellStart"/>
      <w:r w:rsidR="00695A8C" w:rsidRPr="00695A8C">
        <w:rPr>
          <w:rFonts w:asciiTheme="majorHAnsi" w:hAnsiTheme="majorHAnsi"/>
          <w:sz w:val="20"/>
          <w:szCs w:val="20"/>
        </w:rPr>
        <w:t>ForterResponse.JsonResponseOutput.processorAction</w:t>
      </w:r>
      <w:proofErr w:type="spellEnd"/>
      <w:r w:rsidR="00695A8C" w:rsidRPr="00695A8C">
        <w:rPr>
          <w:rFonts w:asciiTheme="majorHAnsi" w:hAnsiTheme="majorHAnsi"/>
          <w:sz w:val="20"/>
          <w:szCs w:val="20"/>
        </w:rPr>
        <w:t xml:space="preserve"> === 'capture'</w:t>
      </w:r>
      <w:r>
        <w:rPr>
          <w:rFonts w:asciiTheme="majorHAnsi" w:hAnsiTheme="majorHAnsi"/>
          <w:sz w:val="20"/>
          <w:szCs w:val="20"/>
        </w:rPr>
        <w:t>’.</w:t>
      </w:r>
    </w:p>
    <w:p w14:paraId="6653BC1F" w14:textId="2FE1A2A9" w:rsidR="009D075B" w:rsidRDefault="00E7026D" w:rsidP="00E7026D">
      <w:pPr>
        <w:pStyle w:val="ListParagraph"/>
        <w:spacing w:after="120"/>
        <w:jc w:val="center"/>
        <w:rPr>
          <w:rFonts w:asciiTheme="majorHAnsi" w:hAnsiTheme="majorHAnsi"/>
          <w:sz w:val="20"/>
          <w:szCs w:val="20"/>
        </w:rPr>
      </w:pPr>
      <w:r w:rsidRPr="00E7026D">
        <w:rPr>
          <w:rFonts w:asciiTheme="majorHAnsi" w:hAnsiTheme="majorHAnsi"/>
          <w:noProof/>
          <w:sz w:val="20"/>
          <w:szCs w:val="20"/>
          <w:lang w:bidi="ar-SA"/>
        </w:rPr>
        <w:drawing>
          <wp:inline distT="0" distB="0" distL="0" distR="0" wp14:anchorId="7E29E896" wp14:editId="74814141">
            <wp:extent cx="5131166" cy="3657600"/>
            <wp:effectExtent l="19050" t="19050" r="1270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31166" cy="3657600"/>
                    </a:xfrm>
                    <a:prstGeom prst="rect">
                      <a:avLst/>
                    </a:prstGeom>
                    <a:ln>
                      <a:solidFill>
                        <a:schemeClr val="accent1"/>
                      </a:solidFill>
                    </a:ln>
                  </pic:spPr>
                </pic:pic>
              </a:graphicData>
            </a:graphic>
          </wp:inline>
        </w:drawing>
      </w:r>
    </w:p>
    <w:p w14:paraId="43864550" w14:textId="77777777" w:rsidR="00893CA5" w:rsidRDefault="00893CA5" w:rsidP="00893CA5">
      <w:pPr>
        <w:pStyle w:val="ListParagraph"/>
        <w:spacing w:after="120"/>
        <w:jc w:val="both"/>
        <w:rPr>
          <w:rFonts w:asciiTheme="majorHAnsi" w:hAnsiTheme="majorHAnsi"/>
          <w:sz w:val="20"/>
          <w:szCs w:val="20"/>
        </w:rPr>
      </w:pPr>
    </w:p>
    <w:p w14:paraId="56CA0B98" w14:textId="3FBC931E" w:rsidR="00893CA5" w:rsidRDefault="0091625E" w:rsidP="00892CBD">
      <w:pPr>
        <w:pStyle w:val="ListParagraph"/>
        <w:numPr>
          <w:ilvl w:val="0"/>
          <w:numId w:val="44"/>
        </w:numPr>
        <w:spacing w:after="120"/>
        <w:rPr>
          <w:rFonts w:asciiTheme="majorHAnsi" w:hAnsiTheme="majorHAnsi"/>
          <w:sz w:val="20"/>
          <w:szCs w:val="20"/>
        </w:rPr>
      </w:pPr>
      <w:r>
        <w:rPr>
          <w:rFonts w:asciiTheme="majorHAnsi" w:hAnsiTheme="majorHAnsi"/>
          <w:sz w:val="20"/>
          <w:szCs w:val="20"/>
        </w:rPr>
        <w:t>Add a Decision node. Set ‘Decision Key’ to ‘</w:t>
      </w:r>
      <w:proofErr w:type="gramStart"/>
      <w:r w:rsidR="00892CBD" w:rsidRPr="00892CBD">
        <w:rPr>
          <w:rFonts w:asciiTheme="majorHAnsi" w:hAnsiTheme="majorHAnsi"/>
          <w:sz w:val="20"/>
          <w:szCs w:val="20"/>
        </w:rPr>
        <w:t>DoExpressCheckoutResponseContainer.data.paymentinfo</w:t>
      </w:r>
      <w:proofErr w:type="gramEnd"/>
      <w:r w:rsidR="00892CBD" w:rsidRPr="00892CBD">
        <w:rPr>
          <w:rFonts w:asciiTheme="majorHAnsi" w:hAnsiTheme="majorHAnsi"/>
          <w:sz w:val="20"/>
          <w:szCs w:val="20"/>
        </w:rPr>
        <w:t>_0_paymentstatus === 'Completed'</w:t>
      </w:r>
      <w:r>
        <w:rPr>
          <w:rFonts w:asciiTheme="majorHAnsi" w:hAnsiTheme="majorHAnsi"/>
          <w:sz w:val="20"/>
          <w:szCs w:val="20"/>
        </w:rPr>
        <w:t>’.</w:t>
      </w:r>
    </w:p>
    <w:p w14:paraId="0FA57E27" w14:textId="7D0C2536" w:rsidR="00890A67" w:rsidRDefault="00B7735D" w:rsidP="00B7735D">
      <w:pPr>
        <w:pStyle w:val="ListParagraph"/>
        <w:spacing w:after="120"/>
        <w:jc w:val="center"/>
        <w:rPr>
          <w:rFonts w:asciiTheme="majorHAnsi" w:hAnsiTheme="majorHAnsi"/>
          <w:sz w:val="20"/>
          <w:szCs w:val="20"/>
        </w:rPr>
      </w:pPr>
      <w:r w:rsidRPr="00B7735D">
        <w:rPr>
          <w:rFonts w:asciiTheme="majorHAnsi" w:hAnsiTheme="majorHAnsi"/>
          <w:noProof/>
          <w:sz w:val="20"/>
          <w:szCs w:val="20"/>
          <w:lang w:bidi="ar-SA"/>
        </w:rPr>
        <w:drawing>
          <wp:inline distT="0" distB="0" distL="0" distR="0" wp14:anchorId="55FC8705" wp14:editId="6DCDB67B">
            <wp:extent cx="4695825" cy="3452134"/>
            <wp:effectExtent l="19050" t="19050" r="9525" b="152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94460" cy="3451130"/>
                    </a:xfrm>
                    <a:prstGeom prst="rect">
                      <a:avLst/>
                    </a:prstGeom>
                    <a:ln>
                      <a:solidFill>
                        <a:schemeClr val="accent1"/>
                      </a:solidFill>
                    </a:ln>
                  </pic:spPr>
                </pic:pic>
              </a:graphicData>
            </a:graphic>
          </wp:inline>
        </w:drawing>
      </w:r>
    </w:p>
    <w:p w14:paraId="4064B8B2" w14:textId="20F74C84" w:rsidR="00892CBD" w:rsidRDefault="00EA7830" w:rsidP="00890A67">
      <w:pPr>
        <w:pStyle w:val="ListParagraph"/>
        <w:spacing w:after="120"/>
        <w:jc w:val="both"/>
        <w:rPr>
          <w:rFonts w:asciiTheme="majorHAnsi" w:hAnsiTheme="majorHAnsi"/>
          <w:sz w:val="20"/>
          <w:szCs w:val="20"/>
        </w:rPr>
      </w:pPr>
      <w:r>
        <w:rPr>
          <w:rFonts w:asciiTheme="majorHAnsi" w:hAnsiTheme="majorHAnsi"/>
          <w:b/>
          <w:bCs/>
          <w:sz w:val="20"/>
          <w:szCs w:val="20"/>
        </w:rPr>
        <w:br w:type="page"/>
      </w:r>
    </w:p>
    <w:p w14:paraId="538B08DD" w14:textId="77777777" w:rsidR="005F482D" w:rsidRDefault="005F482D" w:rsidP="002E44F7">
      <w:pPr>
        <w:pStyle w:val="ListParagraph"/>
        <w:numPr>
          <w:ilvl w:val="0"/>
          <w:numId w:val="44"/>
        </w:numPr>
        <w:spacing w:after="120"/>
        <w:jc w:val="both"/>
        <w:rPr>
          <w:rFonts w:asciiTheme="majorHAnsi" w:hAnsiTheme="majorHAnsi"/>
          <w:sz w:val="20"/>
          <w:szCs w:val="20"/>
        </w:rPr>
      </w:pPr>
      <w:r>
        <w:rPr>
          <w:rFonts w:asciiTheme="majorHAnsi" w:hAnsiTheme="majorHAnsi"/>
          <w:sz w:val="20"/>
          <w:szCs w:val="20"/>
        </w:rPr>
        <w:lastRenderedPageBreak/>
        <w:t xml:space="preserve">Add an Assign node. Set </w:t>
      </w:r>
    </w:p>
    <w:p w14:paraId="415E230E" w14:textId="15A56E82" w:rsidR="00890A67" w:rsidRDefault="005F482D" w:rsidP="005F482D">
      <w:pPr>
        <w:pStyle w:val="ListParagraph"/>
        <w:spacing w:after="120"/>
        <w:jc w:val="both"/>
        <w:rPr>
          <w:rFonts w:asciiTheme="majorHAnsi" w:hAnsiTheme="majorHAnsi"/>
          <w:sz w:val="20"/>
          <w:szCs w:val="20"/>
        </w:rPr>
      </w:pPr>
      <w:r>
        <w:rPr>
          <w:rFonts w:asciiTheme="majorHAnsi" w:hAnsiTheme="majorHAnsi"/>
          <w:sz w:val="20"/>
          <w:szCs w:val="20"/>
        </w:rPr>
        <w:t>‘From_0’ to ‘</w:t>
      </w:r>
      <w:r w:rsidR="00FA3E84" w:rsidRPr="00FA3E84">
        <w:rPr>
          <w:rFonts w:asciiTheme="majorHAnsi" w:hAnsiTheme="majorHAnsi"/>
          <w:sz w:val="20"/>
          <w:szCs w:val="20"/>
        </w:rPr>
        <w:t xml:space="preserve">new </w:t>
      </w:r>
      <w:proofErr w:type="gramStart"/>
      <w:r w:rsidR="00FA3E84" w:rsidRPr="00FA3E84">
        <w:rPr>
          <w:rFonts w:asciiTheme="majorHAnsi" w:hAnsiTheme="majorHAnsi"/>
          <w:sz w:val="20"/>
          <w:szCs w:val="20"/>
        </w:rPr>
        <w:t>Object(</w:t>
      </w:r>
      <w:proofErr w:type="gramEnd"/>
      <w:r w:rsidR="00FA3E84" w:rsidRPr="00FA3E84">
        <w:rPr>
          <w:rFonts w:asciiTheme="majorHAnsi" w:hAnsiTheme="majorHAnsi"/>
          <w:sz w:val="20"/>
          <w:szCs w:val="20"/>
        </w:rPr>
        <w:t>)</w:t>
      </w:r>
      <w:r>
        <w:rPr>
          <w:rFonts w:asciiTheme="majorHAnsi" w:hAnsiTheme="majorHAnsi"/>
          <w:sz w:val="20"/>
          <w:szCs w:val="20"/>
        </w:rPr>
        <w:t>’;</w:t>
      </w:r>
    </w:p>
    <w:p w14:paraId="2F003F98" w14:textId="0B25B62B" w:rsidR="005F482D" w:rsidRDefault="005F482D" w:rsidP="005F482D">
      <w:pPr>
        <w:pStyle w:val="ListParagraph"/>
        <w:spacing w:after="120"/>
        <w:jc w:val="both"/>
        <w:rPr>
          <w:rFonts w:asciiTheme="majorHAnsi" w:hAnsiTheme="majorHAnsi"/>
          <w:sz w:val="20"/>
          <w:szCs w:val="20"/>
        </w:rPr>
      </w:pPr>
      <w:r>
        <w:rPr>
          <w:rFonts w:asciiTheme="majorHAnsi" w:hAnsiTheme="majorHAnsi"/>
          <w:sz w:val="20"/>
          <w:szCs w:val="20"/>
        </w:rPr>
        <w:t>‘From_1’ to ‘</w:t>
      </w:r>
      <w:proofErr w:type="spellStart"/>
      <w:r w:rsidR="00FA3E84" w:rsidRPr="00FA3E84">
        <w:rPr>
          <w:rFonts w:asciiTheme="majorHAnsi" w:hAnsiTheme="majorHAnsi"/>
          <w:sz w:val="20"/>
          <w:szCs w:val="20"/>
        </w:rPr>
        <w:t>PaypalTransactionDetails.data.amt</w:t>
      </w:r>
      <w:proofErr w:type="spellEnd"/>
      <w:r>
        <w:rPr>
          <w:rFonts w:asciiTheme="majorHAnsi" w:hAnsiTheme="majorHAnsi"/>
          <w:sz w:val="20"/>
          <w:szCs w:val="20"/>
        </w:rPr>
        <w:t>’;</w:t>
      </w:r>
    </w:p>
    <w:p w14:paraId="1DD0F588" w14:textId="40436B38" w:rsidR="005F482D" w:rsidRDefault="005F482D" w:rsidP="005F482D">
      <w:pPr>
        <w:pStyle w:val="ListParagraph"/>
        <w:spacing w:after="120"/>
        <w:jc w:val="both"/>
        <w:rPr>
          <w:rFonts w:asciiTheme="majorHAnsi" w:hAnsiTheme="majorHAnsi"/>
          <w:sz w:val="20"/>
          <w:szCs w:val="20"/>
        </w:rPr>
      </w:pPr>
      <w:r>
        <w:rPr>
          <w:rFonts w:asciiTheme="majorHAnsi" w:hAnsiTheme="majorHAnsi"/>
          <w:sz w:val="20"/>
          <w:szCs w:val="20"/>
        </w:rPr>
        <w:t>‘From_2’ to ‘</w:t>
      </w:r>
      <w:proofErr w:type="spellStart"/>
      <w:proofErr w:type="gramStart"/>
      <w:r w:rsidR="00C02A83" w:rsidRPr="00C02A83">
        <w:rPr>
          <w:rFonts w:asciiTheme="majorHAnsi" w:hAnsiTheme="majorHAnsi"/>
          <w:sz w:val="20"/>
          <w:szCs w:val="20"/>
        </w:rPr>
        <w:t>PaypalTransactionDetails.data.transactionid</w:t>
      </w:r>
      <w:proofErr w:type="spellEnd"/>
      <w:proofErr w:type="gramEnd"/>
      <w:r>
        <w:rPr>
          <w:rFonts w:asciiTheme="majorHAnsi" w:hAnsiTheme="majorHAnsi"/>
          <w:sz w:val="20"/>
          <w:szCs w:val="20"/>
        </w:rPr>
        <w:t>’;</w:t>
      </w:r>
    </w:p>
    <w:p w14:paraId="5BAB87C7" w14:textId="75751DA1" w:rsidR="005F482D" w:rsidRDefault="005F482D" w:rsidP="005F482D">
      <w:pPr>
        <w:pStyle w:val="ListParagraph"/>
        <w:spacing w:after="120"/>
        <w:jc w:val="both"/>
        <w:rPr>
          <w:rFonts w:asciiTheme="majorHAnsi" w:hAnsiTheme="majorHAnsi"/>
          <w:sz w:val="20"/>
          <w:szCs w:val="20"/>
        </w:rPr>
      </w:pPr>
      <w:r>
        <w:rPr>
          <w:rFonts w:asciiTheme="majorHAnsi" w:hAnsiTheme="majorHAnsi"/>
          <w:sz w:val="20"/>
          <w:szCs w:val="20"/>
        </w:rPr>
        <w:t>‘From_3’ to ‘</w:t>
      </w:r>
      <w:r w:rsidR="00E030EF" w:rsidRPr="00E030EF">
        <w:rPr>
          <w:rFonts w:asciiTheme="majorHAnsi" w:hAnsiTheme="majorHAnsi"/>
          <w:sz w:val="20"/>
          <w:szCs w:val="20"/>
        </w:rPr>
        <w:t>"Complete"</w:t>
      </w:r>
      <w:r>
        <w:rPr>
          <w:rFonts w:asciiTheme="majorHAnsi" w:hAnsiTheme="majorHAnsi"/>
          <w:sz w:val="20"/>
          <w:szCs w:val="20"/>
        </w:rPr>
        <w:t>’;</w:t>
      </w:r>
    </w:p>
    <w:p w14:paraId="2416692A" w14:textId="3DD21A30" w:rsidR="005F482D" w:rsidRDefault="005F482D" w:rsidP="005F482D">
      <w:pPr>
        <w:pStyle w:val="ListParagraph"/>
        <w:spacing w:after="120"/>
        <w:jc w:val="both"/>
        <w:rPr>
          <w:rFonts w:asciiTheme="majorHAnsi" w:hAnsiTheme="majorHAnsi"/>
          <w:sz w:val="20"/>
          <w:szCs w:val="20"/>
        </w:rPr>
      </w:pPr>
      <w:r>
        <w:rPr>
          <w:rFonts w:asciiTheme="majorHAnsi" w:hAnsiTheme="majorHAnsi"/>
          <w:sz w:val="20"/>
          <w:szCs w:val="20"/>
        </w:rPr>
        <w:t>‘From_4’ to ‘</w:t>
      </w:r>
      <w:proofErr w:type="spellStart"/>
      <w:proofErr w:type="gramStart"/>
      <w:r w:rsidR="0086667B" w:rsidRPr="0086667B">
        <w:rPr>
          <w:rFonts w:asciiTheme="majorHAnsi" w:hAnsiTheme="majorHAnsi"/>
          <w:sz w:val="20"/>
          <w:szCs w:val="20"/>
        </w:rPr>
        <w:t>PaypalTransactionDetails.data.currencycode</w:t>
      </w:r>
      <w:proofErr w:type="spellEnd"/>
      <w:proofErr w:type="gramEnd"/>
      <w:r>
        <w:rPr>
          <w:rFonts w:asciiTheme="majorHAnsi" w:hAnsiTheme="majorHAnsi"/>
          <w:sz w:val="20"/>
          <w:szCs w:val="20"/>
        </w:rPr>
        <w:t>’;</w:t>
      </w:r>
    </w:p>
    <w:p w14:paraId="7D5358C6" w14:textId="56EC2EF4" w:rsidR="005F482D" w:rsidRDefault="005F482D" w:rsidP="005F482D">
      <w:pPr>
        <w:pStyle w:val="ListParagraph"/>
        <w:spacing w:after="120"/>
        <w:jc w:val="both"/>
        <w:rPr>
          <w:rFonts w:asciiTheme="majorHAnsi" w:hAnsiTheme="majorHAnsi"/>
          <w:sz w:val="20"/>
          <w:szCs w:val="20"/>
        </w:rPr>
      </w:pPr>
      <w:r>
        <w:rPr>
          <w:rFonts w:asciiTheme="majorHAnsi" w:hAnsiTheme="majorHAnsi"/>
          <w:sz w:val="20"/>
          <w:szCs w:val="20"/>
        </w:rPr>
        <w:t>‘From_5’ to ‘</w:t>
      </w:r>
      <w:proofErr w:type="spellStart"/>
      <w:proofErr w:type="gramStart"/>
      <w:r w:rsidR="00753C6A" w:rsidRPr="00753C6A">
        <w:rPr>
          <w:rFonts w:asciiTheme="majorHAnsi" w:hAnsiTheme="majorHAnsi"/>
          <w:sz w:val="20"/>
          <w:szCs w:val="20"/>
        </w:rPr>
        <w:t>PaypalTransactionDetails.data.invnum</w:t>
      </w:r>
      <w:proofErr w:type="spellEnd"/>
      <w:proofErr w:type="gramEnd"/>
      <w:r>
        <w:rPr>
          <w:rFonts w:asciiTheme="majorHAnsi" w:hAnsiTheme="majorHAnsi"/>
          <w:sz w:val="20"/>
          <w:szCs w:val="20"/>
        </w:rPr>
        <w:t>’;</w:t>
      </w:r>
    </w:p>
    <w:p w14:paraId="2CBB56FE" w14:textId="77782339" w:rsidR="005F482D" w:rsidRDefault="005F482D" w:rsidP="005F482D">
      <w:pPr>
        <w:pStyle w:val="ListParagraph"/>
        <w:spacing w:after="120"/>
        <w:jc w:val="both"/>
        <w:rPr>
          <w:rFonts w:asciiTheme="majorHAnsi" w:hAnsiTheme="majorHAnsi"/>
          <w:sz w:val="20"/>
          <w:szCs w:val="20"/>
        </w:rPr>
      </w:pPr>
      <w:r>
        <w:rPr>
          <w:rFonts w:asciiTheme="majorHAnsi" w:hAnsiTheme="majorHAnsi"/>
          <w:sz w:val="20"/>
          <w:szCs w:val="20"/>
        </w:rPr>
        <w:t>‘From_6’ to ‘</w:t>
      </w:r>
      <w:r w:rsidR="00127BAF" w:rsidRPr="00127BAF">
        <w:rPr>
          <w:rFonts w:asciiTheme="majorHAnsi" w:hAnsiTheme="majorHAnsi"/>
          <w:sz w:val="20"/>
          <w:szCs w:val="20"/>
        </w:rPr>
        <w:t>"</w:t>
      </w:r>
      <w:proofErr w:type="spellStart"/>
      <w:r w:rsidR="00127BAF" w:rsidRPr="00127BAF">
        <w:rPr>
          <w:rFonts w:asciiTheme="majorHAnsi" w:hAnsiTheme="majorHAnsi"/>
          <w:sz w:val="20"/>
          <w:szCs w:val="20"/>
        </w:rPr>
        <w:t>forter</w:t>
      </w:r>
      <w:proofErr w:type="spellEnd"/>
      <w:r w:rsidR="00127BAF" w:rsidRPr="00127BAF">
        <w:rPr>
          <w:rFonts w:asciiTheme="majorHAnsi" w:hAnsiTheme="majorHAnsi"/>
          <w:sz w:val="20"/>
          <w:szCs w:val="20"/>
        </w:rPr>
        <w:t xml:space="preserve"> auto capture note"</w:t>
      </w:r>
      <w:r>
        <w:rPr>
          <w:rFonts w:asciiTheme="majorHAnsi" w:hAnsiTheme="majorHAnsi"/>
          <w:sz w:val="20"/>
          <w:szCs w:val="20"/>
        </w:rPr>
        <w:t>’;</w:t>
      </w:r>
    </w:p>
    <w:p w14:paraId="55BF7369" w14:textId="26667926" w:rsidR="005F482D" w:rsidRDefault="00DA537C" w:rsidP="005F482D">
      <w:pPr>
        <w:pStyle w:val="ListParagraph"/>
        <w:spacing w:after="120"/>
        <w:jc w:val="both"/>
        <w:rPr>
          <w:rFonts w:asciiTheme="majorHAnsi" w:hAnsiTheme="majorHAnsi"/>
          <w:sz w:val="20"/>
          <w:szCs w:val="20"/>
        </w:rPr>
      </w:pPr>
      <w:r>
        <w:rPr>
          <w:rFonts w:asciiTheme="majorHAnsi" w:hAnsiTheme="majorHAnsi"/>
          <w:sz w:val="20"/>
          <w:szCs w:val="20"/>
        </w:rPr>
        <w:t>‘To_0’ to ‘</w:t>
      </w:r>
      <w:proofErr w:type="spellStart"/>
      <w:r w:rsidR="00CC4BB0" w:rsidRPr="00CC4BB0">
        <w:rPr>
          <w:rFonts w:asciiTheme="majorHAnsi" w:hAnsiTheme="majorHAnsi"/>
          <w:sz w:val="20"/>
          <w:szCs w:val="20"/>
        </w:rPr>
        <w:t>PaypalDoCapture</w:t>
      </w:r>
      <w:proofErr w:type="spellEnd"/>
      <w:r>
        <w:rPr>
          <w:rFonts w:asciiTheme="majorHAnsi" w:hAnsiTheme="majorHAnsi"/>
          <w:sz w:val="20"/>
          <w:szCs w:val="20"/>
        </w:rPr>
        <w:t>’;</w:t>
      </w:r>
    </w:p>
    <w:p w14:paraId="4B48F6DE" w14:textId="123E82FF" w:rsidR="00DA537C" w:rsidRDefault="00DA537C" w:rsidP="005F482D">
      <w:pPr>
        <w:pStyle w:val="ListParagraph"/>
        <w:spacing w:after="120"/>
        <w:jc w:val="both"/>
        <w:rPr>
          <w:rFonts w:asciiTheme="majorHAnsi" w:hAnsiTheme="majorHAnsi"/>
          <w:sz w:val="20"/>
          <w:szCs w:val="20"/>
        </w:rPr>
      </w:pPr>
      <w:r>
        <w:rPr>
          <w:rFonts w:asciiTheme="majorHAnsi" w:hAnsiTheme="majorHAnsi"/>
          <w:sz w:val="20"/>
          <w:szCs w:val="20"/>
        </w:rPr>
        <w:t>‘To_1’ to ‘</w:t>
      </w:r>
      <w:proofErr w:type="spellStart"/>
      <w:r w:rsidR="003530D5" w:rsidRPr="003530D5">
        <w:rPr>
          <w:rFonts w:asciiTheme="majorHAnsi" w:hAnsiTheme="majorHAnsi"/>
          <w:sz w:val="20"/>
          <w:szCs w:val="20"/>
        </w:rPr>
        <w:t>PaypalDoCapture.amount</w:t>
      </w:r>
      <w:proofErr w:type="spellEnd"/>
      <w:r>
        <w:rPr>
          <w:rFonts w:asciiTheme="majorHAnsi" w:hAnsiTheme="majorHAnsi"/>
          <w:sz w:val="20"/>
          <w:szCs w:val="20"/>
        </w:rPr>
        <w:t>’;</w:t>
      </w:r>
    </w:p>
    <w:p w14:paraId="55EE2815" w14:textId="1250122E" w:rsidR="00DA537C" w:rsidRDefault="00DA537C" w:rsidP="005F482D">
      <w:pPr>
        <w:pStyle w:val="ListParagraph"/>
        <w:spacing w:after="120"/>
        <w:jc w:val="both"/>
        <w:rPr>
          <w:rFonts w:asciiTheme="majorHAnsi" w:hAnsiTheme="majorHAnsi"/>
          <w:sz w:val="20"/>
          <w:szCs w:val="20"/>
        </w:rPr>
      </w:pPr>
      <w:r>
        <w:rPr>
          <w:rFonts w:asciiTheme="majorHAnsi" w:hAnsiTheme="majorHAnsi"/>
          <w:sz w:val="20"/>
          <w:szCs w:val="20"/>
        </w:rPr>
        <w:t>‘To_2’ to ‘</w:t>
      </w:r>
      <w:proofErr w:type="spellStart"/>
      <w:r w:rsidR="00FE34AB" w:rsidRPr="00FE34AB">
        <w:rPr>
          <w:rFonts w:asciiTheme="majorHAnsi" w:hAnsiTheme="majorHAnsi"/>
          <w:sz w:val="20"/>
          <w:szCs w:val="20"/>
        </w:rPr>
        <w:t>PaypalDoCapture.authorizationID</w:t>
      </w:r>
      <w:proofErr w:type="spellEnd"/>
      <w:r>
        <w:rPr>
          <w:rFonts w:asciiTheme="majorHAnsi" w:hAnsiTheme="majorHAnsi"/>
          <w:sz w:val="20"/>
          <w:szCs w:val="20"/>
        </w:rPr>
        <w:t>’;</w:t>
      </w:r>
    </w:p>
    <w:p w14:paraId="75E2FA85" w14:textId="3E49EADB" w:rsidR="00DA537C" w:rsidRDefault="00DA537C" w:rsidP="005F482D">
      <w:pPr>
        <w:pStyle w:val="ListParagraph"/>
        <w:spacing w:after="120"/>
        <w:jc w:val="both"/>
        <w:rPr>
          <w:rFonts w:asciiTheme="majorHAnsi" w:hAnsiTheme="majorHAnsi"/>
          <w:sz w:val="20"/>
          <w:szCs w:val="20"/>
        </w:rPr>
      </w:pPr>
      <w:r>
        <w:rPr>
          <w:rFonts w:asciiTheme="majorHAnsi" w:hAnsiTheme="majorHAnsi"/>
          <w:sz w:val="20"/>
          <w:szCs w:val="20"/>
        </w:rPr>
        <w:t>‘To_3’ to ‘</w:t>
      </w:r>
      <w:proofErr w:type="spellStart"/>
      <w:r w:rsidR="00546E2C" w:rsidRPr="00546E2C">
        <w:rPr>
          <w:rFonts w:asciiTheme="majorHAnsi" w:hAnsiTheme="majorHAnsi"/>
          <w:sz w:val="20"/>
          <w:szCs w:val="20"/>
        </w:rPr>
        <w:t>PaypalDoCapture.completeType</w:t>
      </w:r>
      <w:proofErr w:type="spellEnd"/>
      <w:r>
        <w:rPr>
          <w:rFonts w:asciiTheme="majorHAnsi" w:hAnsiTheme="majorHAnsi"/>
          <w:sz w:val="20"/>
          <w:szCs w:val="20"/>
        </w:rPr>
        <w:t>’;</w:t>
      </w:r>
    </w:p>
    <w:p w14:paraId="7D11AFA7" w14:textId="6BDBA4C6" w:rsidR="00DA537C" w:rsidRDefault="00DA537C" w:rsidP="005F482D">
      <w:pPr>
        <w:pStyle w:val="ListParagraph"/>
        <w:spacing w:after="120"/>
        <w:jc w:val="both"/>
        <w:rPr>
          <w:rFonts w:asciiTheme="majorHAnsi" w:hAnsiTheme="majorHAnsi"/>
          <w:sz w:val="20"/>
          <w:szCs w:val="20"/>
        </w:rPr>
      </w:pPr>
      <w:r>
        <w:rPr>
          <w:rFonts w:asciiTheme="majorHAnsi" w:hAnsiTheme="majorHAnsi"/>
          <w:sz w:val="20"/>
          <w:szCs w:val="20"/>
        </w:rPr>
        <w:t>‘To_4’ to ‘</w:t>
      </w:r>
      <w:proofErr w:type="spellStart"/>
      <w:r w:rsidR="004B697E" w:rsidRPr="004B697E">
        <w:rPr>
          <w:rFonts w:asciiTheme="majorHAnsi" w:hAnsiTheme="majorHAnsi"/>
          <w:sz w:val="20"/>
          <w:szCs w:val="20"/>
        </w:rPr>
        <w:t>PaypalDoCapture.currency</w:t>
      </w:r>
      <w:proofErr w:type="spellEnd"/>
      <w:r>
        <w:rPr>
          <w:rFonts w:asciiTheme="majorHAnsi" w:hAnsiTheme="majorHAnsi"/>
          <w:sz w:val="20"/>
          <w:szCs w:val="20"/>
        </w:rPr>
        <w:t>’;</w:t>
      </w:r>
    </w:p>
    <w:p w14:paraId="6D40059E" w14:textId="3608DED5" w:rsidR="00DA537C" w:rsidRDefault="00DA537C" w:rsidP="005F482D">
      <w:pPr>
        <w:pStyle w:val="ListParagraph"/>
        <w:spacing w:after="120"/>
        <w:jc w:val="both"/>
        <w:rPr>
          <w:rFonts w:asciiTheme="majorHAnsi" w:hAnsiTheme="majorHAnsi"/>
          <w:sz w:val="20"/>
          <w:szCs w:val="20"/>
        </w:rPr>
      </w:pPr>
      <w:r>
        <w:rPr>
          <w:rFonts w:asciiTheme="majorHAnsi" w:hAnsiTheme="majorHAnsi"/>
          <w:sz w:val="20"/>
          <w:szCs w:val="20"/>
        </w:rPr>
        <w:t>‘To_5’ to ‘</w:t>
      </w:r>
      <w:proofErr w:type="spellStart"/>
      <w:r w:rsidR="000D25DD" w:rsidRPr="000D25DD">
        <w:rPr>
          <w:rFonts w:asciiTheme="majorHAnsi" w:hAnsiTheme="majorHAnsi"/>
          <w:sz w:val="20"/>
          <w:szCs w:val="20"/>
        </w:rPr>
        <w:t>PaypalDoCapture.invNum</w:t>
      </w:r>
      <w:proofErr w:type="spellEnd"/>
      <w:r>
        <w:rPr>
          <w:rFonts w:asciiTheme="majorHAnsi" w:hAnsiTheme="majorHAnsi"/>
          <w:sz w:val="20"/>
          <w:szCs w:val="20"/>
        </w:rPr>
        <w:t>’;</w:t>
      </w:r>
    </w:p>
    <w:p w14:paraId="2DE059DD" w14:textId="52A89FAE" w:rsidR="00DA537C" w:rsidRDefault="00DA537C" w:rsidP="005F482D">
      <w:pPr>
        <w:pStyle w:val="ListParagraph"/>
        <w:spacing w:after="120"/>
        <w:jc w:val="both"/>
        <w:rPr>
          <w:rFonts w:asciiTheme="majorHAnsi" w:hAnsiTheme="majorHAnsi"/>
          <w:sz w:val="20"/>
          <w:szCs w:val="20"/>
        </w:rPr>
      </w:pPr>
      <w:r>
        <w:rPr>
          <w:rFonts w:asciiTheme="majorHAnsi" w:hAnsiTheme="majorHAnsi"/>
          <w:sz w:val="20"/>
          <w:szCs w:val="20"/>
        </w:rPr>
        <w:t>‘To_6’ to ‘</w:t>
      </w:r>
      <w:proofErr w:type="spellStart"/>
      <w:r w:rsidR="004D39D2" w:rsidRPr="004D39D2">
        <w:rPr>
          <w:rFonts w:asciiTheme="majorHAnsi" w:hAnsiTheme="majorHAnsi"/>
          <w:sz w:val="20"/>
          <w:szCs w:val="20"/>
        </w:rPr>
        <w:t>PaypalDoCapture.note</w:t>
      </w:r>
      <w:proofErr w:type="spellEnd"/>
      <w:r>
        <w:rPr>
          <w:rFonts w:asciiTheme="majorHAnsi" w:hAnsiTheme="majorHAnsi"/>
          <w:sz w:val="20"/>
          <w:szCs w:val="20"/>
        </w:rPr>
        <w:t>’;</w:t>
      </w:r>
    </w:p>
    <w:p w14:paraId="0ACD3412" w14:textId="17540482" w:rsidR="005F482D" w:rsidRDefault="00F01CFE" w:rsidP="00390FE7">
      <w:pPr>
        <w:pStyle w:val="ListParagraph"/>
        <w:spacing w:after="120"/>
        <w:jc w:val="center"/>
        <w:rPr>
          <w:rFonts w:asciiTheme="majorHAnsi" w:hAnsiTheme="majorHAnsi"/>
          <w:sz w:val="20"/>
          <w:szCs w:val="20"/>
        </w:rPr>
      </w:pPr>
      <w:r w:rsidRPr="00F01CFE">
        <w:rPr>
          <w:rFonts w:asciiTheme="majorHAnsi" w:hAnsiTheme="majorHAnsi"/>
          <w:noProof/>
          <w:sz w:val="20"/>
          <w:szCs w:val="20"/>
          <w:lang w:bidi="ar-SA"/>
        </w:rPr>
        <w:drawing>
          <wp:inline distT="0" distB="0" distL="0" distR="0" wp14:anchorId="0D3DADB8" wp14:editId="4F92B53C">
            <wp:extent cx="3272665" cy="5619947"/>
            <wp:effectExtent l="19050" t="19050" r="23495"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73532" cy="5621436"/>
                    </a:xfrm>
                    <a:prstGeom prst="rect">
                      <a:avLst/>
                    </a:prstGeom>
                    <a:ln>
                      <a:solidFill>
                        <a:schemeClr val="accent1"/>
                      </a:solidFill>
                    </a:ln>
                  </pic:spPr>
                </pic:pic>
              </a:graphicData>
            </a:graphic>
          </wp:inline>
        </w:drawing>
      </w:r>
    </w:p>
    <w:p w14:paraId="74682DA2" w14:textId="19C9C808" w:rsidR="005F482D" w:rsidRDefault="007476A6" w:rsidP="005F482D">
      <w:pPr>
        <w:pStyle w:val="ListParagraph"/>
        <w:spacing w:after="120"/>
        <w:jc w:val="both"/>
        <w:rPr>
          <w:rFonts w:asciiTheme="majorHAnsi" w:hAnsiTheme="majorHAnsi"/>
          <w:sz w:val="20"/>
          <w:szCs w:val="20"/>
        </w:rPr>
      </w:pPr>
      <w:r>
        <w:rPr>
          <w:rFonts w:asciiTheme="majorHAnsi" w:hAnsiTheme="majorHAnsi"/>
          <w:b/>
          <w:bCs/>
          <w:sz w:val="20"/>
          <w:szCs w:val="20"/>
        </w:rPr>
        <w:br w:type="page"/>
      </w:r>
    </w:p>
    <w:p w14:paraId="36E3DDDB" w14:textId="53863E2B" w:rsidR="00715BE9" w:rsidRDefault="00A84791" w:rsidP="005D55A2">
      <w:pPr>
        <w:pStyle w:val="ListParagraph"/>
        <w:numPr>
          <w:ilvl w:val="0"/>
          <w:numId w:val="44"/>
        </w:numPr>
        <w:spacing w:after="120"/>
        <w:jc w:val="both"/>
        <w:rPr>
          <w:rFonts w:asciiTheme="majorHAnsi" w:hAnsiTheme="majorHAnsi"/>
          <w:sz w:val="20"/>
          <w:szCs w:val="20"/>
        </w:rPr>
      </w:pPr>
      <w:r>
        <w:rPr>
          <w:rFonts w:asciiTheme="majorHAnsi" w:hAnsiTheme="majorHAnsi"/>
          <w:sz w:val="20"/>
          <w:szCs w:val="20"/>
        </w:rPr>
        <w:lastRenderedPageBreak/>
        <w:t>Add a Call node. Set ‘Pipeline’ to ‘</w:t>
      </w:r>
      <w:proofErr w:type="spellStart"/>
      <w:r w:rsidR="005D55A2" w:rsidRPr="005D55A2">
        <w:rPr>
          <w:rFonts w:asciiTheme="majorHAnsi" w:hAnsiTheme="majorHAnsi"/>
          <w:sz w:val="20"/>
          <w:szCs w:val="20"/>
        </w:rPr>
        <w:t>Paypal-DoCapture</w:t>
      </w:r>
      <w:proofErr w:type="spellEnd"/>
      <w:r>
        <w:rPr>
          <w:rFonts w:asciiTheme="majorHAnsi" w:hAnsiTheme="majorHAnsi"/>
          <w:sz w:val="20"/>
          <w:szCs w:val="20"/>
        </w:rPr>
        <w:t>’.</w:t>
      </w:r>
    </w:p>
    <w:p w14:paraId="45AF4A89" w14:textId="7AF2B35C" w:rsidR="00A84791" w:rsidRDefault="0034739F" w:rsidP="0034739F">
      <w:pPr>
        <w:pStyle w:val="ListParagraph"/>
        <w:spacing w:after="120"/>
        <w:jc w:val="center"/>
        <w:rPr>
          <w:rFonts w:asciiTheme="majorHAnsi" w:hAnsiTheme="majorHAnsi"/>
          <w:sz w:val="20"/>
          <w:szCs w:val="20"/>
        </w:rPr>
      </w:pPr>
      <w:r w:rsidRPr="0034739F">
        <w:rPr>
          <w:rFonts w:asciiTheme="majorHAnsi" w:hAnsiTheme="majorHAnsi"/>
          <w:noProof/>
          <w:sz w:val="20"/>
          <w:szCs w:val="20"/>
          <w:lang w:bidi="ar-SA"/>
        </w:rPr>
        <w:drawing>
          <wp:inline distT="0" distB="0" distL="0" distR="0" wp14:anchorId="4BD7BD24" wp14:editId="0624CC62">
            <wp:extent cx="3331382" cy="3209925"/>
            <wp:effectExtent l="19050" t="19050" r="2159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33612" cy="3212073"/>
                    </a:xfrm>
                    <a:prstGeom prst="rect">
                      <a:avLst/>
                    </a:prstGeom>
                    <a:ln>
                      <a:solidFill>
                        <a:schemeClr val="accent1"/>
                      </a:solidFill>
                    </a:ln>
                  </pic:spPr>
                </pic:pic>
              </a:graphicData>
            </a:graphic>
          </wp:inline>
        </w:drawing>
      </w:r>
    </w:p>
    <w:p w14:paraId="07562198" w14:textId="77777777" w:rsidR="005A75A2" w:rsidRDefault="005A75A2" w:rsidP="00A84791">
      <w:pPr>
        <w:pStyle w:val="ListParagraph"/>
        <w:spacing w:after="120"/>
        <w:jc w:val="both"/>
        <w:rPr>
          <w:rFonts w:asciiTheme="majorHAnsi" w:hAnsiTheme="majorHAnsi"/>
          <w:sz w:val="20"/>
          <w:szCs w:val="20"/>
        </w:rPr>
      </w:pPr>
    </w:p>
    <w:p w14:paraId="1FF9DC91" w14:textId="55B1A438" w:rsidR="00A84791" w:rsidRDefault="0034739F" w:rsidP="000D72D3">
      <w:pPr>
        <w:pStyle w:val="ListParagraph"/>
        <w:numPr>
          <w:ilvl w:val="0"/>
          <w:numId w:val="44"/>
        </w:numPr>
        <w:spacing w:after="120"/>
        <w:rPr>
          <w:rFonts w:asciiTheme="majorHAnsi" w:hAnsiTheme="majorHAnsi"/>
          <w:sz w:val="20"/>
          <w:szCs w:val="20"/>
        </w:rPr>
      </w:pPr>
      <w:r>
        <w:rPr>
          <w:rFonts w:asciiTheme="majorHAnsi" w:hAnsiTheme="majorHAnsi"/>
          <w:sz w:val="20"/>
          <w:szCs w:val="20"/>
        </w:rPr>
        <w:t>Add a Script node. Set ‘</w:t>
      </w:r>
      <w:proofErr w:type="spellStart"/>
      <w:r>
        <w:rPr>
          <w:rFonts w:asciiTheme="majorHAnsi" w:hAnsiTheme="majorHAnsi"/>
          <w:sz w:val="20"/>
          <w:szCs w:val="20"/>
        </w:rPr>
        <w:t>ScriptFile</w:t>
      </w:r>
      <w:proofErr w:type="spellEnd"/>
      <w:r>
        <w:rPr>
          <w:rFonts w:asciiTheme="majorHAnsi" w:hAnsiTheme="majorHAnsi"/>
          <w:sz w:val="20"/>
          <w:szCs w:val="20"/>
        </w:rPr>
        <w:t>’ to ‘</w:t>
      </w:r>
      <w:proofErr w:type="spellStart"/>
      <w:r w:rsidR="00EE0E51" w:rsidRPr="00EE0E51">
        <w:rPr>
          <w:rFonts w:asciiTheme="majorHAnsi" w:hAnsiTheme="majorHAnsi"/>
          <w:sz w:val="20"/>
          <w:szCs w:val="20"/>
        </w:rPr>
        <w:t>int_</w:t>
      </w:r>
      <w:proofErr w:type="gramStart"/>
      <w:r w:rsidR="00EE0E51" w:rsidRPr="00EE0E51">
        <w:rPr>
          <w:rFonts w:asciiTheme="majorHAnsi" w:hAnsiTheme="majorHAnsi"/>
          <w:sz w:val="20"/>
          <w:szCs w:val="20"/>
        </w:rPr>
        <w:t>forter:pipelets</w:t>
      </w:r>
      <w:proofErr w:type="spellEnd"/>
      <w:r w:rsidR="00EE0E51" w:rsidRPr="00EE0E51">
        <w:rPr>
          <w:rFonts w:asciiTheme="majorHAnsi" w:hAnsiTheme="majorHAnsi"/>
          <w:sz w:val="20"/>
          <w:szCs w:val="20"/>
        </w:rPr>
        <w:t>/</w:t>
      </w:r>
      <w:proofErr w:type="spellStart"/>
      <w:r w:rsidR="00EE0E51" w:rsidRPr="00EE0E51">
        <w:rPr>
          <w:rFonts w:asciiTheme="majorHAnsi" w:hAnsiTheme="majorHAnsi"/>
          <w:sz w:val="20"/>
          <w:szCs w:val="20"/>
        </w:rPr>
        <w:t>forter</w:t>
      </w:r>
      <w:proofErr w:type="spellEnd"/>
      <w:r w:rsidR="00EE0E51" w:rsidRPr="00EE0E51">
        <w:rPr>
          <w:rFonts w:asciiTheme="majorHAnsi" w:hAnsiTheme="majorHAnsi"/>
          <w:sz w:val="20"/>
          <w:szCs w:val="20"/>
        </w:rPr>
        <w:t>/ForterCallStoreResponse.ds</w:t>
      </w:r>
      <w:proofErr w:type="gramEnd"/>
      <w:r>
        <w:rPr>
          <w:rFonts w:asciiTheme="majorHAnsi" w:hAnsiTheme="majorHAnsi"/>
          <w:sz w:val="20"/>
          <w:szCs w:val="20"/>
        </w:rPr>
        <w:t>’; ‘</w:t>
      </w:r>
      <w:proofErr w:type="spellStart"/>
      <w:r w:rsidR="00FF6A8C" w:rsidRPr="00FF6A8C">
        <w:rPr>
          <w:rFonts w:asciiTheme="majorHAnsi" w:hAnsiTheme="majorHAnsi"/>
          <w:sz w:val="20"/>
          <w:szCs w:val="20"/>
        </w:rPr>
        <w:t>PaymentInstrument</w:t>
      </w:r>
      <w:proofErr w:type="spellEnd"/>
      <w:r>
        <w:rPr>
          <w:rFonts w:asciiTheme="majorHAnsi" w:hAnsiTheme="majorHAnsi"/>
          <w:sz w:val="20"/>
          <w:szCs w:val="20"/>
        </w:rPr>
        <w:t>’ to ‘</w:t>
      </w:r>
      <w:proofErr w:type="spellStart"/>
      <w:r w:rsidR="00FF6A8C" w:rsidRPr="00FF6A8C">
        <w:rPr>
          <w:rFonts w:asciiTheme="majorHAnsi" w:hAnsiTheme="majorHAnsi"/>
          <w:sz w:val="20"/>
          <w:szCs w:val="20"/>
        </w:rPr>
        <w:t>PaymentInstrument</w:t>
      </w:r>
      <w:proofErr w:type="spellEnd"/>
      <w:r>
        <w:rPr>
          <w:rFonts w:asciiTheme="majorHAnsi" w:hAnsiTheme="majorHAnsi"/>
          <w:sz w:val="20"/>
          <w:szCs w:val="20"/>
        </w:rPr>
        <w:t>’; ‘</w:t>
      </w:r>
      <w:proofErr w:type="spellStart"/>
      <w:r w:rsidR="008D4BF9">
        <w:rPr>
          <w:rFonts w:asciiTheme="majorHAnsi" w:hAnsiTheme="majorHAnsi"/>
          <w:sz w:val="20"/>
          <w:szCs w:val="20"/>
        </w:rPr>
        <w:t>ResponseDataContainer</w:t>
      </w:r>
      <w:proofErr w:type="spellEnd"/>
      <w:r>
        <w:rPr>
          <w:rFonts w:asciiTheme="majorHAnsi" w:hAnsiTheme="majorHAnsi"/>
          <w:sz w:val="20"/>
          <w:szCs w:val="20"/>
        </w:rPr>
        <w:t>’ to ‘</w:t>
      </w:r>
      <w:proofErr w:type="spellStart"/>
      <w:r w:rsidR="008D4BF9" w:rsidRPr="008D4BF9">
        <w:rPr>
          <w:rFonts w:asciiTheme="majorHAnsi" w:hAnsiTheme="majorHAnsi"/>
          <w:sz w:val="20"/>
          <w:szCs w:val="20"/>
        </w:rPr>
        <w:t>DoCaptureResponseContainer</w:t>
      </w:r>
      <w:proofErr w:type="spellEnd"/>
      <w:r>
        <w:rPr>
          <w:rFonts w:asciiTheme="majorHAnsi" w:hAnsiTheme="majorHAnsi"/>
          <w:sz w:val="20"/>
          <w:szCs w:val="20"/>
        </w:rPr>
        <w:t>’; ‘</w:t>
      </w:r>
      <w:proofErr w:type="spellStart"/>
      <w:r w:rsidR="000D72D3">
        <w:rPr>
          <w:rFonts w:asciiTheme="majorHAnsi" w:hAnsiTheme="majorHAnsi"/>
          <w:sz w:val="20"/>
          <w:szCs w:val="20"/>
        </w:rPr>
        <w:t>ResponseType</w:t>
      </w:r>
      <w:proofErr w:type="spellEnd"/>
      <w:r>
        <w:rPr>
          <w:rFonts w:asciiTheme="majorHAnsi" w:hAnsiTheme="majorHAnsi"/>
          <w:sz w:val="20"/>
          <w:szCs w:val="20"/>
        </w:rPr>
        <w:t>’ to ‘</w:t>
      </w:r>
      <w:r w:rsidR="000D72D3" w:rsidRPr="000D72D3">
        <w:rPr>
          <w:rFonts w:asciiTheme="majorHAnsi" w:hAnsiTheme="majorHAnsi"/>
          <w:sz w:val="20"/>
          <w:szCs w:val="20"/>
        </w:rPr>
        <w:t>"</w:t>
      </w:r>
      <w:proofErr w:type="spellStart"/>
      <w:r w:rsidR="000D72D3" w:rsidRPr="000D72D3">
        <w:rPr>
          <w:rFonts w:asciiTheme="majorHAnsi" w:hAnsiTheme="majorHAnsi"/>
          <w:sz w:val="20"/>
          <w:szCs w:val="20"/>
        </w:rPr>
        <w:t>paypal_capture_response</w:t>
      </w:r>
      <w:proofErr w:type="spellEnd"/>
      <w:r w:rsidR="000D72D3" w:rsidRPr="000D72D3">
        <w:rPr>
          <w:rFonts w:asciiTheme="majorHAnsi" w:hAnsiTheme="majorHAnsi"/>
          <w:sz w:val="20"/>
          <w:szCs w:val="20"/>
        </w:rPr>
        <w:t>"</w:t>
      </w:r>
      <w:r>
        <w:rPr>
          <w:rFonts w:asciiTheme="majorHAnsi" w:hAnsiTheme="majorHAnsi"/>
          <w:sz w:val="20"/>
          <w:szCs w:val="20"/>
        </w:rPr>
        <w:t>’.</w:t>
      </w:r>
    </w:p>
    <w:p w14:paraId="6110F6BF" w14:textId="2175C9AE" w:rsidR="0034739F" w:rsidRDefault="0021582E" w:rsidP="0021582E">
      <w:pPr>
        <w:pStyle w:val="ListParagraph"/>
        <w:spacing w:after="120"/>
        <w:jc w:val="center"/>
        <w:rPr>
          <w:rFonts w:asciiTheme="majorHAnsi" w:hAnsiTheme="majorHAnsi"/>
          <w:sz w:val="20"/>
          <w:szCs w:val="20"/>
        </w:rPr>
      </w:pPr>
      <w:r w:rsidRPr="0021582E">
        <w:rPr>
          <w:rFonts w:asciiTheme="majorHAnsi" w:hAnsiTheme="majorHAnsi"/>
          <w:noProof/>
          <w:sz w:val="20"/>
          <w:szCs w:val="20"/>
          <w:lang w:bidi="ar-SA"/>
        </w:rPr>
        <w:drawing>
          <wp:inline distT="0" distB="0" distL="0" distR="0" wp14:anchorId="3EC6DAAC" wp14:editId="59E8CB7F">
            <wp:extent cx="3517340" cy="4219575"/>
            <wp:effectExtent l="19050" t="19050" r="2603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519693" cy="4222398"/>
                    </a:xfrm>
                    <a:prstGeom prst="rect">
                      <a:avLst/>
                    </a:prstGeom>
                    <a:ln>
                      <a:solidFill>
                        <a:schemeClr val="accent1"/>
                      </a:solidFill>
                    </a:ln>
                  </pic:spPr>
                </pic:pic>
              </a:graphicData>
            </a:graphic>
          </wp:inline>
        </w:drawing>
      </w:r>
    </w:p>
    <w:p w14:paraId="2011AF10" w14:textId="018F6F08" w:rsidR="00574B40" w:rsidRDefault="00703D2C" w:rsidP="0034739F">
      <w:pPr>
        <w:pStyle w:val="ListParagraph"/>
        <w:spacing w:after="120"/>
        <w:jc w:val="both"/>
        <w:rPr>
          <w:rFonts w:asciiTheme="majorHAnsi" w:hAnsiTheme="majorHAnsi"/>
          <w:sz w:val="20"/>
          <w:szCs w:val="20"/>
        </w:rPr>
      </w:pPr>
      <w:r>
        <w:rPr>
          <w:rFonts w:asciiTheme="majorHAnsi" w:hAnsiTheme="majorHAnsi"/>
          <w:b/>
          <w:bCs/>
          <w:sz w:val="20"/>
          <w:szCs w:val="20"/>
        </w:rPr>
        <w:br w:type="page"/>
      </w:r>
    </w:p>
    <w:p w14:paraId="7ECFCA4B" w14:textId="77777777" w:rsidR="00003197" w:rsidRDefault="00C2753F" w:rsidP="00003197">
      <w:pPr>
        <w:pStyle w:val="ListParagraph"/>
        <w:numPr>
          <w:ilvl w:val="0"/>
          <w:numId w:val="44"/>
        </w:numPr>
        <w:spacing w:after="120"/>
        <w:rPr>
          <w:rFonts w:asciiTheme="majorHAnsi" w:hAnsiTheme="majorHAnsi"/>
          <w:sz w:val="20"/>
          <w:szCs w:val="20"/>
        </w:rPr>
      </w:pPr>
      <w:r>
        <w:rPr>
          <w:rFonts w:asciiTheme="majorHAnsi" w:hAnsiTheme="majorHAnsi"/>
          <w:sz w:val="20"/>
          <w:szCs w:val="20"/>
        </w:rPr>
        <w:lastRenderedPageBreak/>
        <w:t xml:space="preserve">Add a Script node. Set </w:t>
      </w:r>
    </w:p>
    <w:p w14:paraId="39DA80C4" w14:textId="77777777" w:rsidR="00003197" w:rsidRDefault="00C2753F" w:rsidP="00003197">
      <w:pPr>
        <w:pStyle w:val="ListParagraph"/>
        <w:spacing w:after="120"/>
        <w:rPr>
          <w:rFonts w:asciiTheme="majorHAnsi" w:hAnsiTheme="majorHAnsi"/>
          <w:sz w:val="20"/>
          <w:szCs w:val="20"/>
        </w:rPr>
      </w:pPr>
      <w:r>
        <w:rPr>
          <w:rFonts w:asciiTheme="majorHAnsi" w:hAnsiTheme="majorHAnsi"/>
          <w:sz w:val="20"/>
          <w:szCs w:val="20"/>
        </w:rPr>
        <w:t>‘</w:t>
      </w:r>
      <w:proofErr w:type="spellStart"/>
      <w:r>
        <w:rPr>
          <w:rFonts w:asciiTheme="majorHAnsi" w:hAnsiTheme="majorHAnsi"/>
          <w:sz w:val="20"/>
          <w:szCs w:val="20"/>
        </w:rPr>
        <w:t>ScriptFile</w:t>
      </w:r>
      <w:proofErr w:type="spellEnd"/>
      <w:r>
        <w:rPr>
          <w:rFonts w:asciiTheme="majorHAnsi" w:hAnsiTheme="majorHAnsi"/>
          <w:sz w:val="20"/>
          <w:szCs w:val="20"/>
        </w:rPr>
        <w:t>’ to ‘</w:t>
      </w:r>
      <w:proofErr w:type="spellStart"/>
      <w:r w:rsidR="00732167" w:rsidRPr="00732167">
        <w:rPr>
          <w:rFonts w:asciiTheme="majorHAnsi" w:hAnsiTheme="majorHAnsi"/>
          <w:sz w:val="20"/>
          <w:szCs w:val="20"/>
        </w:rPr>
        <w:t>int_paypal:data</w:t>
      </w:r>
      <w:proofErr w:type="spellEnd"/>
      <w:r w:rsidR="00732167" w:rsidRPr="00732167">
        <w:rPr>
          <w:rFonts w:asciiTheme="majorHAnsi" w:hAnsiTheme="majorHAnsi"/>
          <w:sz w:val="20"/>
          <w:szCs w:val="20"/>
        </w:rPr>
        <w:t>/UpdateOrderTransaction.ds</w:t>
      </w:r>
      <w:r>
        <w:rPr>
          <w:rFonts w:asciiTheme="majorHAnsi" w:hAnsiTheme="majorHAnsi"/>
          <w:sz w:val="20"/>
          <w:szCs w:val="20"/>
        </w:rPr>
        <w:t xml:space="preserve">’; </w:t>
      </w:r>
    </w:p>
    <w:p w14:paraId="79A4DB47" w14:textId="77777777" w:rsidR="00003197" w:rsidRDefault="00C2753F" w:rsidP="00003197">
      <w:pPr>
        <w:pStyle w:val="ListParagraph"/>
        <w:spacing w:after="120"/>
        <w:rPr>
          <w:rFonts w:asciiTheme="majorHAnsi" w:hAnsiTheme="majorHAnsi"/>
          <w:sz w:val="20"/>
          <w:szCs w:val="20"/>
        </w:rPr>
      </w:pPr>
      <w:r>
        <w:rPr>
          <w:rFonts w:asciiTheme="majorHAnsi" w:hAnsiTheme="majorHAnsi"/>
          <w:sz w:val="20"/>
          <w:szCs w:val="20"/>
        </w:rPr>
        <w:t>‘</w:t>
      </w:r>
      <w:proofErr w:type="spellStart"/>
      <w:r w:rsidR="002D5C0A">
        <w:rPr>
          <w:rFonts w:asciiTheme="majorHAnsi" w:hAnsiTheme="majorHAnsi"/>
          <w:sz w:val="20"/>
          <w:szCs w:val="20"/>
        </w:rPr>
        <w:t>IsCustomOrder</w:t>
      </w:r>
      <w:proofErr w:type="spellEnd"/>
      <w:r>
        <w:rPr>
          <w:rFonts w:asciiTheme="majorHAnsi" w:hAnsiTheme="majorHAnsi"/>
          <w:sz w:val="20"/>
          <w:szCs w:val="20"/>
        </w:rPr>
        <w:t>’ to ‘</w:t>
      </w:r>
      <w:r w:rsidR="002D5C0A" w:rsidRPr="008372DF">
        <w:rPr>
          <w:rFonts w:asciiTheme="majorHAnsi" w:hAnsiTheme="majorHAnsi"/>
          <w:sz w:val="20"/>
          <w:szCs w:val="20"/>
        </w:rPr>
        <w:t>false</w:t>
      </w:r>
      <w:r>
        <w:rPr>
          <w:rFonts w:asciiTheme="majorHAnsi" w:hAnsiTheme="majorHAnsi"/>
          <w:sz w:val="20"/>
          <w:szCs w:val="20"/>
        </w:rPr>
        <w:t xml:space="preserve">’; </w:t>
      </w:r>
    </w:p>
    <w:p w14:paraId="12D509E8" w14:textId="77777777" w:rsidR="00003197" w:rsidRDefault="00C2753F" w:rsidP="00003197">
      <w:pPr>
        <w:pStyle w:val="ListParagraph"/>
        <w:spacing w:after="120"/>
        <w:rPr>
          <w:rFonts w:asciiTheme="majorHAnsi" w:hAnsiTheme="majorHAnsi"/>
          <w:sz w:val="20"/>
          <w:szCs w:val="20"/>
        </w:rPr>
      </w:pPr>
      <w:r>
        <w:rPr>
          <w:rFonts w:asciiTheme="majorHAnsi" w:hAnsiTheme="majorHAnsi"/>
          <w:sz w:val="20"/>
          <w:szCs w:val="20"/>
        </w:rPr>
        <w:t>‘</w:t>
      </w:r>
      <w:proofErr w:type="spellStart"/>
      <w:r w:rsidR="0036024B" w:rsidRPr="0036024B">
        <w:rPr>
          <w:rFonts w:asciiTheme="majorHAnsi" w:hAnsiTheme="majorHAnsi"/>
          <w:sz w:val="20"/>
          <w:szCs w:val="20"/>
        </w:rPr>
        <w:t>MethodNam</w:t>
      </w:r>
      <w:r w:rsidR="0036024B">
        <w:rPr>
          <w:rFonts w:asciiTheme="majorHAnsi" w:hAnsiTheme="majorHAnsi"/>
          <w:sz w:val="20"/>
          <w:szCs w:val="20"/>
        </w:rPr>
        <w:t>e</w:t>
      </w:r>
      <w:proofErr w:type="spellEnd"/>
      <w:r>
        <w:rPr>
          <w:rFonts w:asciiTheme="majorHAnsi" w:hAnsiTheme="majorHAnsi"/>
          <w:sz w:val="20"/>
          <w:szCs w:val="20"/>
        </w:rPr>
        <w:t>’ to ‘</w:t>
      </w:r>
      <w:r w:rsidR="0036024B" w:rsidRPr="0036024B">
        <w:rPr>
          <w:rFonts w:asciiTheme="majorHAnsi" w:hAnsiTheme="majorHAnsi"/>
          <w:sz w:val="20"/>
          <w:szCs w:val="20"/>
        </w:rPr>
        <w:t>"</w:t>
      </w:r>
      <w:proofErr w:type="spellStart"/>
      <w:r w:rsidR="0036024B" w:rsidRPr="0036024B">
        <w:rPr>
          <w:rFonts w:asciiTheme="majorHAnsi" w:hAnsiTheme="majorHAnsi"/>
          <w:sz w:val="20"/>
          <w:szCs w:val="20"/>
        </w:rPr>
        <w:t>DoCapture</w:t>
      </w:r>
      <w:proofErr w:type="spellEnd"/>
      <w:r w:rsidR="0036024B" w:rsidRPr="0036024B">
        <w:rPr>
          <w:rFonts w:asciiTheme="majorHAnsi" w:hAnsiTheme="majorHAnsi"/>
          <w:sz w:val="20"/>
          <w:szCs w:val="20"/>
        </w:rPr>
        <w:t>"</w:t>
      </w:r>
      <w:r>
        <w:rPr>
          <w:rFonts w:asciiTheme="majorHAnsi" w:hAnsiTheme="majorHAnsi"/>
          <w:sz w:val="20"/>
          <w:szCs w:val="20"/>
        </w:rPr>
        <w:t xml:space="preserve">’; </w:t>
      </w:r>
    </w:p>
    <w:p w14:paraId="4F03CFC3" w14:textId="77777777" w:rsidR="00003197" w:rsidRDefault="00C2753F" w:rsidP="00003197">
      <w:pPr>
        <w:pStyle w:val="ListParagraph"/>
        <w:spacing w:after="120"/>
        <w:rPr>
          <w:rFonts w:asciiTheme="majorHAnsi" w:hAnsiTheme="majorHAnsi"/>
          <w:sz w:val="20"/>
          <w:szCs w:val="20"/>
        </w:rPr>
      </w:pPr>
      <w:r>
        <w:rPr>
          <w:rFonts w:asciiTheme="majorHAnsi" w:hAnsiTheme="majorHAnsi"/>
          <w:sz w:val="20"/>
          <w:szCs w:val="20"/>
        </w:rPr>
        <w:t>‘</w:t>
      </w:r>
      <w:proofErr w:type="spellStart"/>
      <w:r w:rsidR="00603CAB">
        <w:rPr>
          <w:rFonts w:asciiTheme="majorHAnsi" w:hAnsiTheme="majorHAnsi"/>
          <w:sz w:val="20"/>
          <w:szCs w:val="20"/>
        </w:rPr>
        <w:t>OrderNo</w:t>
      </w:r>
      <w:proofErr w:type="spellEnd"/>
      <w:r>
        <w:rPr>
          <w:rFonts w:asciiTheme="majorHAnsi" w:hAnsiTheme="majorHAnsi"/>
          <w:sz w:val="20"/>
          <w:szCs w:val="20"/>
        </w:rPr>
        <w:t>’ to ‘</w:t>
      </w:r>
      <w:proofErr w:type="spellStart"/>
      <w:r w:rsidR="00603CAB" w:rsidRPr="00603CAB">
        <w:rPr>
          <w:rFonts w:asciiTheme="majorHAnsi" w:hAnsiTheme="majorHAnsi"/>
          <w:sz w:val="20"/>
          <w:szCs w:val="20"/>
        </w:rPr>
        <w:t>Order.orderNo</w:t>
      </w:r>
      <w:proofErr w:type="spellEnd"/>
      <w:r>
        <w:rPr>
          <w:rFonts w:asciiTheme="majorHAnsi" w:hAnsiTheme="majorHAnsi"/>
          <w:sz w:val="20"/>
          <w:szCs w:val="20"/>
        </w:rPr>
        <w:t>’</w:t>
      </w:r>
      <w:r w:rsidR="00003197">
        <w:rPr>
          <w:rFonts w:asciiTheme="majorHAnsi" w:hAnsiTheme="majorHAnsi"/>
          <w:sz w:val="20"/>
          <w:szCs w:val="20"/>
        </w:rPr>
        <w:t xml:space="preserve">; </w:t>
      </w:r>
    </w:p>
    <w:p w14:paraId="6A0B22B5" w14:textId="604638DD" w:rsidR="0034739F" w:rsidRDefault="00003197" w:rsidP="00003197">
      <w:pPr>
        <w:pStyle w:val="ListParagraph"/>
        <w:spacing w:after="120"/>
        <w:rPr>
          <w:rFonts w:asciiTheme="majorHAnsi" w:hAnsiTheme="majorHAnsi"/>
          <w:sz w:val="20"/>
          <w:szCs w:val="20"/>
        </w:rPr>
      </w:pPr>
      <w:r>
        <w:rPr>
          <w:rFonts w:asciiTheme="majorHAnsi" w:hAnsiTheme="majorHAnsi"/>
          <w:sz w:val="20"/>
          <w:szCs w:val="20"/>
        </w:rPr>
        <w:t>‘</w:t>
      </w:r>
      <w:proofErr w:type="spellStart"/>
      <w:r>
        <w:rPr>
          <w:rFonts w:asciiTheme="majorHAnsi" w:hAnsiTheme="majorHAnsi"/>
          <w:sz w:val="20"/>
          <w:szCs w:val="20"/>
        </w:rPr>
        <w:t>TransactionID</w:t>
      </w:r>
      <w:proofErr w:type="spellEnd"/>
      <w:r>
        <w:rPr>
          <w:rFonts w:asciiTheme="majorHAnsi" w:hAnsiTheme="majorHAnsi"/>
          <w:sz w:val="20"/>
          <w:szCs w:val="20"/>
        </w:rPr>
        <w:t>’ to ‘</w:t>
      </w:r>
      <w:proofErr w:type="spellStart"/>
      <w:r w:rsidRPr="00003197">
        <w:rPr>
          <w:rFonts w:asciiTheme="majorHAnsi" w:hAnsiTheme="majorHAnsi"/>
          <w:sz w:val="20"/>
          <w:szCs w:val="20"/>
        </w:rPr>
        <w:t>DoCaptureResponseContainer.data.get</w:t>
      </w:r>
      <w:proofErr w:type="spellEnd"/>
      <w:r w:rsidRPr="00003197">
        <w:rPr>
          <w:rFonts w:asciiTheme="majorHAnsi" w:hAnsiTheme="majorHAnsi"/>
          <w:sz w:val="20"/>
          <w:szCs w:val="20"/>
        </w:rPr>
        <w:t>('</w:t>
      </w:r>
      <w:proofErr w:type="spellStart"/>
      <w:r w:rsidRPr="00003197">
        <w:rPr>
          <w:rFonts w:asciiTheme="majorHAnsi" w:hAnsiTheme="majorHAnsi"/>
          <w:sz w:val="20"/>
          <w:szCs w:val="20"/>
        </w:rPr>
        <w:t>transactionid</w:t>
      </w:r>
      <w:proofErr w:type="spellEnd"/>
      <w:r w:rsidRPr="00003197">
        <w:rPr>
          <w:rFonts w:asciiTheme="majorHAnsi" w:hAnsiTheme="majorHAnsi"/>
          <w:sz w:val="20"/>
          <w:szCs w:val="20"/>
        </w:rPr>
        <w:t xml:space="preserve">') || </w:t>
      </w:r>
      <w:proofErr w:type="spellStart"/>
      <w:r w:rsidRPr="00003197">
        <w:rPr>
          <w:rFonts w:asciiTheme="majorHAnsi" w:hAnsiTheme="majorHAnsi"/>
          <w:sz w:val="20"/>
          <w:szCs w:val="20"/>
        </w:rPr>
        <w:t>DoCaptureResponseContainer.data.get</w:t>
      </w:r>
      <w:proofErr w:type="spellEnd"/>
      <w:r w:rsidRPr="00003197">
        <w:rPr>
          <w:rFonts w:asciiTheme="majorHAnsi" w:hAnsiTheme="majorHAnsi"/>
          <w:sz w:val="20"/>
          <w:szCs w:val="20"/>
        </w:rPr>
        <w:t>('</w:t>
      </w:r>
      <w:proofErr w:type="spellStart"/>
      <w:r w:rsidRPr="00003197">
        <w:rPr>
          <w:rFonts w:asciiTheme="majorHAnsi" w:hAnsiTheme="majorHAnsi"/>
          <w:sz w:val="20"/>
          <w:szCs w:val="20"/>
        </w:rPr>
        <w:t>authorizationid</w:t>
      </w:r>
      <w:proofErr w:type="spellEnd"/>
      <w:r w:rsidRPr="00003197">
        <w:rPr>
          <w:rFonts w:asciiTheme="majorHAnsi" w:hAnsiTheme="majorHAnsi"/>
          <w:sz w:val="20"/>
          <w:szCs w:val="20"/>
        </w:rPr>
        <w:t xml:space="preserve">') || </w:t>
      </w:r>
      <w:proofErr w:type="spellStart"/>
      <w:r w:rsidRPr="00003197">
        <w:rPr>
          <w:rFonts w:asciiTheme="majorHAnsi" w:hAnsiTheme="majorHAnsi"/>
          <w:sz w:val="20"/>
          <w:szCs w:val="20"/>
        </w:rPr>
        <w:t>DoCaptureResponseContainer.data.get</w:t>
      </w:r>
      <w:proofErr w:type="spellEnd"/>
      <w:r w:rsidRPr="00003197">
        <w:rPr>
          <w:rFonts w:asciiTheme="majorHAnsi" w:hAnsiTheme="majorHAnsi"/>
          <w:sz w:val="20"/>
          <w:szCs w:val="20"/>
        </w:rPr>
        <w:t>('</w:t>
      </w:r>
      <w:proofErr w:type="spellStart"/>
      <w:r w:rsidRPr="00003197">
        <w:rPr>
          <w:rFonts w:asciiTheme="majorHAnsi" w:hAnsiTheme="majorHAnsi"/>
          <w:sz w:val="20"/>
          <w:szCs w:val="20"/>
        </w:rPr>
        <w:t>refundtransactionid</w:t>
      </w:r>
      <w:proofErr w:type="spellEnd"/>
      <w:r w:rsidRPr="00003197">
        <w:rPr>
          <w:rFonts w:asciiTheme="majorHAnsi" w:hAnsiTheme="majorHAnsi"/>
          <w:sz w:val="20"/>
          <w:szCs w:val="20"/>
        </w:rPr>
        <w:t>')</w:t>
      </w:r>
      <w:r>
        <w:rPr>
          <w:rFonts w:asciiTheme="majorHAnsi" w:hAnsiTheme="majorHAnsi"/>
          <w:sz w:val="20"/>
          <w:szCs w:val="20"/>
        </w:rPr>
        <w:t>’</w:t>
      </w:r>
      <w:r w:rsidR="00C2753F">
        <w:rPr>
          <w:rFonts w:asciiTheme="majorHAnsi" w:hAnsiTheme="majorHAnsi"/>
          <w:sz w:val="20"/>
          <w:szCs w:val="20"/>
        </w:rPr>
        <w:t>.</w:t>
      </w:r>
    </w:p>
    <w:p w14:paraId="1F76ECA4" w14:textId="4E7CADD1" w:rsidR="00003197" w:rsidRDefault="00003197" w:rsidP="00003197">
      <w:pPr>
        <w:pStyle w:val="ListParagraph"/>
        <w:spacing w:after="120"/>
        <w:jc w:val="center"/>
        <w:rPr>
          <w:rFonts w:asciiTheme="majorHAnsi" w:hAnsiTheme="majorHAnsi"/>
          <w:sz w:val="20"/>
          <w:szCs w:val="20"/>
        </w:rPr>
      </w:pPr>
      <w:r w:rsidRPr="00003197">
        <w:rPr>
          <w:rFonts w:asciiTheme="majorHAnsi" w:hAnsiTheme="majorHAnsi"/>
          <w:noProof/>
          <w:sz w:val="20"/>
          <w:szCs w:val="20"/>
          <w:lang w:bidi="ar-SA"/>
        </w:rPr>
        <w:drawing>
          <wp:inline distT="0" distB="0" distL="0" distR="0" wp14:anchorId="202506F1" wp14:editId="565B1209">
            <wp:extent cx="3676650" cy="4827567"/>
            <wp:effectExtent l="19050" t="19050" r="19050" b="11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680576" cy="4832722"/>
                    </a:xfrm>
                    <a:prstGeom prst="rect">
                      <a:avLst/>
                    </a:prstGeom>
                    <a:ln>
                      <a:solidFill>
                        <a:schemeClr val="accent1"/>
                      </a:solidFill>
                    </a:ln>
                  </pic:spPr>
                </pic:pic>
              </a:graphicData>
            </a:graphic>
          </wp:inline>
        </w:drawing>
      </w:r>
    </w:p>
    <w:p w14:paraId="31FEBD36" w14:textId="4ECCBBA9" w:rsidR="00E94DBE" w:rsidRDefault="005875BB" w:rsidP="00E94DBE">
      <w:pPr>
        <w:pStyle w:val="ListParagraph"/>
        <w:spacing w:after="120"/>
        <w:jc w:val="both"/>
        <w:rPr>
          <w:rFonts w:asciiTheme="majorHAnsi" w:hAnsiTheme="majorHAnsi"/>
          <w:sz w:val="20"/>
          <w:szCs w:val="20"/>
        </w:rPr>
      </w:pPr>
      <w:r>
        <w:rPr>
          <w:rFonts w:asciiTheme="majorHAnsi" w:hAnsiTheme="majorHAnsi"/>
          <w:b/>
          <w:bCs/>
          <w:sz w:val="20"/>
          <w:szCs w:val="20"/>
        </w:rPr>
        <w:br w:type="page"/>
      </w:r>
    </w:p>
    <w:p w14:paraId="3474A0B8" w14:textId="6A1C6A9F" w:rsidR="008C579C" w:rsidRDefault="008C579C" w:rsidP="008C579C">
      <w:pPr>
        <w:pStyle w:val="ListParagraph"/>
        <w:numPr>
          <w:ilvl w:val="0"/>
          <w:numId w:val="44"/>
        </w:numPr>
        <w:spacing w:after="120"/>
        <w:jc w:val="both"/>
        <w:rPr>
          <w:rFonts w:asciiTheme="majorHAnsi" w:hAnsiTheme="majorHAnsi"/>
          <w:sz w:val="20"/>
          <w:szCs w:val="20"/>
        </w:rPr>
      </w:pPr>
      <w:r>
        <w:rPr>
          <w:rFonts w:asciiTheme="majorHAnsi" w:hAnsiTheme="majorHAnsi"/>
          <w:sz w:val="20"/>
          <w:szCs w:val="20"/>
        </w:rPr>
        <w:lastRenderedPageBreak/>
        <w:t xml:space="preserve">Add an Assign node. Set </w:t>
      </w:r>
    </w:p>
    <w:p w14:paraId="7946851D" w14:textId="77777777" w:rsidR="008C579C" w:rsidRDefault="008C579C" w:rsidP="008C579C">
      <w:pPr>
        <w:pStyle w:val="ListParagraph"/>
        <w:spacing w:after="120"/>
        <w:jc w:val="both"/>
        <w:rPr>
          <w:rFonts w:asciiTheme="majorHAnsi" w:hAnsiTheme="majorHAnsi"/>
          <w:sz w:val="20"/>
          <w:szCs w:val="20"/>
        </w:rPr>
      </w:pPr>
      <w:r>
        <w:rPr>
          <w:rFonts w:asciiTheme="majorHAnsi" w:hAnsiTheme="majorHAnsi"/>
          <w:sz w:val="20"/>
          <w:szCs w:val="20"/>
        </w:rPr>
        <w:t>‘From_0’ to ‘</w:t>
      </w:r>
      <w:r w:rsidRPr="00FA3E84">
        <w:rPr>
          <w:rFonts w:asciiTheme="majorHAnsi" w:hAnsiTheme="majorHAnsi"/>
          <w:sz w:val="20"/>
          <w:szCs w:val="20"/>
        </w:rPr>
        <w:t>new Object()</w:t>
      </w:r>
      <w:r>
        <w:rPr>
          <w:rFonts w:asciiTheme="majorHAnsi" w:hAnsiTheme="majorHAnsi"/>
          <w:sz w:val="20"/>
          <w:szCs w:val="20"/>
        </w:rPr>
        <w:t>’;</w:t>
      </w:r>
    </w:p>
    <w:p w14:paraId="216D944F" w14:textId="6CC628A1" w:rsidR="008C579C" w:rsidRDefault="008C579C" w:rsidP="008C579C">
      <w:pPr>
        <w:pStyle w:val="ListParagraph"/>
        <w:spacing w:after="120"/>
        <w:jc w:val="both"/>
        <w:rPr>
          <w:rFonts w:asciiTheme="majorHAnsi" w:hAnsiTheme="majorHAnsi"/>
          <w:sz w:val="20"/>
          <w:szCs w:val="20"/>
        </w:rPr>
      </w:pPr>
      <w:r>
        <w:rPr>
          <w:rFonts w:asciiTheme="majorHAnsi" w:hAnsiTheme="majorHAnsi"/>
          <w:sz w:val="20"/>
          <w:szCs w:val="20"/>
        </w:rPr>
        <w:t>‘From_1’ to ‘</w:t>
      </w:r>
      <w:proofErr w:type="spellStart"/>
      <w:r w:rsidR="00CB3D9F" w:rsidRPr="00CB3D9F">
        <w:rPr>
          <w:rFonts w:asciiTheme="majorHAnsi" w:hAnsiTheme="majorHAnsi"/>
          <w:sz w:val="20"/>
          <w:szCs w:val="20"/>
        </w:rPr>
        <w:t>PaypalTransactionDetails.data.transactionid</w:t>
      </w:r>
      <w:proofErr w:type="spellEnd"/>
      <w:r>
        <w:rPr>
          <w:rFonts w:asciiTheme="majorHAnsi" w:hAnsiTheme="majorHAnsi"/>
          <w:sz w:val="20"/>
          <w:szCs w:val="20"/>
        </w:rPr>
        <w:t>’;</w:t>
      </w:r>
    </w:p>
    <w:p w14:paraId="03DF6E66" w14:textId="6A85E074" w:rsidR="008C579C" w:rsidRDefault="008C579C" w:rsidP="008C579C">
      <w:pPr>
        <w:pStyle w:val="ListParagraph"/>
        <w:spacing w:after="120"/>
        <w:jc w:val="both"/>
        <w:rPr>
          <w:rFonts w:asciiTheme="majorHAnsi" w:hAnsiTheme="majorHAnsi"/>
          <w:sz w:val="20"/>
          <w:szCs w:val="20"/>
        </w:rPr>
      </w:pPr>
      <w:r>
        <w:rPr>
          <w:rFonts w:asciiTheme="majorHAnsi" w:hAnsiTheme="majorHAnsi"/>
          <w:sz w:val="20"/>
          <w:szCs w:val="20"/>
        </w:rPr>
        <w:t>‘From_2’ to ‘</w:t>
      </w:r>
      <w:r w:rsidR="007E7CBA" w:rsidRPr="007E7CBA">
        <w:rPr>
          <w:rFonts w:asciiTheme="majorHAnsi" w:hAnsiTheme="majorHAnsi"/>
          <w:sz w:val="20"/>
          <w:szCs w:val="20"/>
        </w:rPr>
        <w:t xml:space="preserve">"auto void </w:t>
      </w:r>
      <w:proofErr w:type="spellStart"/>
      <w:r w:rsidR="007E7CBA" w:rsidRPr="007E7CBA">
        <w:rPr>
          <w:rFonts w:asciiTheme="majorHAnsi" w:hAnsiTheme="majorHAnsi"/>
          <w:sz w:val="20"/>
          <w:szCs w:val="20"/>
        </w:rPr>
        <w:t>forter</w:t>
      </w:r>
      <w:proofErr w:type="spellEnd"/>
      <w:r w:rsidR="007E7CBA" w:rsidRPr="007E7CBA">
        <w:rPr>
          <w:rFonts w:asciiTheme="majorHAnsi" w:hAnsiTheme="majorHAnsi"/>
          <w:sz w:val="20"/>
          <w:szCs w:val="20"/>
        </w:rPr>
        <w:t>"</w:t>
      </w:r>
      <w:r>
        <w:rPr>
          <w:rFonts w:asciiTheme="majorHAnsi" w:hAnsiTheme="majorHAnsi"/>
          <w:sz w:val="20"/>
          <w:szCs w:val="20"/>
        </w:rPr>
        <w:t>’;</w:t>
      </w:r>
    </w:p>
    <w:p w14:paraId="1BDAC283" w14:textId="77B08577" w:rsidR="008C579C" w:rsidRDefault="008C579C" w:rsidP="008C579C">
      <w:pPr>
        <w:pStyle w:val="ListParagraph"/>
        <w:spacing w:after="120"/>
        <w:jc w:val="both"/>
        <w:rPr>
          <w:rFonts w:asciiTheme="majorHAnsi" w:hAnsiTheme="majorHAnsi"/>
          <w:sz w:val="20"/>
          <w:szCs w:val="20"/>
        </w:rPr>
      </w:pPr>
      <w:r>
        <w:rPr>
          <w:rFonts w:asciiTheme="majorHAnsi" w:hAnsiTheme="majorHAnsi"/>
          <w:sz w:val="20"/>
          <w:szCs w:val="20"/>
        </w:rPr>
        <w:t>‘To_0’ to ‘</w:t>
      </w:r>
      <w:proofErr w:type="spellStart"/>
      <w:r w:rsidR="004F6E02" w:rsidRPr="004F6E02">
        <w:rPr>
          <w:rFonts w:asciiTheme="majorHAnsi" w:hAnsiTheme="majorHAnsi"/>
          <w:sz w:val="20"/>
          <w:szCs w:val="20"/>
        </w:rPr>
        <w:t>PaypalDoVoid</w:t>
      </w:r>
      <w:proofErr w:type="spellEnd"/>
      <w:r>
        <w:rPr>
          <w:rFonts w:asciiTheme="majorHAnsi" w:hAnsiTheme="majorHAnsi"/>
          <w:sz w:val="20"/>
          <w:szCs w:val="20"/>
        </w:rPr>
        <w:t>’;</w:t>
      </w:r>
    </w:p>
    <w:p w14:paraId="3264DCEE" w14:textId="1D62ECCE" w:rsidR="008C579C" w:rsidRDefault="008C579C" w:rsidP="008C579C">
      <w:pPr>
        <w:pStyle w:val="ListParagraph"/>
        <w:spacing w:after="120"/>
        <w:jc w:val="both"/>
        <w:rPr>
          <w:rFonts w:asciiTheme="majorHAnsi" w:hAnsiTheme="majorHAnsi"/>
          <w:sz w:val="20"/>
          <w:szCs w:val="20"/>
        </w:rPr>
      </w:pPr>
      <w:r>
        <w:rPr>
          <w:rFonts w:asciiTheme="majorHAnsi" w:hAnsiTheme="majorHAnsi"/>
          <w:sz w:val="20"/>
          <w:szCs w:val="20"/>
        </w:rPr>
        <w:t>‘To_1’ to ‘</w:t>
      </w:r>
      <w:proofErr w:type="spellStart"/>
      <w:r w:rsidR="003E307A" w:rsidRPr="003E307A">
        <w:rPr>
          <w:rFonts w:asciiTheme="majorHAnsi" w:hAnsiTheme="majorHAnsi"/>
          <w:sz w:val="20"/>
          <w:szCs w:val="20"/>
        </w:rPr>
        <w:t>PaypalDoVoid.authorizationID</w:t>
      </w:r>
      <w:proofErr w:type="spellEnd"/>
      <w:r>
        <w:rPr>
          <w:rFonts w:asciiTheme="majorHAnsi" w:hAnsiTheme="majorHAnsi"/>
          <w:sz w:val="20"/>
          <w:szCs w:val="20"/>
        </w:rPr>
        <w:t>’;</w:t>
      </w:r>
    </w:p>
    <w:p w14:paraId="627C58EC" w14:textId="37639D6D" w:rsidR="008C579C" w:rsidRDefault="008C579C" w:rsidP="008C579C">
      <w:pPr>
        <w:pStyle w:val="ListParagraph"/>
        <w:spacing w:after="120"/>
        <w:jc w:val="both"/>
        <w:rPr>
          <w:rFonts w:asciiTheme="majorHAnsi" w:hAnsiTheme="majorHAnsi"/>
          <w:sz w:val="20"/>
          <w:szCs w:val="20"/>
        </w:rPr>
      </w:pPr>
      <w:r>
        <w:rPr>
          <w:rFonts w:asciiTheme="majorHAnsi" w:hAnsiTheme="majorHAnsi"/>
          <w:sz w:val="20"/>
          <w:szCs w:val="20"/>
        </w:rPr>
        <w:t>‘To_2’ to ‘</w:t>
      </w:r>
      <w:proofErr w:type="spellStart"/>
      <w:r w:rsidR="00E041BA" w:rsidRPr="00E041BA">
        <w:rPr>
          <w:rFonts w:asciiTheme="majorHAnsi" w:hAnsiTheme="majorHAnsi"/>
          <w:sz w:val="20"/>
          <w:szCs w:val="20"/>
        </w:rPr>
        <w:t>PaypalDoVoid.note</w:t>
      </w:r>
      <w:proofErr w:type="spellEnd"/>
      <w:r>
        <w:rPr>
          <w:rFonts w:asciiTheme="majorHAnsi" w:hAnsiTheme="majorHAnsi"/>
          <w:sz w:val="20"/>
          <w:szCs w:val="20"/>
        </w:rPr>
        <w:t>’;</w:t>
      </w:r>
    </w:p>
    <w:p w14:paraId="6109CDCB" w14:textId="737A63F4" w:rsidR="00755977" w:rsidRDefault="00671439" w:rsidP="00671439">
      <w:pPr>
        <w:pStyle w:val="ListParagraph"/>
        <w:spacing w:after="120"/>
        <w:jc w:val="center"/>
        <w:rPr>
          <w:rFonts w:asciiTheme="majorHAnsi" w:hAnsiTheme="majorHAnsi"/>
          <w:sz w:val="20"/>
          <w:szCs w:val="20"/>
        </w:rPr>
      </w:pPr>
      <w:r w:rsidRPr="00671439">
        <w:rPr>
          <w:rFonts w:asciiTheme="majorHAnsi" w:hAnsiTheme="majorHAnsi"/>
          <w:noProof/>
          <w:sz w:val="20"/>
          <w:szCs w:val="20"/>
          <w:lang w:bidi="ar-SA"/>
        </w:rPr>
        <w:drawing>
          <wp:inline distT="0" distB="0" distL="0" distR="0" wp14:anchorId="395989A4" wp14:editId="32087519">
            <wp:extent cx="3723116" cy="4238625"/>
            <wp:effectExtent l="19050" t="19050" r="1079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25214" cy="4241013"/>
                    </a:xfrm>
                    <a:prstGeom prst="rect">
                      <a:avLst/>
                    </a:prstGeom>
                    <a:ln>
                      <a:solidFill>
                        <a:schemeClr val="accent1"/>
                      </a:solidFill>
                    </a:ln>
                  </pic:spPr>
                </pic:pic>
              </a:graphicData>
            </a:graphic>
          </wp:inline>
        </w:drawing>
      </w:r>
    </w:p>
    <w:p w14:paraId="32B2481F" w14:textId="77777777" w:rsidR="0026465A" w:rsidRDefault="0026465A" w:rsidP="00755977">
      <w:pPr>
        <w:pStyle w:val="ListParagraph"/>
        <w:spacing w:after="120"/>
        <w:jc w:val="both"/>
        <w:rPr>
          <w:rFonts w:asciiTheme="majorHAnsi" w:hAnsiTheme="majorHAnsi"/>
          <w:sz w:val="20"/>
          <w:szCs w:val="20"/>
        </w:rPr>
      </w:pPr>
    </w:p>
    <w:p w14:paraId="786AB5A3" w14:textId="26894E25" w:rsidR="00755977" w:rsidRDefault="007D62F8" w:rsidP="002E44F7">
      <w:pPr>
        <w:pStyle w:val="ListParagraph"/>
        <w:numPr>
          <w:ilvl w:val="0"/>
          <w:numId w:val="44"/>
        </w:numPr>
        <w:spacing w:after="120"/>
        <w:jc w:val="both"/>
        <w:rPr>
          <w:rFonts w:asciiTheme="majorHAnsi" w:hAnsiTheme="majorHAnsi"/>
          <w:sz w:val="20"/>
          <w:szCs w:val="20"/>
        </w:rPr>
      </w:pPr>
      <w:r>
        <w:rPr>
          <w:rFonts w:asciiTheme="majorHAnsi" w:hAnsiTheme="majorHAnsi"/>
          <w:sz w:val="20"/>
          <w:szCs w:val="20"/>
        </w:rPr>
        <w:t>Add a Call node. Set ‘Pipeline’ to ‘</w:t>
      </w:r>
      <w:proofErr w:type="spellStart"/>
      <w:r w:rsidRPr="005D55A2">
        <w:rPr>
          <w:rFonts w:asciiTheme="majorHAnsi" w:hAnsiTheme="majorHAnsi"/>
          <w:sz w:val="20"/>
          <w:szCs w:val="20"/>
        </w:rPr>
        <w:t>Paypal-Do</w:t>
      </w:r>
      <w:r w:rsidR="009B3071">
        <w:rPr>
          <w:rFonts w:asciiTheme="majorHAnsi" w:hAnsiTheme="majorHAnsi"/>
          <w:sz w:val="20"/>
          <w:szCs w:val="20"/>
        </w:rPr>
        <w:t>Void</w:t>
      </w:r>
      <w:proofErr w:type="spellEnd"/>
      <w:r>
        <w:rPr>
          <w:rFonts w:asciiTheme="majorHAnsi" w:hAnsiTheme="majorHAnsi"/>
          <w:sz w:val="20"/>
          <w:szCs w:val="20"/>
        </w:rPr>
        <w:t>’.</w:t>
      </w:r>
    </w:p>
    <w:p w14:paraId="7AE364CF" w14:textId="56DE7C27" w:rsidR="007D62F8" w:rsidRDefault="00185663" w:rsidP="00185663">
      <w:pPr>
        <w:pStyle w:val="ListParagraph"/>
        <w:spacing w:after="120"/>
        <w:jc w:val="center"/>
        <w:rPr>
          <w:rFonts w:asciiTheme="majorHAnsi" w:hAnsiTheme="majorHAnsi"/>
          <w:sz w:val="20"/>
          <w:szCs w:val="20"/>
        </w:rPr>
      </w:pPr>
      <w:r w:rsidRPr="00185663">
        <w:rPr>
          <w:rFonts w:asciiTheme="majorHAnsi" w:hAnsiTheme="majorHAnsi"/>
          <w:noProof/>
          <w:sz w:val="20"/>
          <w:szCs w:val="20"/>
          <w:lang w:bidi="ar-SA"/>
        </w:rPr>
        <w:drawing>
          <wp:inline distT="0" distB="0" distL="0" distR="0" wp14:anchorId="304DCBF2" wp14:editId="4CF1BC05">
            <wp:extent cx="2701443" cy="2667000"/>
            <wp:effectExtent l="19050" t="19050" r="2286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706986" cy="2672473"/>
                    </a:xfrm>
                    <a:prstGeom prst="rect">
                      <a:avLst/>
                    </a:prstGeom>
                    <a:ln>
                      <a:solidFill>
                        <a:schemeClr val="accent1"/>
                      </a:solidFill>
                    </a:ln>
                  </pic:spPr>
                </pic:pic>
              </a:graphicData>
            </a:graphic>
          </wp:inline>
        </w:drawing>
      </w:r>
    </w:p>
    <w:p w14:paraId="7C87B223" w14:textId="5FE0B85C" w:rsidR="009B3071" w:rsidRDefault="00094BBA" w:rsidP="007D62F8">
      <w:pPr>
        <w:pStyle w:val="ListParagraph"/>
        <w:spacing w:after="120"/>
        <w:jc w:val="both"/>
        <w:rPr>
          <w:rFonts w:asciiTheme="majorHAnsi" w:hAnsiTheme="majorHAnsi"/>
          <w:sz w:val="20"/>
          <w:szCs w:val="20"/>
        </w:rPr>
      </w:pPr>
      <w:r>
        <w:rPr>
          <w:rFonts w:asciiTheme="majorHAnsi" w:hAnsiTheme="majorHAnsi"/>
          <w:b/>
          <w:bCs/>
          <w:sz w:val="20"/>
          <w:szCs w:val="20"/>
        </w:rPr>
        <w:br w:type="page"/>
      </w:r>
    </w:p>
    <w:p w14:paraId="4BBFA013" w14:textId="08207F01" w:rsidR="007D62F8" w:rsidRDefault="00D439C0" w:rsidP="008D5572">
      <w:pPr>
        <w:pStyle w:val="ListParagraph"/>
        <w:numPr>
          <w:ilvl w:val="0"/>
          <w:numId w:val="44"/>
        </w:numPr>
        <w:spacing w:after="120"/>
        <w:rPr>
          <w:rFonts w:asciiTheme="majorHAnsi" w:hAnsiTheme="majorHAnsi"/>
          <w:sz w:val="20"/>
          <w:szCs w:val="20"/>
        </w:rPr>
      </w:pPr>
      <w:r>
        <w:rPr>
          <w:rFonts w:asciiTheme="majorHAnsi" w:hAnsiTheme="majorHAnsi"/>
          <w:sz w:val="20"/>
          <w:szCs w:val="20"/>
        </w:rPr>
        <w:lastRenderedPageBreak/>
        <w:t>Add a Script node. Set ‘</w:t>
      </w:r>
      <w:proofErr w:type="spellStart"/>
      <w:r>
        <w:rPr>
          <w:rFonts w:asciiTheme="majorHAnsi" w:hAnsiTheme="majorHAnsi"/>
          <w:sz w:val="20"/>
          <w:szCs w:val="20"/>
        </w:rPr>
        <w:t>ScriptFile</w:t>
      </w:r>
      <w:proofErr w:type="spellEnd"/>
      <w:r>
        <w:rPr>
          <w:rFonts w:asciiTheme="majorHAnsi" w:hAnsiTheme="majorHAnsi"/>
          <w:sz w:val="20"/>
          <w:szCs w:val="20"/>
        </w:rPr>
        <w:t>’ to ‘</w:t>
      </w:r>
      <w:proofErr w:type="spellStart"/>
      <w:r w:rsidRPr="00EE0E51">
        <w:rPr>
          <w:rFonts w:asciiTheme="majorHAnsi" w:hAnsiTheme="majorHAnsi"/>
          <w:sz w:val="20"/>
          <w:szCs w:val="20"/>
        </w:rPr>
        <w:t>int_</w:t>
      </w:r>
      <w:proofErr w:type="gramStart"/>
      <w:r w:rsidRPr="00EE0E51">
        <w:rPr>
          <w:rFonts w:asciiTheme="majorHAnsi" w:hAnsiTheme="majorHAnsi"/>
          <w:sz w:val="20"/>
          <w:szCs w:val="20"/>
        </w:rPr>
        <w:t>forter:pipelets</w:t>
      </w:r>
      <w:proofErr w:type="spellEnd"/>
      <w:r w:rsidRPr="00EE0E51">
        <w:rPr>
          <w:rFonts w:asciiTheme="majorHAnsi" w:hAnsiTheme="majorHAnsi"/>
          <w:sz w:val="20"/>
          <w:szCs w:val="20"/>
        </w:rPr>
        <w:t>/</w:t>
      </w:r>
      <w:proofErr w:type="spellStart"/>
      <w:r w:rsidRPr="00EE0E51">
        <w:rPr>
          <w:rFonts w:asciiTheme="majorHAnsi" w:hAnsiTheme="majorHAnsi"/>
          <w:sz w:val="20"/>
          <w:szCs w:val="20"/>
        </w:rPr>
        <w:t>forter</w:t>
      </w:r>
      <w:proofErr w:type="spellEnd"/>
      <w:r w:rsidRPr="00EE0E51">
        <w:rPr>
          <w:rFonts w:asciiTheme="majorHAnsi" w:hAnsiTheme="majorHAnsi"/>
          <w:sz w:val="20"/>
          <w:szCs w:val="20"/>
        </w:rPr>
        <w:t>/ForterCallStoreResponse.ds</w:t>
      </w:r>
      <w:proofErr w:type="gramEnd"/>
      <w:r>
        <w:rPr>
          <w:rFonts w:asciiTheme="majorHAnsi" w:hAnsiTheme="majorHAnsi"/>
          <w:sz w:val="20"/>
          <w:szCs w:val="20"/>
        </w:rPr>
        <w:t>’; ‘</w:t>
      </w:r>
      <w:proofErr w:type="spellStart"/>
      <w:r w:rsidRPr="00FF6A8C">
        <w:rPr>
          <w:rFonts w:asciiTheme="majorHAnsi" w:hAnsiTheme="majorHAnsi"/>
          <w:sz w:val="20"/>
          <w:szCs w:val="20"/>
        </w:rPr>
        <w:t>PaymentInstrument</w:t>
      </w:r>
      <w:proofErr w:type="spellEnd"/>
      <w:r>
        <w:rPr>
          <w:rFonts w:asciiTheme="majorHAnsi" w:hAnsiTheme="majorHAnsi"/>
          <w:sz w:val="20"/>
          <w:szCs w:val="20"/>
        </w:rPr>
        <w:t>’ to ‘</w:t>
      </w:r>
      <w:proofErr w:type="spellStart"/>
      <w:r w:rsidRPr="00FF6A8C">
        <w:rPr>
          <w:rFonts w:asciiTheme="majorHAnsi" w:hAnsiTheme="majorHAnsi"/>
          <w:sz w:val="20"/>
          <w:szCs w:val="20"/>
        </w:rPr>
        <w:t>PaymentInstrument</w:t>
      </w:r>
      <w:proofErr w:type="spellEnd"/>
      <w:r>
        <w:rPr>
          <w:rFonts w:asciiTheme="majorHAnsi" w:hAnsiTheme="majorHAnsi"/>
          <w:sz w:val="20"/>
          <w:szCs w:val="20"/>
        </w:rPr>
        <w:t>’; ‘</w:t>
      </w:r>
      <w:proofErr w:type="spellStart"/>
      <w:r>
        <w:rPr>
          <w:rFonts w:asciiTheme="majorHAnsi" w:hAnsiTheme="majorHAnsi"/>
          <w:sz w:val="20"/>
          <w:szCs w:val="20"/>
        </w:rPr>
        <w:t>ResponseDataContainer</w:t>
      </w:r>
      <w:proofErr w:type="spellEnd"/>
      <w:r>
        <w:rPr>
          <w:rFonts w:asciiTheme="majorHAnsi" w:hAnsiTheme="majorHAnsi"/>
          <w:sz w:val="20"/>
          <w:szCs w:val="20"/>
        </w:rPr>
        <w:t>’ to ‘</w:t>
      </w:r>
      <w:proofErr w:type="spellStart"/>
      <w:r w:rsidR="00901A53" w:rsidRPr="00901A53">
        <w:rPr>
          <w:rFonts w:asciiTheme="majorHAnsi" w:hAnsiTheme="majorHAnsi"/>
          <w:sz w:val="20"/>
          <w:szCs w:val="20"/>
        </w:rPr>
        <w:t>DoVoidResponseContainer</w:t>
      </w:r>
      <w:proofErr w:type="spellEnd"/>
      <w:r>
        <w:rPr>
          <w:rFonts w:asciiTheme="majorHAnsi" w:hAnsiTheme="majorHAnsi"/>
          <w:sz w:val="20"/>
          <w:szCs w:val="20"/>
        </w:rPr>
        <w:t>’; ‘</w:t>
      </w:r>
      <w:proofErr w:type="spellStart"/>
      <w:r>
        <w:rPr>
          <w:rFonts w:asciiTheme="majorHAnsi" w:hAnsiTheme="majorHAnsi"/>
          <w:sz w:val="20"/>
          <w:szCs w:val="20"/>
        </w:rPr>
        <w:t>ResponseType</w:t>
      </w:r>
      <w:proofErr w:type="spellEnd"/>
      <w:r>
        <w:rPr>
          <w:rFonts w:asciiTheme="majorHAnsi" w:hAnsiTheme="majorHAnsi"/>
          <w:sz w:val="20"/>
          <w:szCs w:val="20"/>
        </w:rPr>
        <w:t>’ to ‘</w:t>
      </w:r>
      <w:r w:rsidR="008D5572" w:rsidRPr="008D5572">
        <w:rPr>
          <w:rFonts w:asciiTheme="majorHAnsi" w:hAnsiTheme="majorHAnsi"/>
          <w:sz w:val="20"/>
          <w:szCs w:val="20"/>
        </w:rPr>
        <w:t>"</w:t>
      </w:r>
      <w:proofErr w:type="spellStart"/>
      <w:r w:rsidR="008D5572" w:rsidRPr="008D5572">
        <w:rPr>
          <w:rFonts w:asciiTheme="majorHAnsi" w:hAnsiTheme="majorHAnsi"/>
          <w:sz w:val="20"/>
          <w:szCs w:val="20"/>
        </w:rPr>
        <w:t>paypal_void_response</w:t>
      </w:r>
      <w:proofErr w:type="spellEnd"/>
      <w:r w:rsidR="008D5572" w:rsidRPr="008D5572">
        <w:rPr>
          <w:rFonts w:asciiTheme="majorHAnsi" w:hAnsiTheme="majorHAnsi"/>
          <w:sz w:val="20"/>
          <w:szCs w:val="20"/>
        </w:rPr>
        <w:t>"</w:t>
      </w:r>
      <w:r>
        <w:rPr>
          <w:rFonts w:asciiTheme="majorHAnsi" w:hAnsiTheme="majorHAnsi"/>
          <w:sz w:val="20"/>
          <w:szCs w:val="20"/>
        </w:rPr>
        <w:t>’.</w:t>
      </w:r>
    </w:p>
    <w:p w14:paraId="13757108" w14:textId="05AB2349" w:rsidR="00D439C0" w:rsidRDefault="0024166D" w:rsidP="0024166D">
      <w:pPr>
        <w:pStyle w:val="ListParagraph"/>
        <w:spacing w:after="120"/>
        <w:jc w:val="center"/>
        <w:rPr>
          <w:rFonts w:asciiTheme="majorHAnsi" w:hAnsiTheme="majorHAnsi"/>
          <w:sz w:val="20"/>
          <w:szCs w:val="20"/>
        </w:rPr>
      </w:pPr>
      <w:r w:rsidRPr="0024166D">
        <w:rPr>
          <w:rFonts w:asciiTheme="majorHAnsi" w:hAnsiTheme="majorHAnsi"/>
          <w:noProof/>
          <w:sz w:val="20"/>
          <w:szCs w:val="20"/>
          <w:lang w:bidi="ar-SA"/>
        </w:rPr>
        <w:drawing>
          <wp:inline distT="0" distB="0" distL="0" distR="0" wp14:anchorId="117555AE" wp14:editId="708C70AF">
            <wp:extent cx="2600325" cy="3123002"/>
            <wp:effectExtent l="19050" t="19050" r="9525" b="203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600806" cy="3123579"/>
                    </a:xfrm>
                    <a:prstGeom prst="rect">
                      <a:avLst/>
                    </a:prstGeom>
                    <a:ln>
                      <a:solidFill>
                        <a:schemeClr val="accent1"/>
                      </a:solidFill>
                    </a:ln>
                  </pic:spPr>
                </pic:pic>
              </a:graphicData>
            </a:graphic>
          </wp:inline>
        </w:drawing>
      </w:r>
    </w:p>
    <w:p w14:paraId="620CD5AA" w14:textId="77777777" w:rsidR="00271B60" w:rsidRDefault="00271B60" w:rsidP="00D439C0">
      <w:pPr>
        <w:pStyle w:val="ListParagraph"/>
        <w:spacing w:after="120"/>
        <w:jc w:val="both"/>
        <w:rPr>
          <w:rFonts w:asciiTheme="majorHAnsi" w:hAnsiTheme="majorHAnsi"/>
          <w:sz w:val="20"/>
          <w:szCs w:val="20"/>
        </w:rPr>
      </w:pPr>
    </w:p>
    <w:p w14:paraId="23F24E7A" w14:textId="19DE06B5" w:rsidR="00A94180" w:rsidRDefault="00A94180" w:rsidP="00A94180">
      <w:pPr>
        <w:pStyle w:val="ListParagraph"/>
        <w:numPr>
          <w:ilvl w:val="0"/>
          <w:numId w:val="44"/>
        </w:numPr>
        <w:spacing w:after="120"/>
        <w:rPr>
          <w:rFonts w:asciiTheme="majorHAnsi" w:hAnsiTheme="majorHAnsi"/>
          <w:sz w:val="20"/>
          <w:szCs w:val="20"/>
        </w:rPr>
      </w:pPr>
      <w:r>
        <w:rPr>
          <w:rFonts w:asciiTheme="majorHAnsi" w:hAnsiTheme="majorHAnsi"/>
          <w:sz w:val="20"/>
          <w:szCs w:val="20"/>
        </w:rPr>
        <w:t xml:space="preserve">Add a Script node. Set </w:t>
      </w:r>
    </w:p>
    <w:p w14:paraId="21B96D99" w14:textId="184C0C82" w:rsidR="00A94180" w:rsidRDefault="00A94180" w:rsidP="00A94180">
      <w:pPr>
        <w:pStyle w:val="ListParagraph"/>
        <w:spacing w:after="120"/>
        <w:rPr>
          <w:rFonts w:asciiTheme="majorHAnsi" w:hAnsiTheme="majorHAnsi"/>
          <w:sz w:val="20"/>
          <w:szCs w:val="20"/>
        </w:rPr>
      </w:pPr>
      <w:r>
        <w:rPr>
          <w:rFonts w:asciiTheme="majorHAnsi" w:hAnsiTheme="majorHAnsi"/>
          <w:sz w:val="20"/>
          <w:szCs w:val="20"/>
        </w:rPr>
        <w:t>‘</w:t>
      </w:r>
      <w:proofErr w:type="spellStart"/>
      <w:r>
        <w:rPr>
          <w:rFonts w:asciiTheme="majorHAnsi" w:hAnsiTheme="majorHAnsi"/>
          <w:sz w:val="20"/>
          <w:szCs w:val="20"/>
        </w:rPr>
        <w:t>ScriptFile</w:t>
      </w:r>
      <w:proofErr w:type="spellEnd"/>
      <w:r>
        <w:rPr>
          <w:rFonts w:asciiTheme="majorHAnsi" w:hAnsiTheme="majorHAnsi"/>
          <w:sz w:val="20"/>
          <w:szCs w:val="20"/>
        </w:rPr>
        <w:t>’ to ‘</w:t>
      </w:r>
      <w:proofErr w:type="spellStart"/>
      <w:r w:rsidR="00F60BD3" w:rsidRPr="00F60BD3">
        <w:rPr>
          <w:rFonts w:asciiTheme="majorHAnsi" w:hAnsiTheme="majorHAnsi"/>
          <w:sz w:val="20"/>
          <w:szCs w:val="20"/>
        </w:rPr>
        <w:t>int_</w:t>
      </w:r>
      <w:proofErr w:type="gramStart"/>
      <w:r w:rsidR="00F60BD3" w:rsidRPr="00F60BD3">
        <w:rPr>
          <w:rFonts w:asciiTheme="majorHAnsi" w:hAnsiTheme="majorHAnsi"/>
          <w:sz w:val="20"/>
          <w:szCs w:val="20"/>
        </w:rPr>
        <w:t>paypal:data</w:t>
      </w:r>
      <w:proofErr w:type="spellEnd"/>
      <w:r w:rsidR="00F60BD3" w:rsidRPr="00F60BD3">
        <w:rPr>
          <w:rFonts w:asciiTheme="majorHAnsi" w:hAnsiTheme="majorHAnsi"/>
          <w:sz w:val="20"/>
          <w:szCs w:val="20"/>
        </w:rPr>
        <w:t>/UpdateOrderTransaction.ds</w:t>
      </w:r>
      <w:proofErr w:type="gramEnd"/>
      <w:r>
        <w:rPr>
          <w:rFonts w:asciiTheme="majorHAnsi" w:hAnsiTheme="majorHAnsi"/>
          <w:sz w:val="20"/>
          <w:szCs w:val="20"/>
        </w:rPr>
        <w:t xml:space="preserve">’; </w:t>
      </w:r>
    </w:p>
    <w:p w14:paraId="61AE40CD" w14:textId="77777777" w:rsidR="00A94180" w:rsidRDefault="00A94180" w:rsidP="00A94180">
      <w:pPr>
        <w:pStyle w:val="ListParagraph"/>
        <w:spacing w:after="120"/>
        <w:rPr>
          <w:rFonts w:asciiTheme="majorHAnsi" w:hAnsiTheme="majorHAnsi"/>
          <w:sz w:val="20"/>
          <w:szCs w:val="20"/>
        </w:rPr>
      </w:pPr>
      <w:r>
        <w:rPr>
          <w:rFonts w:asciiTheme="majorHAnsi" w:hAnsiTheme="majorHAnsi"/>
          <w:sz w:val="20"/>
          <w:szCs w:val="20"/>
        </w:rPr>
        <w:t>‘</w:t>
      </w:r>
      <w:proofErr w:type="spellStart"/>
      <w:r>
        <w:rPr>
          <w:rFonts w:asciiTheme="majorHAnsi" w:hAnsiTheme="majorHAnsi"/>
          <w:sz w:val="20"/>
          <w:szCs w:val="20"/>
        </w:rPr>
        <w:t>IsCustomOrder</w:t>
      </w:r>
      <w:proofErr w:type="spellEnd"/>
      <w:r>
        <w:rPr>
          <w:rFonts w:asciiTheme="majorHAnsi" w:hAnsiTheme="majorHAnsi"/>
          <w:sz w:val="20"/>
          <w:szCs w:val="20"/>
        </w:rPr>
        <w:t>’ to ‘</w:t>
      </w:r>
      <w:r w:rsidRPr="008372DF">
        <w:rPr>
          <w:rFonts w:asciiTheme="majorHAnsi" w:hAnsiTheme="majorHAnsi"/>
          <w:sz w:val="20"/>
          <w:szCs w:val="20"/>
        </w:rPr>
        <w:t>false</w:t>
      </w:r>
      <w:r>
        <w:rPr>
          <w:rFonts w:asciiTheme="majorHAnsi" w:hAnsiTheme="majorHAnsi"/>
          <w:sz w:val="20"/>
          <w:szCs w:val="20"/>
        </w:rPr>
        <w:t xml:space="preserve">’; </w:t>
      </w:r>
    </w:p>
    <w:p w14:paraId="74F8D77B" w14:textId="34C449B3" w:rsidR="00A94180" w:rsidRDefault="00A94180" w:rsidP="00A94180">
      <w:pPr>
        <w:pStyle w:val="ListParagraph"/>
        <w:spacing w:after="120"/>
        <w:rPr>
          <w:rFonts w:asciiTheme="majorHAnsi" w:hAnsiTheme="majorHAnsi"/>
          <w:sz w:val="20"/>
          <w:szCs w:val="20"/>
        </w:rPr>
      </w:pPr>
      <w:r>
        <w:rPr>
          <w:rFonts w:asciiTheme="majorHAnsi" w:hAnsiTheme="majorHAnsi"/>
          <w:sz w:val="20"/>
          <w:szCs w:val="20"/>
        </w:rPr>
        <w:t>‘</w:t>
      </w:r>
      <w:proofErr w:type="spellStart"/>
      <w:r w:rsidRPr="0036024B">
        <w:rPr>
          <w:rFonts w:asciiTheme="majorHAnsi" w:hAnsiTheme="majorHAnsi"/>
          <w:sz w:val="20"/>
          <w:szCs w:val="20"/>
        </w:rPr>
        <w:t>MethodNam</w:t>
      </w:r>
      <w:r>
        <w:rPr>
          <w:rFonts w:asciiTheme="majorHAnsi" w:hAnsiTheme="majorHAnsi"/>
          <w:sz w:val="20"/>
          <w:szCs w:val="20"/>
        </w:rPr>
        <w:t>e</w:t>
      </w:r>
      <w:proofErr w:type="spellEnd"/>
      <w:r>
        <w:rPr>
          <w:rFonts w:asciiTheme="majorHAnsi" w:hAnsiTheme="majorHAnsi"/>
          <w:sz w:val="20"/>
          <w:szCs w:val="20"/>
        </w:rPr>
        <w:t>’ to ‘</w:t>
      </w:r>
      <w:r w:rsidR="00ED5B40" w:rsidRPr="00ED5B40">
        <w:rPr>
          <w:rFonts w:asciiTheme="majorHAnsi" w:hAnsiTheme="majorHAnsi"/>
          <w:sz w:val="20"/>
          <w:szCs w:val="20"/>
        </w:rPr>
        <w:t>"</w:t>
      </w:r>
      <w:proofErr w:type="spellStart"/>
      <w:r w:rsidR="00ED5B40" w:rsidRPr="00ED5B40">
        <w:rPr>
          <w:rFonts w:asciiTheme="majorHAnsi" w:hAnsiTheme="majorHAnsi"/>
          <w:sz w:val="20"/>
          <w:szCs w:val="20"/>
        </w:rPr>
        <w:t>DoVoid</w:t>
      </w:r>
      <w:proofErr w:type="spellEnd"/>
      <w:r w:rsidR="00ED5B40" w:rsidRPr="00ED5B40">
        <w:rPr>
          <w:rFonts w:asciiTheme="majorHAnsi" w:hAnsiTheme="majorHAnsi"/>
          <w:sz w:val="20"/>
          <w:szCs w:val="20"/>
        </w:rPr>
        <w:t>"</w:t>
      </w:r>
      <w:r>
        <w:rPr>
          <w:rFonts w:asciiTheme="majorHAnsi" w:hAnsiTheme="majorHAnsi"/>
          <w:sz w:val="20"/>
          <w:szCs w:val="20"/>
        </w:rPr>
        <w:t xml:space="preserve">’; </w:t>
      </w:r>
    </w:p>
    <w:p w14:paraId="096F6FD1" w14:textId="77777777" w:rsidR="00A94180" w:rsidRDefault="00A94180" w:rsidP="00A94180">
      <w:pPr>
        <w:pStyle w:val="ListParagraph"/>
        <w:spacing w:after="120"/>
        <w:rPr>
          <w:rFonts w:asciiTheme="majorHAnsi" w:hAnsiTheme="majorHAnsi"/>
          <w:sz w:val="20"/>
          <w:szCs w:val="20"/>
        </w:rPr>
      </w:pPr>
      <w:r>
        <w:rPr>
          <w:rFonts w:asciiTheme="majorHAnsi" w:hAnsiTheme="majorHAnsi"/>
          <w:sz w:val="20"/>
          <w:szCs w:val="20"/>
        </w:rPr>
        <w:t>‘</w:t>
      </w:r>
      <w:proofErr w:type="spellStart"/>
      <w:r>
        <w:rPr>
          <w:rFonts w:asciiTheme="majorHAnsi" w:hAnsiTheme="majorHAnsi"/>
          <w:sz w:val="20"/>
          <w:szCs w:val="20"/>
        </w:rPr>
        <w:t>OrderNo</w:t>
      </w:r>
      <w:proofErr w:type="spellEnd"/>
      <w:r>
        <w:rPr>
          <w:rFonts w:asciiTheme="majorHAnsi" w:hAnsiTheme="majorHAnsi"/>
          <w:sz w:val="20"/>
          <w:szCs w:val="20"/>
        </w:rPr>
        <w:t>’ to ‘</w:t>
      </w:r>
      <w:proofErr w:type="spellStart"/>
      <w:r w:rsidRPr="00603CAB">
        <w:rPr>
          <w:rFonts w:asciiTheme="majorHAnsi" w:hAnsiTheme="majorHAnsi"/>
          <w:sz w:val="20"/>
          <w:szCs w:val="20"/>
        </w:rPr>
        <w:t>Order.orderNo</w:t>
      </w:r>
      <w:proofErr w:type="spellEnd"/>
      <w:r>
        <w:rPr>
          <w:rFonts w:asciiTheme="majorHAnsi" w:hAnsiTheme="majorHAnsi"/>
          <w:sz w:val="20"/>
          <w:szCs w:val="20"/>
        </w:rPr>
        <w:t xml:space="preserve">’; </w:t>
      </w:r>
    </w:p>
    <w:p w14:paraId="64911272" w14:textId="17F6ACFC" w:rsidR="00EC573C" w:rsidRDefault="00A94180" w:rsidP="00B27376">
      <w:pPr>
        <w:pStyle w:val="ListParagraph"/>
        <w:spacing w:after="120"/>
        <w:rPr>
          <w:rFonts w:asciiTheme="majorHAnsi" w:hAnsiTheme="majorHAnsi"/>
          <w:sz w:val="20"/>
          <w:szCs w:val="20"/>
        </w:rPr>
      </w:pPr>
      <w:r>
        <w:rPr>
          <w:rFonts w:asciiTheme="majorHAnsi" w:hAnsiTheme="majorHAnsi"/>
          <w:sz w:val="20"/>
          <w:szCs w:val="20"/>
        </w:rPr>
        <w:t>‘</w:t>
      </w:r>
      <w:proofErr w:type="spellStart"/>
      <w:r>
        <w:rPr>
          <w:rFonts w:asciiTheme="majorHAnsi" w:hAnsiTheme="majorHAnsi"/>
          <w:sz w:val="20"/>
          <w:szCs w:val="20"/>
        </w:rPr>
        <w:t>TransactionID</w:t>
      </w:r>
      <w:proofErr w:type="spellEnd"/>
      <w:r>
        <w:rPr>
          <w:rFonts w:asciiTheme="majorHAnsi" w:hAnsiTheme="majorHAnsi"/>
          <w:sz w:val="20"/>
          <w:szCs w:val="20"/>
        </w:rPr>
        <w:t>’ to ‘</w:t>
      </w:r>
      <w:proofErr w:type="spellStart"/>
      <w:r w:rsidR="00F33C8D" w:rsidRPr="00F33C8D">
        <w:rPr>
          <w:rFonts w:asciiTheme="majorHAnsi" w:hAnsiTheme="majorHAnsi"/>
          <w:sz w:val="20"/>
          <w:szCs w:val="20"/>
        </w:rPr>
        <w:t>DoVoidResponseContainer.data.get</w:t>
      </w:r>
      <w:proofErr w:type="spellEnd"/>
      <w:r w:rsidR="00F33C8D" w:rsidRPr="00F33C8D">
        <w:rPr>
          <w:rFonts w:asciiTheme="majorHAnsi" w:hAnsiTheme="majorHAnsi"/>
          <w:sz w:val="20"/>
          <w:szCs w:val="20"/>
        </w:rPr>
        <w:t>('</w:t>
      </w:r>
      <w:proofErr w:type="spellStart"/>
      <w:r w:rsidR="00F33C8D" w:rsidRPr="00F33C8D">
        <w:rPr>
          <w:rFonts w:asciiTheme="majorHAnsi" w:hAnsiTheme="majorHAnsi"/>
          <w:sz w:val="20"/>
          <w:szCs w:val="20"/>
        </w:rPr>
        <w:t>transactionid</w:t>
      </w:r>
      <w:proofErr w:type="spellEnd"/>
      <w:r w:rsidR="00F33C8D" w:rsidRPr="00F33C8D">
        <w:rPr>
          <w:rFonts w:asciiTheme="majorHAnsi" w:hAnsiTheme="majorHAnsi"/>
          <w:sz w:val="20"/>
          <w:szCs w:val="20"/>
        </w:rPr>
        <w:t xml:space="preserve">') || </w:t>
      </w:r>
      <w:proofErr w:type="spellStart"/>
      <w:r w:rsidR="00F33C8D" w:rsidRPr="00F33C8D">
        <w:rPr>
          <w:rFonts w:asciiTheme="majorHAnsi" w:hAnsiTheme="majorHAnsi"/>
          <w:sz w:val="20"/>
          <w:szCs w:val="20"/>
        </w:rPr>
        <w:t>DoVoidResponseContainer.data.get</w:t>
      </w:r>
      <w:proofErr w:type="spellEnd"/>
      <w:r w:rsidR="00F33C8D" w:rsidRPr="00F33C8D">
        <w:rPr>
          <w:rFonts w:asciiTheme="majorHAnsi" w:hAnsiTheme="majorHAnsi"/>
          <w:sz w:val="20"/>
          <w:szCs w:val="20"/>
        </w:rPr>
        <w:t>('</w:t>
      </w:r>
      <w:proofErr w:type="spellStart"/>
      <w:r w:rsidR="00F33C8D" w:rsidRPr="00F33C8D">
        <w:rPr>
          <w:rFonts w:asciiTheme="majorHAnsi" w:hAnsiTheme="majorHAnsi"/>
          <w:sz w:val="20"/>
          <w:szCs w:val="20"/>
        </w:rPr>
        <w:t>authorizationid</w:t>
      </w:r>
      <w:proofErr w:type="spellEnd"/>
      <w:r w:rsidR="00F33C8D" w:rsidRPr="00F33C8D">
        <w:rPr>
          <w:rFonts w:asciiTheme="majorHAnsi" w:hAnsiTheme="majorHAnsi"/>
          <w:sz w:val="20"/>
          <w:szCs w:val="20"/>
        </w:rPr>
        <w:t xml:space="preserve">') || </w:t>
      </w:r>
      <w:proofErr w:type="spellStart"/>
      <w:r w:rsidR="00F33C8D" w:rsidRPr="00F33C8D">
        <w:rPr>
          <w:rFonts w:asciiTheme="majorHAnsi" w:hAnsiTheme="majorHAnsi"/>
          <w:sz w:val="20"/>
          <w:szCs w:val="20"/>
        </w:rPr>
        <w:t>DoVoidResponseContainer.data.get</w:t>
      </w:r>
      <w:proofErr w:type="spellEnd"/>
      <w:r w:rsidR="00F33C8D" w:rsidRPr="00F33C8D">
        <w:rPr>
          <w:rFonts w:asciiTheme="majorHAnsi" w:hAnsiTheme="majorHAnsi"/>
          <w:sz w:val="20"/>
          <w:szCs w:val="20"/>
        </w:rPr>
        <w:t>('</w:t>
      </w:r>
      <w:proofErr w:type="spellStart"/>
      <w:r w:rsidR="00F33C8D" w:rsidRPr="00F33C8D">
        <w:rPr>
          <w:rFonts w:asciiTheme="majorHAnsi" w:hAnsiTheme="majorHAnsi"/>
          <w:sz w:val="20"/>
          <w:szCs w:val="20"/>
        </w:rPr>
        <w:t>refundtransactionid</w:t>
      </w:r>
      <w:proofErr w:type="spellEnd"/>
      <w:r w:rsidR="00F33C8D" w:rsidRPr="00F33C8D">
        <w:rPr>
          <w:rFonts w:asciiTheme="majorHAnsi" w:hAnsiTheme="majorHAnsi"/>
          <w:sz w:val="20"/>
          <w:szCs w:val="20"/>
        </w:rPr>
        <w:t>')</w:t>
      </w:r>
      <w:r>
        <w:rPr>
          <w:rFonts w:asciiTheme="majorHAnsi" w:hAnsiTheme="majorHAnsi"/>
          <w:sz w:val="20"/>
          <w:szCs w:val="20"/>
        </w:rPr>
        <w:t>’.</w:t>
      </w:r>
    </w:p>
    <w:p w14:paraId="490F124C" w14:textId="4E02526B" w:rsidR="00BB100F" w:rsidRDefault="00BB100F" w:rsidP="00BB100F">
      <w:pPr>
        <w:pStyle w:val="ListParagraph"/>
        <w:spacing w:after="120"/>
        <w:jc w:val="center"/>
        <w:rPr>
          <w:rFonts w:asciiTheme="majorHAnsi" w:hAnsiTheme="majorHAnsi"/>
          <w:sz w:val="20"/>
          <w:szCs w:val="20"/>
        </w:rPr>
      </w:pPr>
      <w:r w:rsidRPr="00BB100F">
        <w:rPr>
          <w:rFonts w:asciiTheme="majorHAnsi" w:hAnsiTheme="majorHAnsi"/>
          <w:noProof/>
          <w:sz w:val="20"/>
          <w:szCs w:val="20"/>
          <w:lang w:bidi="ar-SA"/>
        </w:rPr>
        <w:drawing>
          <wp:inline distT="0" distB="0" distL="0" distR="0" wp14:anchorId="4A20AECF" wp14:editId="64958E7D">
            <wp:extent cx="2869682" cy="3524250"/>
            <wp:effectExtent l="19050" t="19050" r="2603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870930" cy="3525783"/>
                    </a:xfrm>
                    <a:prstGeom prst="rect">
                      <a:avLst/>
                    </a:prstGeom>
                    <a:ln>
                      <a:solidFill>
                        <a:schemeClr val="accent1"/>
                      </a:solidFill>
                    </a:ln>
                  </pic:spPr>
                </pic:pic>
              </a:graphicData>
            </a:graphic>
          </wp:inline>
        </w:drawing>
      </w:r>
    </w:p>
    <w:p w14:paraId="365B3AE5" w14:textId="64EF2EDE" w:rsidR="003325FE" w:rsidRDefault="003325FE" w:rsidP="00BB100F">
      <w:pPr>
        <w:pStyle w:val="ListParagraph"/>
        <w:spacing w:after="120"/>
        <w:jc w:val="center"/>
        <w:rPr>
          <w:rFonts w:asciiTheme="majorHAnsi" w:hAnsiTheme="majorHAnsi"/>
          <w:sz w:val="20"/>
          <w:szCs w:val="20"/>
        </w:rPr>
      </w:pPr>
      <w:r>
        <w:rPr>
          <w:rFonts w:asciiTheme="majorHAnsi" w:hAnsiTheme="majorHAnsi"/>
          <w:b/>
          <w:bCs/>
          <w:sz w:val="20"/>
          <w:szCs w:val="20"/>
        </w:rPr>
        <w:br w:type="page"/>
      </w:r>
    </w:p>
    <w:p w14:paraId="30C3DA8E" w14:textId="72B6454E" w:rsidR="00567198" w:rsidRDefault="00B24F0A" w:rsidP="008E645B">
      <w:pPr>
        <w:pStyle w:val="ListParagraph"/>
        <w:spacing w:after="120"/>
        <w:ind w:left="360"/>
        <w:jc w:val="both"/>
        <w:rPr>
          <w:rFonts w:asciiTheme="majorHAnsi" w:hAnsiTheme="majorHAnsi"/>
          <w:sz w:val="20"/>
          <w:szCs w:val="20"/>
        </w:rPr>
      </w:pPr>
      <w:r>
        <w:rPr>
          <w:rFonts w:asciiTheme="majorHAnsi" w:hAnsiTheme="majorHAnsi"/>
          <w:sz w:val="20"/>
          <w:szCs w:val="20"/>
        </w:rPr>
        <w:lastRenderedPageBreak/>
        <w:t xml:space="preserve">The </w:t>
      </w:r>
      <w:proofErr w:type="spellStart"/>
      <w:r>
        <w:rPr>
          <w:rFonts w:asciiTheme="majorHAnsi" w:hAnsiTheme="majorHAnsi"/>
          <w:sz w:val="20"/>
          <w:szCs w:val="20"/>
        </w:rPr>
        <w:t>Forter</w:t>
      </w:r>
      <w:proofErr w:type="spellEnd"/>
      <w:r>
        <w:rPr>
          <w:rFonts w:asciiTheme="majorHAnsi" w:hAnsiTheme="majorHAnsi"/>
          <w:sz w:val="20"/>
          <w:szCs w:val="20"/>
        </w:rPr>
        <w:t xml:space="preserve"> cartridge has buil</w:t>
      </w:r>
      <w:r w:rsidR="0099474E">
        <w:rPr>
          <w:rFonts w:asciiTheme="majorHAnsi" w:hAnsiTheme="majorHAnsi"/>
          <w:sz w:val="20"/>
          <w:szCs w:val="20"/>
        </w:rPr>
        <w:t>t</w:t>
      </w:r>
      <w:r>
        <w:rPr>
          <w:rFonts w:asciiTheme="majorHAnsi" w:hAnsiTheme="majorHAnsi"/>
          <w:sz w:val="20"/>
          <w:szCs w:val="20"/>
        </w:rPr>
        <w:t xml:space="preserve">-in functionality for </w:t>
      </w:r>
      <w:r w:rsidR="0099474E">
        <w:rPr>
          <w:rFonts w:asciiTheme="majorHAnsi" w:hAnsiTheme="majorHAnsi"/>
          <w:sz w:val="20"/>
          <w:szCs w:val="20"/>
        </w:rPr>
        <w:t xml:space="preserve">saving the </w:t>
      </w:r>
      <w:r>
        <w:rPr>
          <w:rFonts w:asciiTheme="majorHAnsi" w:hAnsiTheme="majorHAnsi"/>
          <w:sz w:val="20"/>
          <w:szCs w:val="20"/>
        </w:rPr>
        <w:t xml:space="preserve">PayPal </w:t>
      </w:r>
      <w:r w:rsidR="0099474E">
        <w:rPr>
          <w:rFonts w:asciiTheme="majorHAnsi" w:hAnsiTheme="majorHAnsi"/>
          <w:sz w:val="20"/>
          <w:szCs w:val="20"/>
        </w:rPr>
        <w:t xml:space="preserve">API </w:t>
      </w:r>
      <w:r>
        <w:rPr>
          <w:rFonts w:asciiTheme="majorHAnsi" w:hAnsiTheme="majorHAnsi"/>
          <w:sz w:val="20"/>
          <w:szCs w:val="20"/>
        </w:rPr>
        <w:t xml:space="preserve">responses </w:t>
      </w:r>
      <w:r w:rsidR="0099474E">
        <w:rPr>
          <w:rFonts w:asciiTheme="majorHAnsi" w:hAnsiTheme="majorHAnsi"/>
          <w:sz w:val="20"/>
          <w:szCs w:val="20"/>
        </w:rPr>
        <w:t>–</w:t>
      </w:r>
      <w:r>
        <w:rPr>
          <w:rFonts w:asciiTheme="majorHAnsi" w:hAnsiTheme="majorHAnsi"/>
          <w:sz w:val="20"/>
          <w:szCs w:val="20"/>
        </w:rPr>
        <w:t xml:space="preserve"> </w:t>
      </w:r>
      <w:r w:rsidR="0099474E">
        <w:rPr>
          <w:rFonts w:asciiTheme="majorHAnsi" w:hAnsiTheme="majorHAnsi"/>
          <w:sz w:val="20"/>
          <w:szCs w:val="20"/>
        </w:rPr>
        <w:t>the</w:t>
      </w:r>
      <w:r>
        <w:rPr>
          <w:rFonts w:asciiTheme="majorHAnsi" w:hAnsiTheme="majorHAnsi"/>
          <w:sz w:val="20"/>
          <w:szCs w:val="20"/>
        </w:rPr>
        <w:t xml:space="preserve"> transaction details, capture, void, authorization and </w:t>
      </w:r>
      <w:proofErr w:type="spellStart"/>
      <w:r>
        <w:rPr>
          <w:rFonts w:asciiTheme="majorHAnsi" w:hAnsiTheme="majorHAnsi"/>
          <w:sz w:val="20"/>
          <w:szCs w:val="20"/>
        </w:rPr>
        <w:t>expresscheckout</w:t>
      </w:r>
      <w:proofErr w:type="spellEnd"/>
      <w:r>
        <w:rPr>
          <w:rFonts w:asciiTheme="majorHAnsi" w:hAnsiTheme="majorHAnsi"/>
          <w:sz w:val="20"/>
          <w:szCs w:val="20"/>
        </w:rPr>
        <w:t xml:space="preserve"> response</w:t>
      </w:r>
      <w:r w:rsidR="0099474E">
        <w:rPr>
          <w:rFonts w:asciiTheme="majorHAnsi" w:hAnsiTheme="majorHAnsi"/>
          <w:sz w:val="20"/>
          <w:szCs w:val="20"/>
        </w:rPr>
        <w:t>s</w:t>
      </w:r>
      <w:r>
        <w:rPr>
          <w:rFonts w:asciiTheme="majorHAnsi" w:hAnsiTheme="majorHAnsi"/>
          <w:sz w:val="20"/>
          <w:szCs w:val="20"/>
        </w:rPr>
        <w:t xml:space="preserve">. </w:t>
      </w:r>
      <w:r w:rsidR="0099474E">
        <w:rPr>
          <w:rFonts w:asciiTheme="majorHAnsi" w:hAnsiTheme="majorHAnsi"/>
          <w:sz w:val="20"/>
          <w:szCs w:val="20"/>
        </w:rPr>
        <w:t>The</w:t>
      </w:r>
      <w:r>
        <w:rPr>
          <w:rFonts w:asciiTheme="majorHAnsi" w:hAnsiTheme="majorHAnsi"/>
          <w:sz w:val="20"/>
          <w:szCs w:val="20"/>
        </w:rPr>
        <w:t xml:space="preserve"> data is stored as a JSON</w:t>
      </w:r>
      <w:r w:rsidR="00567198">
        <w:rPr>
          <w:rFonts w:asciiTheme="majorHAnsi" w:hAnsiTheme="majorHAnsi"/>
          <w:sz w:val="20"/>
          <w:szCs w:val="20"/>
        </w:rPr>
        <w:t xml:space="preserve"> string</w:t>
      </w:r>
      <w:r>
        <w:rPr>
          <w:rFonts w:asciiTheme="majorHAnsi" w:hAnsiTheme="majorHAnsi"/>
          <w:sz w:val="20"/>
          <w:szCs w:val="20"/>
        </w:rPr>
        <w:t xml:space="preserve"> in the custom attribute of the Order Payment Instrument object. </w:t>
      </w:r>
      <w:r w:rsidR="0099474E">
        <w:rPr>
          <w:rFonts w:asciiTheme="majorHAnsi" w:hAnsiTheme="majorHAnsi"/>
          <w:sz w:val="20"/>
          <w:szCs w:val="20"/>
        </w:rPr>
        <w:t>Each response</w:t>
      </w:r>
      <w:r>
        <w:rPr>
          <w:rFonts w:asciiTheme="majorHAnsi" w:hAnsiTheme="majorHAnsi"/>
          <w:sz w:val="20"/>
          <w:szCs w:val="20"/>
        </w:rPr>
        <w:t xml:space="preserve"> </w:t>
      </w:r>
      <w:r w:rsidR="0099474E">
        <w:rPr>
          <w:rFonts w:asciiTheme="majorHAnsi" w:hAnsiTheme="majorHAnsi"/>
          <w:sz w:val="20"/>
          <w:szCs w:val="20"/>
        </w:rPr>
        <w:t xml:space="preserve">is saved to its dedicated </w:t>
      </w:r>
      <w:r>
        <w:rPr>
          <w:rFonts w:asciiTheme="majorHAnsi" w:hAnsiTheme="majorHAnsi"/>
          <w:sz w:val="20"/>
          <w:szCs w:val="20"/>
        </w:rPr>
        <w:t xml:space="preserve">custom attribute. </w:t>
      </w:r>
      <w:r w:rsidR="0099474E">
        <w:rPr>
          <w:rFonts w:asciiTheme="majorHAnsi" w:hAnsiTheme="majorHAnsi"/>
          <w:sz w:val="20"/>
          <w:szCs w:val="20"/>
        </w:rPr>
        <w:t>The r</w:t>
      </w:r>
      <w:r>
        <w:rPr>
          <w:rFonts w:asciiTheme="majorHAnsi" w:hAnsiTheme="majorHAnsi"/>
          <w:sz w:val="20"/>
          <w:szCs w:val="20"/>
        </w:rPr>
        <w:t xml:space="preserve">ecommended type </w:t>
      </w:r>
      <w:r w:rsidR="0099474E">
        <w:rPr>
          <w:rFonts w:asciiTheme="majorHAnsi" w:hAnsiTheme="majorHAnsi"/>
          <w:sz w:val="20"/>
          <w:szCs w:val="20"/>
        </w:rPr>
        <w:t>for these</w:t>
      </w:r>
      <w:r>
        <w:rPr>
          <w:rFonts w:asciiTheme="majorHAnsi" w:hAnsiTheme="majorHAnsi"/>
          <w:sz w:val="20"/>
          <w:szCs w:val="20"/>
        </w:rPr>
        <w:t xml:space="preserve"> custom attribute</w:t>
      </w:r>
      <w:r w:rsidR="0099474E">
        <w:rPr>
          <w:rFonts w:asciiTheme="majorHAnsi" w:hAnsiTheme="majorHAnsi"/>
          <w:sz w:val="20"/>
          <w:szCs w:val="20"/>
        </w:rPr>
        <w:t>s</w:t>
      </w:r>
      <w:r>
        <w:rPr>
          <w:rFonts w:asciiTheme="majorHAnsi" w:hAnsiTheme="majorHAnsi"/>
          <w:sz w:val="20"/>
          <w:szCs w:val="20"/>
        </w:rPr>
        <w:t xml:space="preserve"> is Text</w:t>
      </w:r>
      <w:r w:rsidR="0099474E">
        <w:rPr>
          <w:rFonts w:asciiTheme="majorHAnsi" w:hAnsiTheme="majorHAnsi"/>
          <w:sz w:val="20"/>
          <w:szCs w:val="20"/>
        </w:rPr>
        <w:t xml:space="preserve"> since in some cases the response is over 4K characters</w:t>
      </w:r>
      <w:r>
        <w:rPr>
          <w:rFonts w:asciiTheme="majorHAnsi" w:hAnsiTheme="majorHAnsi"/>
          <w:sz w:val="20"/>
          <w:szCs w:val="20"/>
        </w:rPr>
        <w:t xml:space="preserve">. In order to save </w:t>
      </w:r>
      <w:r w:rsidR="0099474E">
        <w:rPr>
          <w:rFonts w:asciiTheme="majorHAnsi" w:hAnsiTheme="majorHAnsi"/>
          <w:sz w:val="20"/>
          <w:szCs w:val="20"/>
        </w:rPr>
        <w:t xml:space="preserve">the </w:t>
      </w:r>
      <w:r w:rsidR="00567198">
        <w:rPr>
          <w:rFonts w:asciiTheme="majorHAnsi" w:hAnsiTheme="majorHAnsi"/>
          <w:sz w:val="20"/>
          <w:szCs w:val="20"/>
        </w:rPr>
        <w:t xml:space="preserve">PayPal response a script node must be added in the place where </w:t>
      </w:r>
      <w:r w:rsidR="0099474E">
        <w:rPr>
          <w:rFonts w:asciiTheme="majorHAnsi" w:hAnsiTheme="majorHAnsi"/>
          <w:sz w:val="20"/>
          <w:szCs w:val="20"/>
        </w:rPr>
        <w:t xml:space="preserve">the </w:t>
      </w:r>
      <w:r w:rsidR="00567198">
        <w:rPr>
          <w:rFonts w:asciiTheme="majorHAnsi" w:hAnsiTheme="majorHAnsi"/>
          <w:sz w:val="20"/>
          <w:szCs w:val="20"/>
        </w:rPr>
        <w:t xml:space="preserve">required data exists. </w:t>
      </w:r>
    </w:p>
    <w:p w14:paraId="320C7B30" w14:textId="77777777" w:rsidR="00567198" w:rsidRDefault="00567198" w:rsidP="008E645B">
      <w:pPr>
        <w:pStyle w:val="ListParagraph"/>
        <w:spacing w:after="120"/>
        <w:ind w:left="360"/>
        <w:jc w:val="both"/>
        <w:rPr>
          <w:rFonts w:asciiTheme="majorHAnsi" w:hAnsiTheme="majorHAnsi"/>
          <w:sz w:val="20"/>
          <w:szCs w:val="20"/>
        </w:rPr>
      </w:pPr>
      <w:r>
        <w:rPr>
          <w:rFonts w:asciiTheme="majorHAnsi" w:hAnsiTheme="majorHAnsi"/>
          <w:sz w:val="20"/>
          <w:szCs w:val="20"/>
        </w:rPr>
        <w:t xml:space="preserve">For example PayPal transaction details may be saved right after a call to </w:t>
      </w:r>
      <w:proofErr w:type="spellStart"/>
      <w:r>
        <w:rPr>
          <w:rFonts w:asciiTheme="majorHAnsi" w:hAnsiTheme="majorHAnsi"/>
          <w:sz w:val="20"/>
          <w:szCs w:val="20"/>
        </w:rPr>
        <w:t>PaypPal-GetTransacrionDetails</w:t>
      </w:r>
      <w:proofErr w:type="spellEnd"/>
      <w:r>
        <w:rPr>
          <w:rFonts w:asciiTheme="majorHAnsi" w:hAnsiTheme="majorHAnsi"/>
          <w:sz w:val="20"/>
          <w:szCs w:val="20"/>
        </w:rPr>
        <w:t xml:space="preserve"> and passed into the </w:t>
      </w:r>
      <w:proofErr w:type="spellStart"/>
      <w:r w:rsidRPr="00567198">
        <w:rPr>
          <w:rFonts w:asciiTheme="majorHAnsi" w:hAnsiTheme="majorHAnsi"/>
          <w:sz w:val="20"/>
          <w:szCs w:val="20"/>
        </w:rPr>
        <w:t>int_</w:t>
      </w:r>
      <w:proofErr w:type="gramStart"/>
      <w:r w:rsidRPr="00567198">
        <w:rPr>
          <w:rFonts w:asciiTheme="majorHAnsi" w:hAnsiTheme="majorHAnsi"/>
          <w:sz w:val="20"/>
          <w:szCs w:val="20"/>
        </w:rPr>
        <w:t>forter:pipelets</w:t>
      </w:r>
      <w:proofErr w:type="spellEnd"/>
      <w:r w:rsidRPr="00567198">
        <w:rPr>
          <w:rFonts w:asciiTheme="majorHAnsi" w:hAnsiTheme="majorHAnsi"/>
          <w:sz w:val="20"/>
          <w:szCs w:val="20"/>
        </w:rPr>
        <w:t>/</w:t>
      </w:r>
      <w:proofErr w:type="spellStart"/>
      <w:r w:rsidRPr="00567198">
        <w:rPr>
          <w:rFonts w:asciiTheme="majorHAnsi" w:hAnsiTheme="majorHAnsi"/>
          <w:sz w:val="20"/>
          <w:szCs w:val="20"/>
        </w:rPr>
        <w:t>forter</w:t>
      </w:r>
      <w:proofErr w:type="spellEnd"/>
      <w:r w:rsidRPr="00567198">
        <w:rPr>
          <w:rFonts w:asciiTheme="majorHAnsi" w:hAnsiTheme="majorHAnsi"/>
          <w:sz w:val="20"/>
          <w:szCs w:val="20"/>
        </w:rPr>
        <w:t>/ForterCallStoreResponse.ds</w:t>
      </w:r>
      <w:proofErr w:type="gramEnd"/>
      <w:r>
        <w:rPr>
          <w:rFonts w:asciiTheme="majorHAnsi" w:hAnsiTheme="majorHAnsi"/>
          <w:sz w:val="20"/>
          <w:szCs w:val="20"/>
        </w:rPr>
        <w:t xml:space="preserve"> script. </w:t>
      </w:r>
    </w:p>
    <w:p w14:paraId="0784C8F8" w14:textId="236F1612" w:rsidR="00933F9A" w:rsidRDefault="0099474E" w:rsidP="008E645B">
      <w:pPr>
        <w:pStyle w:val="ListParagraph"/>
        <w:spacing w:after="120"/>
        <w:ind w:left="360"/>
        <w:jc w:val="both"/>
        <w:rPr>
          <w:rFonts w:asciiTheme="majorHAnsi" w:hAnsiTheme="majorHAnsi"/>
          <w:sz w:val="20"/>
          <w:szCs w:val="20"/>
        </w:rPr>
      </w:pPr>
      <w:r>
        <w:rPr>
          <w:rFonts w:asciiTheme="majorHAnsi" w:hAnsiTheme="majorHAnsi"/>
          <w:sz w:val="20"/>
          <w:szCs w:val="20"/>
        </w:rPr>
        <w:t xml:space="preserve">In the script Dictionary Input </w:t>
      </w:r>
      <w:proofErr w:type="spellStart"/>
      <w:r>
        <w:rPr>
          <w:rFonts w:asciiTheme="majorHAnsi" w:hAnsiTheme="majorHAnsi"/>
          <w:sz w:val="20"/>
          <w:szCs w:val="20"/>
        </w:rPr>
        <w:t>tje</w:t>
      </w:r>
      <w:proofErr w:type="spellEnd"/>
      <w:r w:rsidR="00567198">
        <w:rPr>
          <w:rFonts w:asciiTheme="majorHAnsi" w:hAnsiTheme="majorHAnsi"/>
          <w:sz w:val="20"/>
          <w:szCs w:val="20"/>
        </w:rPr>
        <w:t xml:space="preserve"> “</w:t>
      </w:r>
      <w:proofErr w:type="spellStart"/>
      <w:r w:rsidR="00567198" w:rsidRPr="00567198">
        <w:rPr>
          <w:rFonts w:asciiTheme="majorHAnsi" w:hAnsiTheme="majorHAnsi"/>
          <w:sz w:val="20"/>
          <w:szCs w:val="20"/>
        </w:rPr>
        <w:t>paypal_transaction_details_response</w:t>
      </w:r>
      <w:proofErr w:type="spellEnd"/>
      <w:r w:rsidR="00567198">
        <w:rPr>
          <w:rFonts w:asciiTheme="majorHAnsi" w:hAnsiTheme="majorHAnsi"/>
          <w:sz w:val="20"/>
          <w:szCs w:val="20"/>
        </w:rPr>
        <w:t xml:space="preserve">” is actually </w:t>
      </w:r>
      <w:r>
        <w:rPr>
          <w:rFonts w:asciiTheme="majorHAnsi" w:hAnsiTheme="majorHAnsi"/>
          <w:sz w:val="20"/>
          <w:szCs w:val="20"/>
        </w:rPr>
        <w:t>the</w:t>
      </w:r>
      <w:r w:rsidR="00567198">
        <w:rPr>
          <w:rFonts w:asciiTheme="majorHAnsi" w:hAnsiTheme="majorHAnsi"/>
          <w:sz w:val="20"/>
          <w:szCs w:val="20"/>
        </w:rPr>
        <w:t xml:space="preserve"> type of the response</w:t>
      </w:r>
      <w:r>
        <w:rPr>
          <w:rFonts w:asciiTheme="majorHAnsi" w:hAnsiTheme="majorHAnsi"/>
          <w:sz w:val="20"/>
          <w:szCs w:val="20"/>
        </w:rPr>
        <w:t xml:space="preserve"> custom attribute</w:t>
      </w:r>
      <w:r w:rsidR="006D2A87">
        <w:rPr>
          <w:rFonts w:asciiTheme="majorHAnsi" w:hAnsiTheme="majorHAnsi"/>
          <w:sz w:val="20"/>
          <w:szCs w:val="20"/>
        </w:rPr>
        <w:t>,</w:t>
      </w:r>
      <w:r>
        <w:rPr>
          <w:rFonts w:asciiTheme="majorHAnsi" w:hAnsiTheme="majorHAnsi"/>
          <w:sz w:val="20"/>
          <w:szCs w:val="20"/>
        </w:rPr>
        <w:t xml:space="preserve"> </w:t>
      </w:r>
      <w:r w:rsidR="00567198">
        <w:rPr>
          <w:rFonts w:asciiTheme="majorHAnsi" w:hAnsiTheme="majorHAnsi"/>
          <w:sz w:val="20"/>
          <w:szCs w:val="20"/>
        </w:rPr>
        <w:t>“</w:t>
      </w:r>
      <w:proofErr w:type="spellStart"/>
      <w:r w:rsidR="00567198" w:rsidRPr="00567198">
        <w:rPr>
          <w:rFonts w:asciiTheme="majorHAnsi" w:hAnsiTheme="majorHAnsi"/>
          <w:sz w:val="20"/>
          <w:szCs w:val="20"/>
        </w:rPr>
        <w:t>PaypalTransactionDetails</w:t>
      </w:r>
      <w:proofErr w:type="spellEnd"/>
      <w:r w:rsidR="00567198">
        <w:rPr>
          <w:rFonts w:asciiTheme="majorHAnsi" w:hAnsiTheme="majorHAnsi"/>
          <w:sz w:val="20"/>
          <w:szCs w:val="20"/>
        </w:rPr>
        <w:t>” is an object which contains information a</w:t>
      </w:r>
      <w:r w:rsidR="006D2A87">
        <w:rPr>
          <w:rFonts w:asciiTheme="majorHAnsi" w:hAnsiTheme="majorHAnsi"/>
          <w:sz w:val="20"/>
          <w:szCs w:val="20"/>
        </w:rPr>
        <w:t>bout current transaction and “</w:t>
      </w:r>
      <w:proofErr w:type="spellStart"/>
      <w:r w:rsidR="006D2A87" w:rsidRPr="006D2A87">
        <w:rPr>
          <w:rFonts w:asciiTheme="majorHAnsi" w:hAnsiTheme="majorHAnsi"/>
          <w:sz w:val="20"/>
          <w:szCs w:val="20"/>
        </w:rPr>
        <w:t>PaymentInstrument</w:t>
      </w:r>
      <w:proofErr w:type="spellEnd"/>
      <w:r w:rsidR="006D2A87">
        <w:rPr>
          <w:rFonts w:asciiTheme="majorHAnsi" w:hAnsiTheme="majorHAnsi"/>
          <w:sz w:val="20"/>
          <w:szCs w:val="20"/>
        </w:rPr>
        <w:t>” is current payment instrument.</w:t>
      </w:r>
    </w:p>
    <w:p w14:paraId="60B2384A" w14:textId="77777777" w:rsidR="00E24ECB" w:rsidRDefault="00E24ECB" w:rsidP="008E645B">
      <w:pPr>
        <w:pStyle w:val="ListParagraph"/>
        <w:spacing w:after="120"/>
        <w:ind w:left="360"/>
        <w:jc w:val="both"/>
        <w:rPr>
          <w:rFonts w:asciiTheme="majorHAnsi" w:hAnsiTheme="majorHAnsi"/>
          <w:sz w:val="20"/>
          <w:szCs w:val="20"/>
        </w:rPr>
      </w:pPr>
    </w:p>
    <w:p w14:paraId="30264D4B" w14:textId="77777777" w:rsidR="00E24ECB" w:rsidRDefault="00E24ECB" w:rsidP="008E645B">
      <w:pPr>
        <w:pStyle w:val="ListParagraph"/>
        <w:spacing w:after="120"/>
        <w:ind w:left="360"/>
        <w:jc w:val="both"/>
        <w:rPr>
          <w:rFonts w:asciiTheme="majorHAnsi" w:hAnsiTheme="majorHAnsi"/>
          <w:sz w:val="20"/>
          <w:szCs w:val="20"/>
        </w:rPr>
      </w:pPr>
    </w:p>
    <w:p w14:paraId="48700AFD" w14:textId="261A1ECE" w:rsidR="00E24ECB" w:rsidRDefault="00567198" w:rsidP="00567198">
      <w:pPr>
        <w:pStyle w:val="ListParagraph"/>
        <w:spacing w:after="120"/>
        <w:ind w:left="360"/>
        <w:jc w:val="center"/>
        <w:rPr>
          <w:rFonts w:asciiTheme="majorHAnsi" w:hAnsiTheme="majorHAnsi"/>
          <w:sz w:val="20"/>
          <w:szCs w:val="20"/>
        </w:rPr>
      </w:pPr>
      <w:r>
        <w:rPr>
          <w:rFonts w:asciiTheme="majorHAnsi" w:hAnsiTheme="majorHAnsi"/>
          <w:noProof/>
          <w:sz w:val="20"/>
          <w:szCs w:val="20"/>
          <w:lang w:bidi="ar-SA"/>
        </w:rPr>
        <w:drawing>
          <wp:inline distT="0" distB="0" distL="0" distR="0" wp14:anchorId="531C88B8" wp14:editId="37801D72">
            <wp:extent cx="3504481" cy="4857750"/>
            <wp:effectExtent l="19050" t="19050" r="2032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504481" cy="4857750"/>
                    </a:xfrm>
                    <a:prstGeom prst="rect">
                      <a:avLst/>
                    </a:prstGeom>
                    <a:noFill/>
                    <a:ln>
                      <a:solidFill>
                        <a:schemeClr val="tx1"/>
                      </a:solidFill>
                    </a:ln>
                  </pic:spPr>
                </pic:pic>
              </a:graphicData>
            </a:graphic>
          </wp:inline>
        </w:drawing>
      </w:r>
    </w:p>
    <w:p w14:paraId="0D627676" w14:textId="76338596" w:rsidR="00E24ECB" w:rsidRDefault="004D54EB" w:rsidP="008E645B">
      <w:pPr>
        <w:pStyle w:val="ListParagraph"/>
        <w:spacing w:after="120"/>
        <w:ind w:left="360"/>
        <w:jc w:val="both"/>
        <w:rPr>
          <w:rFonts w:asciiTheme="majorHAnsi" w:hAnsiTheme="majorHAnsi"/>
          <w:sz w:val="20"/>
          <w:szCs w:val="20"/>
        </w:rPr>
      </w:pPr>
      <w:r>
        <w:rPr>
          <w:rFonts w:asciiTheme="majorHAnsi" w:hAnsiTheme="majorHAnsi"/>
          <w:b/>
          <w:bCs/>
          <w:sz w:val="20"/>
          <w:szCs w:val="20"/>
        </w:rPr>
        <w:br w:type="page"/>
      </w:r>
    </w:p>
    <w:p w14:paraId="6F04B6FA" w14:textId="5B7A27E9" w:rsidR="001A7579" w:rsidRDefault="00B91EB8" w:rsidP="008E645B">
      <w:pPr>
        <w:pStyle w:val="ListParagraph"/>
        <w:spacing w:after="120"/>
        <w:ind w:left="360"/>
        <w:jc w:val="both"/>
        <w:rPr>
          <w:rFonts w:asciiTheme="majorHAnsi" w:hAnsiTheme="majorHAnsi"/>
          <w:sz w:val="20"/>
          <w:szCs w:val="20"/>
        </w:rPr>
      </w:pPr>
      <w:r>
        <w:rPr>
          <w:rFonts w:asciiTheme="majorHAnsi" w:hAnsiTheme="majorHAnsi"/>
          <w:sz w:val="20"/>
          <w:szCs w:val="20"/>
        </w:rPr>
        <w:lastRenderedPageBreak/>
        <w:t xml:space="preserve">In order to handle the customized error massage configured in </w:t>
      </w:r>
      <w:proofErr w:type="spellStart"/>
      <w:r>
        <w:rPr>
          <w:rFonts w:asciiTheme="majorHAnsi" w:hAnsiTheme="majorHAnsi"/>
          <w:sz w:val="20"/>
          <w:szCs w:val="20"/>
        </w:rPr>
        <w:t>Forter</w:t>
      </w:r>
      <w:proofErr w:type="spellEnd"/>
      <w:r>
        <w:rPr>
          <w:rFonts w:asciiTheme="majorHAnsi" w:hAnsiTheme="majorHAnsi"/>
          <w:sz w:val="20"/>
          <w:szCs w:val="20"/>
        </w:rPr>
        <w:t xml:space="preserve"> business manager extension, for case if PayPal payment processor called via hooks (if the main site built on controllers), the </w:t>
      </w:r>
      <w:proofErr w:type="spellStart"/>
      <w:r>
        <w:rPr>
          <w:rFonts w:asciiTheme="majorHAnsi" w:hAnsiTheme="majorHAnsi"/>
          <w:sz w:val="20"/>
          <w:szCs w:val="20"/>
        </w:rPr>
        <w:t>int_paypal</w:t>
      </w:r>
      <w:proofErr w:type="spellEnd"/>
      <w:r>
        <w:rPr>
          <w:rFonts w:asciiTheme="majorHAnsi" w:hAnsiTheme="majorHAnsi"/>
          <w:sz w:val="20"/>
          <w:szCs w:val="20"/>
        </w:rPr>
        <w:t>/cartridge/scripts/payment/proc</w:t>
      </w:r>
      <w:r w:rsidR="00933F9A">
        <w:rPr>
          <w:rFonts w:asciiTheme="majorHAnsi" w:hAnsiTheme="majorHAnsi"/>
          <w:sz w:val="20"/>
          <w:szCs w:val="20"/>
        </w:rPr>
        <w:t xml:space="preserve">essor/PAYPAL_EXPRESS.js must check if any error exists in </w:t>
      </w:r>
      <w:proofErr w:type="spellStart"/>
      <w:r w:rsidR="00933F9A">
        <w:rPr>
          <w:rFonts w:asciiTheme="majorHAnsi" w:hAnsiTheme="majorHAnsi"/>
          <w:sz w:val="20"/>
          <w:szCs w:val="20"/>
        </w:rPr>
        <w:t>pdict</w:t>
      </w:r>
      <w:proofErr w:type="spellEnd"/>
      <w:r w:rsidR="00933F9A">
        <w:rPr>
          <w:rFonts w:asciiTheme="majorHAnsi" w:hAnsiTheme="majorHAnsi"/>
          <w:sz w:val="20"/>
          <w:szCs w:val="20"/>
        </w:rPr>
        <w:t xml:space="preserve">, for example via the if statement </w:t>
      </w:r>
      <w:r w:rsidR="00933F9A" w:rsidRPr="00933F9A">
        <w:rPr>
          <w:rFonts w:ascii="Consolas" w:hAnsi="Consolas" w:cs="Consolas"/>
          <w:b/>
          <w:bCs/>
          <w:color w:val="7F0055"/>
          <w:sz w:val="20"/>
          <w:szCs w:val="20"/>
          <w:lang w:bidi="ar-SA"/>
        </w:rPr>
        <w:t>if</w:t>
      </w:r>
      <w:proofErr w:type="gramStart"/>
      <w:r w:rsidR="00933F9A" w:rsidRPr="00933F9A">
        <w:rPr>
          <w:rFonts w:ascii="Consolas" w:hAnsi="Consolas" w:cs="Consolas"/>
          <w:color w:val="000000"/>
          <w:sz w:val="20"/>
          <w:szCs w:val="20"/>
          <w:lang w:bidi="ar-SA"/>
        </w:rPr>
        <w:t>(!empty</w:t>
      </w:r>
      <w:proofErr w:type="gramEnd"/>
      <w:r w:rsidR="00933F9A" w:rsidRPr="00933F9A">
        <w:rPr>
          <w:rFonts w:ascii="Consolas" w:hAnsi="Consolas" w:cs="Consolas"/>
          <w:color w:val="000000"/>
          <w:sz w:val="20"/>
          <w:szCs w:val="20"/>
          <w:lang w:bidi="ar-SA"/>
        </w:rPr>
        <w:t>(</w:t>
      </w:r>
      <w:proofErr w:type="spellStart"/>
      <w:r w:rsidR="00933F9A" w:rsidRPr="00933F9A">
        <w:rPr>
          <w:rFonts w:ascii="Consolas" w:hAnsi="Consolas" w:cs="Consolas"/>
          <w:color w:val="000000"/>
          <w:sz w:val="20"/>
          <w:szCs w:val="20"/>
          <w:lang w:bidi="ar-SA"/>
        </w:rPr>
        <w:t>pdict.ForterResponse.PlaceOrderError</w:t>
      </w:r>
      <w:proofErr w:type="spellEnd"/>
      <w:r w:rsidR="00933F9A" w:rsidRPr="00933F9A">
        <w:rPr>
          <w:rFonts w:ascii="Consolas" w:hAnsi="Consolas" w:cs="Consolas"/>
          <w:color w:val="000000"/>
          <w:sz w:val="20"/>
          <w:szCs w:val="20"/>
          <w:lang w:bidi="ar-SA"/>
        </w:rPr>
        <w:t>)){</w:t>
      </w:r>
      <w:r w:rsidR="00933F9A">
        <w:rPr>
          <w:rFonts w:ascii="Consolas" w:hAnsi="Consolas" w:cs="Consolas"/>
          <w:color w:val="000000"/>
          <w:sz w:val="20"/>
          <w:szCs w:val="20"/>
          <w:lang w:bidi="ar-SA"/>
        </w:rPr>
        <w:t>}</w:t>
      </w:r>
      <w:r w:rsidR="00933F9A" w:rsidRPr="00933F9A">
        <w:rPr>
          <w:rFonts w:asciiTheme="majorHAnsi" w:hAnsiTheme="majorHAnsi"/>
          <w:sz w:val="20"/>
          <w:szCs w:val="20"/>
        </w:rPr>
        <w:t>:</w:t>
      </w:r>
    </w:p>
    <w:p w14:paraId="309BD118" w14:textId="773F8479" w:rsidR="00252369" w:rsidRDefault="00252369" w:rsidP="008E645B">
      <w:pPr>
        <w:pStyle w:val="ListParagraph"/>
        <w:spacing w:after="120"/>
        <w:ind w:left="360"/>
        <w:jc w:val="both"/>
        <w:rPr>
          <w:rFonts w:asciiTheme="majorHAnsi" w:hAnsiTheme="majorHAnsi"/>
          <w:sz w:val="20"/>
          <w:szCs w:val="20"/>
        </w:rPr>
      </w:pPr>
    </w:p>
    <w:p w14:paraId="5817FCA9" w14:textId="6A26DA94" w:rsidR="00BF1ABF" w:rsidRDefault="00BF1ABF" w:rsidP="008E645B">
      <w:pPr>
        <w:pStyle w:val="ListParagraph"/>
        <w:spacing w:after="120"/>
        <w:ind w:left="360"/>
        <w:jc w:val="both"/>
        <w:rPr>
          <w:rFonts w:asciiTheme="majorHAnsi" w:hAnsiTheme="majorHAnsi"/>
          <w:sz w:val="20"/>
          <w:szCs w:val="20"/>
        </w:rPr>
      </w:pPr>
      <w:r>
        <w:rPr>
          <w:rFonts w:asciiTheme="majorHAnsi" w:hAnsiTheme="majorHAnsi"/>
          <w:noProof/>
          <w:sz w:val="20"/>
          <w:szCs w:val="20"/>
          <w:lang w:bidi="ar-SA"/>
        </w:rPr>
        <w:drawing>
          <wp:inline distT="0" distB="0" distL="0" distR="0" wp14:anchorId="6F5147B9" wp14:editId="1DAFAAFE">
            <wp:extent cx="6181725" cy="4067175"/>
            <wp:effectExtent l="19050" t="19050" r="28575"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81725" cy="4067175"/>
                    </a:xfrm>
                    <a:prstGeom prst="rect">
                      <a:avLst/>
                    </a:prstGeom>
                    <a:noFill/>
                    <a:ln>
                      <a:solidFill>
                        <a:schemeClr val="tx1"/>
                      </a:solidFill>
                    </a:ln>
                  </pic:spPr>
                </pic:pic>
              </a:graphicData>
            </a:graphic>
          </wp:inline>
        </w:drawing>
      </w:r>
    </w:p>
    <w:p w14:paraId="12C6CE7C" w14:textId="77777777" w:rsidR="0007208C" w:rsidRDefault="0007208C" w:rsidP="0007208C">
      <w:pPr>
        <w:pStyle w:val="ListParagraph"/>
        <w:spacing w:after="120"/>
        <w:jc w:val="both"/>
        <w:rPr>
          <w:rFonts w:asciiTheme="majorHAnsi" w:hAnsiTheme="majorHAnsi"/>
          <w:sz w:val="20"/>
          <w:szCs w:val="20"/>
        </w:rPr>
      </w:pPr>
      <w:r>
        <w:rPr>
          <w:rFonts w:asciiTheme="majorHAnsi" w:hAnsiTheme="majorHAnsi"/>
          <w:b/>
          <w:bCs/>
          <w:sz w:val="20"/>
          <w:szCs w:val="20"/>
        </w:rPr>
        <w:br w:type="page"/>
      </w:r>
    </w:p>
    <w:p w14:paraId="72061FFB" w14:textId="5C331886" w:rsidR="00477099" w:rsidRDefault="001F044E" w:rsidP="00477099">
      <w:pPr>
        <w:spacing w:after="120"/>
        <w:ind w:left="360"/>
        <w:jc w:val="both"/>
        <w:rPr>
          <w:rFonts w:asciiTheme="majorHAnsi" w:hAnsiTheme="majorHAnsi"/>
          <w:sz w:val="20"/>
          <w:szCs w:val="20"/>
        </w:rPr>
      </w:pPr>
      <w:r>
        <w:rPr>
          <w:rFonts w:asciiTheme="majorHAnsi" w:hAnsiTheme="majorHAnsi"/>
          <w:sz w:val="20"/>
          <w:szCs w:val="20"/>
        </w:rPr>
        <w:lastRenderedPageBreak/>
        <w:t xml:space="preserve">In order to handle the customized error massage configured in </w:t>
      </w:r>
      <w:proofErr w:type="spellStart"/>
      <w:r>
        <w:rPr>
          <w:rFonts w:asciiTheme="majorHAnsi" w:hAnsiTheme="majorHAnsi"/>
          <w:sz w:val="20"/>
          <w:szCs w:val="20"/>
        </w:rPr>
        <w:t>Forter</w:t>
      </w:r>
      <w:proofErr w:type="spellEnd"/>
      <w:r>
        <w:rPr>
          <w:rFonts w:asciiTheme="majorHAnsi" w:hAnsiTheme="majorHAnsi"/>
          <w:sz w:val="20"/>
          <w:szCs w:val="20"/>
        </w:rPr>
        <w:t xml:space="preserve"> business manager extension the </w:t>
      </w:r>
      <w:r w:rsidRPr="001F044E">
        <w:rPr>
          <w:rFonts w:asciiTheme="majorHAnsi" w:hAnsiTheme="majorHAnsi"/>
          <w:sz w:val="20"/>
          <w:szCs w:val="20"/>
        </w:rPr>
        <w:t>COPlaceOrder.js</w:t>
      </w:r>
      <w:r>
        <w:rPr>
          <w:rFonts w:asciiTheme="majorHAnsi" w:hAnsiTheme="majorHAnsi"/>
          <w:sz w:val="20"/>
          <w:szCs w:val="20"/>
        </w:rPr>
        <w:t xml:space="preserve"> must</w:t>
      </w:r>
      <w:r w:rsidR="00197BAE">
        <w:rPr>
          <w:rFonts w:asciiTheme="majorHAnsi" w:hAnsiTheme="majorHAnsi"/>
          <w:sz w:val="20"/>
          <w:szCs w:val="20"/>
        </w:rPr>
        <w:t xml:space="preserve"> be adjusted to</w:t>
      </w:r>
      <w:r>
        <w:rPr>
          <w:rFonts w:asciiTheme="majorHAnsi" w:hAnsiTheme="majorHAnsi"/>
          <w:sz w:val="20"/>
          <w:szCs w:val="20"/>
        </w:rPr>
        <w:t xml:space="preserve"> check if any error exists in the </w:t>
      </w:r>
      <w:proofErr w:type="spellStart"/>
      <w:r>
        <w:rPr>
          <w:rFonts w:asciiTheme="majorHAnsi" w:hAnsiTheme="majorHAnsi"/>
          <w:sz w:val="20"/>
          <w:szCs w:val="20"/>
        </w:rPr>
        <w:t>authorizationResult</w:t>
      </w:r>
      <w:proofErr w:type="spellEnd"/>
      <w:r w:rsidR="00197BAE">
        <w:rPr>
          <w:rFonts w:asciiTheme="majorHAnsi" w:hAnsiTheme="majorHAnsi"/>
          <w:sz w:val="20"/>
          <w:szCs w:val="20"/>
        </w:rPr>
        <w:t>:</w:t>
      </w:r>
    </w:p>
    <w:p w14:paraId="5DA348F7" w14:textId="0700BCB8" w:rsidR="00197BAE" w:rsidRDefault="00197BAE" w:rsidP="00197BAE">
      <w:pPr>
        <w:pStyle w:val="ListParagraph"/>
        <w:numPr>
          <w:ilvl w:val="0"/>
          <w:numId w:val="42"/>
        </w:numPr>
        <w:spacing w:after="120"/>
        <w:jc w:val="both"/>
        <w:rPr>
          <w:rFonts w:asciiTheme="majorHAnsi" w:hAnsiTheme="majorHAnsi"/>
          <w:sz w:val="20"/>
          <w:szCs w:val="20"/>
        </w:rPr>
      </w:pPr>
      <w:r>
        <w:rPr>
          <w:rFonts w:asciiTheme="majorHAnsi" w:hAnsiTheme="majorHAnsi"/>
          <w:sz w:val="20"/>
          <w:szCs w:val="20"/>
        </w:rPr>
        <w:t xml:space="preserve">inside the </w:t>
      </w:r>
      <w:proofErr w:type="spellStart"/>
      <w:r>
        <w:rPr>
          <w:rFonts w:asciiTheme="majorHAnsi" w:hAnsiTheme="majorHAnsi"/>
          <w:sz w:val="20"/>
          <w:szCs w:val="20"/>
        </w:rPr>
        <w:t>handlePayments</w:t>
      </w:r>
      <w:proofErr w:type="spellEnd"/>
      <w:r>
        <w:rPr>
          <w:rFonts w:asciiTheme="majorHAnsi" w:hAnsiTheme="majorHAnsi"/>
          <w:sz w:val="20"/>
          <w:szCs w:val="20"/>
        </w:rPr>
        <w:t>(order) function</w:t>
      </w:r>
    </w:p>
    <w:p w14:paraId="78E7555F" w14:textId="77777777" w:rsidR="00C062DA" w:rsidRPr="00C062DA" w:rsidRDefault="00C062DA" w:rsidP="00C062DA">
      <w:pPr>
        <w:pStyle w:val="ListParagraph"/>
        <w:autoSpaceDE w:val="0"/>
        <w:autoSpaceDN w:val="0"/>
        <w:adjustRightInd w:val="0"/>
        <w:spacing w:after="0" w:line="240" w:lineRule="auto"/>
        <w:rPr>
          <w:rFonts w:ascii="Consolas" w:hAnsi="Consolas" w:cs="Consolas"/>
          <w:sz w:val="20"/>
          <w:szCs w:val="20"/>
          <w:lang w:bidi="ar-SA"/>
        </w:rPr>
      </w:pPr>
      <w:r w:rsidRPr="00C062DA">
        <w:rPr>
          <w:rFonts w:ascii="Consolas" w:hAnsi="Consolas" w:cs="Consolas"/>
          <w:b/>
          <w:bCs/>
          <w:color w:val="7F0055"/>
          <w:sz w:val="20"/>
          <w:szCs w:val="20"/>
          <w:lang w:bidi="ar-SA"/>
        </w:rPr>
        <w:t>if</w:t>
      </w:r>
      <w:r w:rsidRPr="00C062DA">
        <w:rPr>
          <w:rFonts w:ascii="Consolas" w:hAnsi="Consolas" w:cs="Consolas"/>
          <w:color w:val="000000"/>
          <w:sz w:val="20"/>
          <w:szCs w:val="20"/>
          <w:lang w:bidi="ar-SA"/>
        </w:rPr>
        <w:t xml:space="preserve"> (</w:t>
      </w:r>
      <w:proofErr w:type="spellStart"/>
      <w:r w:rsidRPr="00C062DA">
        <w:rPr>
          <w:rFonts w:ascii="Consolas" w:hAnsi="Consolas" w:cs="Consolas"/>
          <w:color w:val="000000"/>
          <w:sz w:val="20"/>
          <w:szCs w:val="20"/>
          <w:lang w:bidi="ar-SA"/>
        </w:rPr>
        <w:t>authorizationResult.not_supported</w:t>
      </w:r>
      <w:proofErr w:type="spellEnd"/>
      <w:r w:rsidRPr="00C062DA">
        <w:rPr>
          <w:rFonts w:ascii="Consolas" w:hAnsi="Consolas" w:cs="Consolas"/>
          <w:color w:val="000000"/>
          <w:sz w:val="20"/>
          <w:szCs w:val="20"/>
          <w:lang w:bidi="ar-SA"/>
        </w:rPr>
        <w:t xml:space="preserve"> || </w:t>
      </w:r>
      <w:proofErr w:type="spellStart"/>
      <w:r w:rsidRPr="00C062DA">
        <w:rPr>
          <w:rFonts w:ascii="Consolas" w:hAnsi="Consolas" w:cs="Consolas"/>
          <w:color w:val="000000"/>
          <w:sz w:val="20"/>
          <w:szCs w:val="20"/>
          <w:lang w:bidi="ar-SA"/>
        </w:rPr>
        <w:t>authorizationResult.error</w:t>
      </w:r>
      <w:proofErr w:type="spellEnd"/>
      <w:r w:rsidRPr="00C062DA">
        <w:rPr>
          <w:rFonts w:ascii="Consolas" w:hAnsi="Consolas" w:cs="Consolas"/>
          <w:color w:val="000000"/>
          <w:sz w:val="20"/>
          <w:szCs w:val="20"/>
          <w:lang w:bidi="ar-SA"/>
        </w:rPr>
        <w:t>) {</w:t>
      </w:r>
    </w:p>
    <w:p w14:paraId="5DC317B8" w14:textId="390DD70C" w:rsidR="00C062DA" w:rsidRPr="00C062DA" w:rsidRDefault="00C062DA" w:rsidP="00C062DA">
      <w:pPr>
        <w:pStyle w:val="ListParagraph"/>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 xml:space="preserve">    </w:t>
      </w:r>
      <w:r w:rsidRPr="00C062DA">
        <w:rPr>
          <w:rFonts w:ascii="Consolas" w:hAnsi="Consolas" w:cs="Consolas"/>
          <w:b/>
          <w:bCs/>
          <w:color w:val="7F0055"/>
          <w:sz w:val="20"/>
          <w:szCs w:val="20"/>
          <w:lang w:bidi="ar-SA"/>
        </w:rPr>
        <w:t>if</w:t>
      </w:r>
      <w:r w:rsidRPr="00C062DA">
        <w:rPr>
          <w:rFonts w:ascii="Consolas" w:hAnsi="Consolas" w:cs="Consolas"/>
          <w:color w:val="000000"/>
          <w:sz w:val="20"/>
          <w:szCs w:val="20"/>
          <w:lang w:bidi="ar-SA"/>
        </w:rPr>
        <w:t xml:space="preserve"> </w:t>
      </w:r>
      <w:proofErr w:type="gramStart"/>
      <w:r w:rsidRPr="00C062DA">
        <w:rPr>
          <w:rFonts w:ascii="Consolas" w:hAnsi="Consolas" w:cs="Consolas"/>
          <w:color w:val="000000"/>
          <w:sz w:val="20"/>
          <w:szCs w:val="20"/>
          <w:lang w:bidi="ar-SA"/>
        </w:rPr>
        <w:t>(!empty</w:t>
      </w:r>
      <w:proofErr w:type="gramEnd"/>
      <w:r w:rsidRPr="00C062DA">
        <w:rPr>
          <w:rFonts w:ascii="Consolas" w:hAnsi="Consolas" w:cs="Consolas"/>
          <w:color w:val="000000"/>
          <w:sz w:val="20"/>
          <w:szCs w:val="20"/>
          <w:lang w:bidi="ar-SA"/>
        </w:rPr>
        <w:t>(</w:t>
      </w:r>
      <w:proofErr w:type="spellStart"/>
      <w:r w:rsidRPr="00C062DA">
        <w:rPr>
          <w:rFonts w:ascii="Consolas" w:hAnsi="Consolas" w:cs="Consolas"/>
          <w:color w:val="000000"/>
          <w:sz w:val="20"/>
          <w:szCs w:val="20"/>
          <w:lang w:bidi="ar-SA"/>
        </w:rPr>
        <w:t>authorizationResult.forterErrorCode</w:t>
      </w:r>
      <w:proofErr w:type="spellEnd"/>
      <w:r w:rsidRPr="00C062DA">
        <w:rPr>
          <w:rFonts w:ascii="Consolas" w:hAnsi="Consolas" w:cs="Consolas"/>
          <w:color w:val="000000"/>
          <w:sz w:val="20"/>
          <w:szCs w:val="20"/>
          <w:lang w:bidi="ar-SA"/>
        </w:rPr>
        <w:t>)) {</w:t>
      </w:r>
    </w:p>
    <w:p w14:paraId="2071D193" w14:textId="4EBBCD96" w:rsidR="00C062DA" w:rsidRPr="00C062DA" w:rsidRDefault="00C062DA" w:rsidP="00C062DA">
      <w:pPr>
        <w:pStyle w:val="ListParagraph"/>
        <w:autoSpaceDE w:val="0"/>
        <w:autoSpaceDN w:val="0"/>
        <w:adjustRightInd w:val="0"/>
        <w:spacing w:after="0" w:line="240" w:lineRule="auto"/>
        <w:rPr>
          <w:rFonts w:ascii="Consolas" w:hAnsi="Consolas" w:cs="Consolas"/>
          <w:sz w:val="20"/>
          <w:szCs w:val="20"/>
          <w:lang w:bidi="ar-SA"/>
        </w:rPr>
      </w:pPr>
      <w:r w:rsidRPr="00C062DA">
        <w:rPr>
          <w:rFonts w:ascii="Consolas" w:hAnsi="Consolas" w:cs="Consolas"/>
          <w:color w:val="000000"/>
          <w:sz w:val="20"/>
          <w:szCs w:val="20"/>
          <w:lang w:bidi="ar-SA"/>
        </w:rPr>
        <w:t xml:space="preserve">        </w:t>
      </w:r>
      <w:r w:rsidRPr="00C062DA">
        <w:rPr>
          <w:rFonts w:ascii="Consolas" w:hAnsi="Consolas" w:cs="Consolas"/>
          <w:b/>
          <w:bCs/>
          <w:color w:val="7F0055"/>
          <w:sz w:val="20"/>
          <w:szCs w:val="20"/>
          <w:lang w:bidi="ar-SA"/>
        </w:rPr>
        <w:t>return</w:t>
      </w:r>
      <w:r w:rsidRPr="00C062DA">
        <w:rPr>
          <w:rFonts w:ascii="Consolas" w:hAnsi="Consolas" w:cs="Consolas"/>
          <w:color w:val="000000"/>
          <w:sz w:val="20"/>
          <w:szCs w:val="20"/>
          <w:lang w:bidi="ar-SA"/>
        </w:rPr>
        <w:t xml:space="preserve"> {</w:t>
      </w:r>
    </w:p>
    <w:p w14:paraId="4981C52D" w14:textId="1DFAA9AA" w:rsidR="00C062DA" w:rsidRPr="00C062DA" w:rsidRDefault="00C062DA" w:rsidP="00C062DA">
      <w:pPr>
        <w:pStyle w:val="ListParagraph"/>
        <w:autoSpaceDE w:val="0"/>
        <w:autoSpaceDN w:val="0"/>
        <w:adjustRightInd w:val="0"/>
        <w:spacing w:after="0" w:line="240" w:lineRule="auto"/>
        <w:rPr>
          <w:rFonts w:ascii="Consolas" w:hAnsi="Consolas" w:cs="Consolas"/>
          <w:sz w:val="20"/>
          <w:szCs w:val="20"/>
          <w:lang w:bidi="ar-SA"/>
        </w:rPr>
      </w:pPr>
      <w:r w:rsidRPr="00C062DA">
        <w:rPr>
          <w:rFonts w:ascii="Consolas" w:hAnsi="Consolas" w:cs="Consolas"/>
          <w:color w:val="000000"/>
          <w:sz w:val="20"/>
          <w:szCs w:val="20"/>
          <w:lang w:bidi="ar-SA"/>
        </w:rPr>
        <w:t xml:space="preserve">            error         </w:t>
      </w:r>
      <w:proofErr w:type="gramStart"/>
      <w:r w:rsidRPr="00C062DA">
        <w:rPr>
          <w:rFonts w:ascii="Consolas" w:hAnsi="Consolas" w:cs="Consolas"/>
          <w:color w:val="000000"/>
          <w:sz w:val="20"/>
          <w:szCs w:val="20"/>
          <w:lang w:bidi="ar-SA"/>
        </w:rPr>
        <w:t xml:space="preserve">  :</w:t>
      </w:r>
      <w:proofErr w:type="gramEnd"/>
      <w:r w:rsidRPr="00C062DA">
        <w:rPr>
          <w:rFonts w:ascii="Consolas" w:hAnsi="Consolas" w:cs="Consolas"/>
          <w:color w:val="000000"/>
          <w:sz w:val="20"/>
          <w:szCs w:val="20"/>
          <w:lang w:bidi="ar-SA"/>
        </w:rPr>
        <w:t xml:space="preserve"> </w:t>
      </w:r>
      <w:r w:rsidRPr="00C062DA">
        <w:rPr>
          <w:rFonts w:ascii="Consolas" w:hAnsi="Consolas" w:cs="Consolas"/>
          <w:b/>
          <w:bCs/>
          <w:color w:val="7F0055"/>
          <w:sz w:val="20"/>
          <w:szCs w:val="20"/>
          <w:lang w:bidi="ar-SA"/>
        </w:rPr>
        <w:t>true</w:t>
      </w:r>
      <w:r w:rsidRPr="00C062DA">
        <w:rPr>
          <w:rFonts w:ascii="Consolas" w:hAnsi="Consolas" w:cs="Consolas"/>
          <w:color w:val="000000"/>
          <w:sz w:val="20"/>
          <w:szCs w:val="20"/>
          <w:lang w:bidi="ar-SA"/>
        </w:rPr>
        <w:t>,</w:t>
      </w:r>
    </w:p>
    <w:p w14:paraId="127621D9" w14:textId="5F165D6F" w:rsidR="00C062DA" w:rsidRPr="00C062DA" w:rsidRDefault="00C062DA" w:rsidP="00C062DA">
      <w:pPr>
        <w:pStyle w:val="ListParagraph"/>
        <w:autoSpaceDE w:val="0"/>
        <w:autoSpaceDN w:val="0"/>
        <w:adjustRightInd w:val="0"/>
        <w:spacing w:after="0" w:line="240" w:lineRule="auto"/>
        <w:rPr>
          <w:rFonts w:ascii="Consolas" w:hAnsi="Consolas" w:cs="Consolas"/>
          <w:sz w:val="20"/>
          <w:szCs w:val="20"/>
          <w:lang w:bidi="ar-SA"/>
        </w:rPr>
      </w:pPr>
      <w:r w:rsidRPr="00C062DA">
        <w:rPr>
          <w:rFonts w:ascii="Consolas" w:hAnsi="Consolas" w:cs="Consolas"/>
          <w:color w:val="000000"/>
          <w:sz w:val="20"/>
          <w:szCs w:val="20"/>
          <w:lang w:bidi="ar-SA"/>
        </w:rPr>
        <w:t xml:space="preserve">            </w:t>
      </w:r>
      <w:proofErr w:type="spellStart"/>
      <w:proofErr w:type="gramStart"/>
      <w:r w:rsidRPr="00C062DA">
        <w:rPr>
          <w:rFonts w:ascii="Consolas" w:hAnsi="Consolas" w:cs="Consolas"/>
          <w:color w:val="000000"/>
          <w:sz w:val="20"/>
          <w:szCs w:val="20"/>
          <w:lang w:bidi="ar-SA"/>
        </w:rPr>
        <w:t>forterErrorCode</w:t>
      </w:r>
      <w:proofErr w:type="spellEnd"/>
      <w:r w:rsidRPr="00C062DA">
        <w:rPr>
          <w:rFonts w:ascii="Consolas" w:hAnsi="Consolas" w:cs="Consolas"/>
          <w:color w:val="000000"/>
          <w:sz w:val="20"/>
          <w:szCs w:val="20"/>
          <w:lang w:bidi="ar-SA"/>
        </w:rPr>
        <w:t xml:space="preserve"> :</w:t>
      </w:r>
      <w:proofErr w:type="gramEnd"/>
      <w:r w:rsidRPr="00C062DA">
        <w:rPr>
          <w:rFonts w:ascii="Consolas" w:hAnsi="Consolas" w:cs="Consolas"/>
          <w:color w:val="000000"/>
          <w:sz w:val="20"/>
          <w:szCs w:val="20"/>
          <w:lang w:bidi="ar-SA"/>
        </w:rPr>
        <w:t xml:space="preserve"> </w:t>
      </w:r>
      <w:proofErr w:type="spellStart"/>
      <w:r w:rsidRPr="00C062DA">
        <w:rPr>
          <w:rFonts w:ascii="Consolas" w:hAnsi="Consolas" w:cs="Consolas"/>
          <w:color w:val="000000"/>
          <w:sz w:val="20"/>
          <w:szCs w:val="20"/>
          <w:lang w:bidi="ar-SA"/>
        </w:rPr>
        <w:t>authorizationResult.forterErrorCode</w:t>
      </w:r>
      <w:proofErr w:type="spellEnd"/>
    </w:p>
    <w:p w14:paraId="58FD34C8" w14:textId="3B3AED88" w:rsidR="00C062DA" w:rsidRPr="00C062DA" w:rsidRDefault="00C062DA" w:rsidP="00C062DA">
      <w:pPr>
        <w:pStyle w:val="ListParagraph"/>
        <w:autoSpaceDE w:val="0"/>
        <w:autoSpaceDN w:val="0"/>
        <w:adjustRightInd w:val="0"/>
        <w:spacing w:after="0" w:line="240" w:lineRule="auto"/>
        <w:rPr>
          <w:rFonts w:ascii="Consolas" w:hAnsi="Consolas" w:cs="Consolas"/>
          <w:sz w:val="20"/>
          <w:szCs w:val="20"/>
          <w:lang w:bidi="ar-SA"/>
        </w:rPr>
      </w:pPr>
      <w:r w:rsidRPr="00C062DA">
        <w:rPr>
          <w:rFonts w:ascii="Consolas" w:hAnsi="Consolas" w:cs="Consolas"/>
          <w:color w:val="000000"/>
          <w:sz w:val="20"/>
          <w:szCs w:val="20"/>
          <w:lang w:bidi="ar-SA"/>
        </w:rPr>
        <w:t xml:space="preserve">        };</w:t>
      </w:r>
    </w:p>
    <w:p w14:paraId="04DECA48" w14:textId="3E26608F" w:rsidR="00C062DA" w:rsidRPr="00C062DA" w:rsidRDefault="00C062DA" w:rsidP="00C062DA">
      <w:pPr>
        <w:pStyle w:val="ListParagraph"/>
        <w:autoSpaceDE w:val="0"/>
        <w:autoSpaceDN w:val="0"/>
        <w:adjustRightInd w:val="0"/>
        <w:spacing w:after="0" w:line="240" w:lineRule="auto"/>
        <w:rPr>
          <w:rFonts w:ascii="Consolas" w:hAnsi="Consolas" w:cs="Consolas"/>
          <w:sz w:val="20"/>
          <w:szCs w:val="20"/>
          <w:lang w:bidi="ar-SA"/>
        </w:rPr>
      </w:pPr>
      <w:r w:rsidRPr="00C062DA">
        <w:rPr>
          <w:rFonts w:ascii="Consolas" w:hAnsi="Consolas" w:cs="Consolas"/>
          <w:color w:val="000000"/>
          <w:sz w:val="20"/>
          <w:szCs w:val="20"/>
          <w:lang w:bidi="ar-SA"/>
        </w:rPr>
        <w:t xml:space="preserve">    } </w:t>
      </w:r>
      <w:r w:rsidRPr="00C062DA">
        <w:rPr>
          <w:rFonts w:ascii="Consolas" w:hAnsi="Consolas" w:cs="Consolas"/>
          <w:b/>
          <w:bCs/>
          <w:color w:val="7F0055"/>
          <w:sz w:val="20"/>
          <w:szCs w:val="20"/>
          <w:lang w:bidi="ar-SA"/>
        </w:rPr>
        <w:t>else</w:t>
      </w:r>
      <w:r w:rsidRPr="00C062DA">
        <w:rPr>
          <w:rFonts w:ascii="Consolas" w:hAnsi="Consolas" w:cs="Consolas"/>
          <w:color w:val="000000"/>
          <w:sz w:val="20"/>
          <w:szCs w:val="20"/>
          <w:lang w:bidi="ar-SA"/>
        </w:rPr>
        <w:t xml:space="preserve"> {</w:t>
      </w:r>
    </w:p>
    <w:p w14:paraId="7202D5AA" w14:textId="6BF2597A" w:rsidR="00C062DA" w:rsidRPr="00C062DA" w:rsidRDefault="00C062DA" w:rsidP="00C062DA">
      <w:pPr>
        <w:pStyle w:val="ListParagraph"/>
        <w:autoSpaceDE w:val="0"/>
        <w:autoSpaceDN w:val="0"/>
        <w:adjustRightInd w:val="0"/>
        <w:spacing w:after="0" w:line="240" w:lineRule="auto"/>
        <w:rPr>
          <w:rFonts w:ascii="Consolas" w:hAnsi="Consolas" w:cs="Consolas"/>
          <w:sz w:val="20"/>
          <w:szCs w:val="20"/>
          <w:lang w:bidi="ar-SA"/>
        </w:rPr>
      </w:pPr>
      <w:r w:rsidRPr="00C062DA">
        <w:rPr>
          <w:rFonts w:ascii="Consolas" w:hAnsi="Consolas" w:cs="Consolas"/>
          <w:color w:val="000000"/>
          <w:sz w:val="20"/>
          <w:szCs w:val="20"/>
          <w:lang w:bidi="ar-SA"/>
        </w:rPr>
        <w:t xml:space="preserve">        </w:t>
      </w:r>
      <w:r w:rsidRPr="00C062DA">
        <w:rPr>
          <w:rFonts w:ascii="Consolas" w:hAnsi="Consolas" w:cs="Consolas"/>
          <w:b/>
          <w:bCs/>
          <w:color w:val="7F0055"/>
          <w:sz w:val="20"/>
          <w:szCs w:val="20"/>
          <w:lang w:bidi="ar-SA"/>
        </w:rPr>
        <w:t>return</w:t>
      </w:r>
      <w:r w:rsidRPr="00C062DA">
        <w:rPr>
          <w:rFonts w:ascii="Consolas" w:hAnsi="Consolas" w:cs="Consolas"/>
          <w:color w:val="000000"/>
          <w:sz w:val="20"/>
          <w:szCs w:val="20"/>
          <w:lang w:bidi="ar-SA"/>
        </w:rPr>
        <w:t xml:space="preserve"> {</w:t>
      </w:r>
      <w:proofErr w:type="gramStart"/>
      <w:r w:rsidRPr="00C062DA">
        <w:rPr>
          <w:rFonts w:ascii="Consolas" w:hAnsi="Consolas" w:cs="Consolas"/>
          <w:color w:val="000000"/>
          <w:sz w:val="20"/>
          <w:szCs w:val="20"/>
          <w:lang w:bidi="ar-SA"/>
        </w:rPr>
        <w:t>error :</w:t>
      </w:r>
      <w:proofErr w:type="gramEnd"/>
      <w:r w:rsidRPr="00C062DA">
        <w:rPr>
          <w:rFonts w:ascii="Consolas" w:hAnsi="Consolas" w:cs="Consolas"/>
          <w:color w:val="000000"/>
          <w:sz w:val="20"/>
          <w:szCs w:val="20"/>
          <w:lang w:bidi="ar-SA"/>
        </w:rPr>
        <w:t xml:space="preserve"> </w:t>
      </w:r>
      <w:r w:rsidRPr="00C062DA">
        <w:rPr>
          <w:rFonts w:ascii="Consolas" w:hAnsi="Consolas" w:cs="Consolas"/>
          <w:b/>
          <w:bCs/>
          <w:color w:val="7F0055"/>
          <w:sz w:val="20"/>
          <w:szCs w:val="20"/>
          <w:lang w:bidi="ar-SA"/>
        </w:rPr>
        <w:t>true</w:t>
      </w:r>
      <w:r w:rsidRPr="00C062DA">
        <w:rPr>
          <w:rFonts w:ascii="Consolas" w:hAnsi="Consolas" w:cs="Consolas"/>
          <w:color w:val="000000"/>
          <w:sz w:val="20"/>
          <w:szCs w:val="20"/>
          <w:lang w:bidi="ar-SA"/>
        </w:rPr>
        <w:t>};</w:t>
      </w:r>
    </w:p>
    <w:p w14:paraId="71CBCCB9" w14:textId="5D6A1E4A" w:rsidR="00C062DA" w:rsidRPr="00C062DA" w:rsidRDefault="00C062DA" w:rsidP="00C062DA">
      <w:pPr>
        <w:pStyle w:val="ListParagraph"/>
        <w:autoSpaceDE w:val="0"/>
        <w:autoSpaceDN w:val="0"/>
        <w:adjustRightInd w:val="0"/>
        <w:spacing w:after="0" w:line="240" w:lineRule="auto"/>
        <w:rPr>
          <w:rFonts w:ascii="Consolas" w:hAnsi="Consolas" w:cs="Consolas"/>
          <w:sz w:val="20"/>
          <w:szCs w:val="20"/>
          <w:lang w:bidi="ar-SA"/>
        </w:rPr>
      </w:pPr>
      <w:r w:rsidRPr="00C062DA">
        <w:rPr>
          <w:rFonts w:ascii="Consolas" w:hAnsi="Consolas" w:cs="Consolas"/>
          <w:color w:val="000000"/>
          <w:sz w:val="20"/>
          <w:szCs w:val="20"/>
          <w:lang w:bidi="ar-SA"/>
        </w:rPr>
        <w:t xml:space="preserve">    }</w:t>
      </w:r>
    </w:p>
    <w:p w14:paraId="12801DFE" w14:textId="5375F0CC" w:rsidR="00C062DA" w:rsidRDefault="00C062DA" w:rsidP="00C062DA">
      <w:pPr>
        <w:pStyle w:val="ListParagraph"/>
        <w:spacing w:after="120"/>
        <w:jc w:val="both"/>
        <w:rPr>
          <w:rFonts w:asciiTheme="majorHAnsi" w:hAnsiTheme="majorHAnsi"/>
          <w:sz w:val="20"/>
          <w:szCs w:val="20"/>
        </w:rPr>
      </w:pPr>
      <w:r>
        <w:rPr>
          <w:rFonts w:ascii="Consolas" w:hAnsi="Consolas" w:cs="Consolas"/>
          <w:color w:val="000000"/>
          <w:sz w:val="20"/>
          <w:szCs w:val="20"/>
          <w:lang w:bidi="ar-SA"/>
        </w:rPr>
        <w:t>}</w:t>
      </w:r>
    </w:p>
    <w:p w14:paraId="4254988A" w14:textId="629E6966" w:rsidR="00197BAE" w:rsidRDefault="00197BAE" w:rsidP="00197BAE">
      <w:pPr>
        <w:pStyle w:val="ListParagraph"/>
        <w:spacing w:after="120"/>
        <w:ind w:left="360"/>
        <w:jc w:val="both"/>
        <w:rPr>
          <w:rFonts w:asciiTheme="majorHAnsi" w:hAnsiTheme="majorHAnsi"/>
          <w:sz w:val="20"/>
          <w:szCs w:val="20"/>
        </w:rPr>
      </w:pPr>
      <w:r>
        <w:rPr>
          <w:rFonts w:asciiTheme="majorHAnsi" w:hAnsiTheme="majorHAnsi"/>
          <w:noProof/>
          <w:sz w:val="20"/>
          <w:szCs w:val="20"/>
          <w:lang w:bidi="ar-SA"/>
        </w:rPr>
        <w:drawing>
          <wp:inline distT="0" distB="0" distL="0" distR="0" wp14:anchorId="3193C22D" wp14:editId="5C9D93BD">
            <wp:extent cx="6187440" cy="2865120"/>
            <wp:effectExtent l="19050" t="19050" r="2286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87440" cy="2865120"/>
                    </a:xfrm>
                    <a:prstGeom prst="rect">
                      <a:avLst/>
                    </a:prstGeom>
                    <a:noFill/>
                    <a:ln>
                      <a:solidFill>
                        <a:schemeClr val="accent1"/>
                      </a:solidFill>
                    </a:ln>
                  </pic:spPr>
                </pic:pic>
              </a:graphicData>
            </a:graphic>
          </wp:inline>
        </w:drawing>
      </w:r>
    </w:p>
    <w:p w14:paraId="3EC8D6CA" w14:textId="2360548C" w:rsidR="00197BAE" w:rsidRDefault="00197BAE" w:rsidP="00197BAE">
      <w:pPr>
        <w:pStyle w:val="ListParagraph"/>
        <w:numPr>
          <w:ilvl w:val="0"/>
          <w:numId w:val="42"/>
        </w:numPr>
        <w:spacing w:after="120"/>
        <w:jc w:val="both"/>
        <w:rPr>
          <w:rFonts w:asciiTheme="majorHAnsi" w:hAnsiTheme="majorHAnsi"/>
          <w:sz w:val="20"/>
          <w:szCs w:val="20"/>
        </w:rPr>
      </w:pPr>
      <w:r>
        <w:rPr>
          <w:rFonts w:asciiTheme="majorHAnsi" w:hAnsiTheme="majorHAnsi"/>
          <w:sz w:val="20"/>
          <w:szCs w:val="20"/>
        </w:rPr>
        <w:t xml:space="preserve">inside the </w:t>
      </w:r>
      <w:proofErr w:type="gramStart"/>
      <w:r>
        <w:rPr>
          <w:rFonts w:asciiTheme="majorHAnsi" w:hAnsiTheme="majorHAnsi"/>
          <w:sz w:val="20"/>
          <w:szCs w:val="20"/>
        </w:rPr>
        <w:t>start(</w:t>
      </w:r>
      <w:proofErr w:type="gramEnd"/>
      <w:r>
        <w:rPr>
          <w:rFonts w:asciiTheme="majorHAnsi" w:hAnsiTheme="majorHAnsi"/>
          <w:sz w:val="20"/>
          <w:szCs w:val="20"/>
        </w:rPr>
        <w:t>) function</w:t>
      </w:r>
    </w:p>
    <w:p w14:paraId="5182BF1A" w14:textId="77777777" w:rsidR="00F27B73" w:rsidRPr="00F27B73" w:rsidRDefault="00F27B73" w:rsidP="00F27B73">
      <w:pPr>
        <w:pStyle w:val="ListParagraph"/>
        <w:autoSpaceDE w:val="0"/>
        <w:autoSpaceDN w:val="0"/>
        <w:adjustRightInd w:val="0"/>
        <w:spacing w:after="0" w:line="240" w:lineRule="auto"/>
        <w:rPr>
          <w:rFonts w:ascii="Consolas" w:hAnsi="Consolas" w:cs="Consolas"/>
          <w:sz w:val="20"/>
          <w:szCs w:val="20"/>
          <w:lang w:bidi="ar-SA"/>
        </w:rPr>
      </w:pPr>
      <w:r w:rsidRPr="00F27B73">
        <w:rPr>
          <w:rFonts w:ascii="Consolas" w:hAnsi="Consolas" w:cs="Consolas"/>
          <w:b/>
          <w:bCs/>
          <w:color w:val="7F0055"/>
          <w:sz w:val="20"/>
          <w:szCs w:val="20"/>
          <w:lang w:bidi="ar-SA"/>
        </w:rPr>
        <w:t>return</w:t>
      </w:r>
      <w:r w:rsidRPr="00F27B73">
        <w:rPr>
          <w:rFonts w:ascii="Consolas" w:hAnsi="Consolas" w:cs="Consolas"/>
          <w:color w:val="000000"/>
          <w:sz w:val="20"/>
          <w:szCs w:val="20"/>
          <w:lang w:bidi="ar-SA"/>
        </w:rPr>
        <w:t xml:space="preserve"> {</w:t>
      </w:r>
    </w:p>
    <w:p w14:paraId="1FEA335F" w14:textId="3CA9DB78" w:rsidR="00F27B73" w:rsidRPr="00F27B73" w:rsidRDefault="00F27B73" w:rsidP="00F27B73">
      <w:pPr>
        <w:pStyle w:val="ListParagraph"/>
        <w:autoSpaceDE w:val="0"/>
        <w:autoSpaceDN w:val="0"/>
        <w:adjustRightInd w:val="0"/>
        <w:spacing w:after="0" w:line="240" w:lineRule="auto"/>
        <w:rPr>
          <w:rFonts w:ascii="Consolas" w:hAnsi="Consolas" w:cs="Consolas"/>
          <w:sz w:val="20"/>
          <w:szCs w:val="20"/>
          <w:lang w:bidi="ar-SA"/>
        </w:rPr>
      </w:pPr>
      <w:r w:rsidRPr="00F27B73">
        <w:rPr>
          <w:rFonts w:ascii="Consolas" w:hAnsi="Consolas" w:cs="Consolas"/>
          <w:color w:val="000000"/>
          <w:sz w:val="20"/>
          <w:szCs w:val="20"/>
          <w:lang w:bidi="ar-SA"/>
        </w:rPr>
        <w:t xml:space="preserve">    error: </w:t>
      </w:r>
      <w:r w:rsidRPr="00F27B73">
        <w:rPr>
          <w:rFonts w:ascii="Consolas" w:hAnsi="Consolas" w:cs="Consolas"/>
          <w:b/>
          <w:bCs/>
          <w:color w:val="7F0055"/>
          <w:sz w:val="20"/>
          <w:szCs w:val="20"/>
          <w:lang w:bidi="ar-SA"/>
        </w:rPr>
        <w:t>true</w:t>
      </w:r>
      <w:r w:rsidRPr="00F27B73">
        <w:rPr>
          <w:rFonts w:ascii="Consolas" w:hAnsi="Consolas" w:cs="Consolas"/>
          <w:color w:val="000000"/>
          <w:sz w:val="20"/>
          <w:szCs w:val="20"/>
          <w:lang w:bidi="ar-SA"/>
        </w:rPr>
        <w:t>,</w:t>
      </w:r>
    </w:p>
    <w:p w14:paraId="76C17EB4" w14:textId="72C65CAD" w:rsidR="00F27B73" w:rsidRPr="00F27B73" w:rsidRDefault="00F27B73" w:rsidP="00F27B73">
      <w:pPr>
        <w:pStyle w:val="ListParagraph"/>
        <w:autoSpaceDE w:val="0"/>
        <w:autoSpaceDN w:val="0"/>
        <w:adjustRightInd w:val="0"/>
        <w:spacing w:after="0" w:line="240" w:lineRule="auto"/>
        <w:rPr>
          <w:rFonts w:ascii="Consolas" w:hAnsi="Consolas" w:cs="Consolas"/>
          <w:sz w:val="20"/>
          <w:szCs w:val="20"/>
          <w:lang w:bidi="ar-SA"/>
        </w:rPr>
      </w:pPr>
      <w:r w:rsidRPr="00F27B73">
        <w:rPr>
          <w:rFonts w:ascii="Consolas" w:hAnsi="Consolas" w:cs="Consolas"/>
          <w:color w:val="000000"/>
          <w:sz w:val="20"/>
          <w:szCs w:val="20"/>
          <w:lang w:bidi="ar-SA"/>
        </w:rPr>
        <w:t xml:space="preserve">    </w:t>
      </w:r>
      <w:proofErr w:type="spellStart"/>
      <w:r w:rsidRPr="00F27B73">
        <w:rPr>
          <w:rFonts w:ascii="Consolas" w:hAnsi="Consolas" w:cs="Consolas"/>
          <w:color w:val="000000"/>
          <w:sz w:val="20"/>
          <w:szCs w:val="20"/>
          <w:lang w:bidi="ar-SA"/>
        </w:rPr>
        <w:t>PlaceOrderError</w:t>
      </w:r>
      <w:proofErr w:type="spellEnd"/>
      <w:r w:rsidRPr="00F27B73">
        <w:rPr>
          <w:rFonts w:ascii="Consolas" w:hAnsi="Consolas" w:cs="Consolas"/>
          <w:color w:val="000000"/>
          <w:sz w:val="20"/>
          <w:szCs w:val="20"/>
          <w:lang w:bidi="ar-SA"/>
        </w:rPr>
        <w:t xml:space="preserve">: </w:t>
      </w:r>
      <w:r w:rsidRPr="00F27B73">
        <w:rPr>
          <w:rFonts w:ascii="Consolas" w:hAnsi="Consolas" w:cs="Consolas"/>
          <w:b/>
          <w:bCs/>
          <w:color w:val="7F0055"/>
          <w:sz w:val="20"/>
          <w:szCs w:val="20"/>
          <w:lang w:bidi="ar-SA"/>
        </w:rPr>
        <w:t>new</w:t>
      </w:r>
      <w:r w:rsidRPr="00F27B73">
        <w:rPr>
          <w:rFonts w:ascii="Consolas" w:hAnsi="Consolas" w:cs="Consolas"/>
          <w:color w:val="000000"/>
          <w:sz w:val="20"/>
          <w:szCs w:val="20"/>
          <w:lang w:bidi="ar-SA"/>
        </w:rPr>
        <w:t xml:space="preserve"> </w:t>
      </w:r>
      <w:proofErr w:type="gramStart"/>
      <w:r w:rsidRPr="00F27B73">
        <w:rPr>
          <w:rFonts w:ascii="Consolas" w:hAnsi="Consolas" w:cs="Consolas"/>
          <w:color w:val="000000"/>
          <w:sz w:val="20"/>
          <w:szCs w:val="20"/>
          <w:lang w:bidi="ar-SA"/>
        </w:rPr>
        <w:t>Status(</w:t>
      </w:r>
      <w:proofErr w:type="spellStart"/>
      <w:proofErr w:type="gramEnd"/>
      <w:r w:rsidRPr="00F27B73">
        <w:rPr>
          <w:rFonts w:ascii="Consolas" w:hAnsi="Consolas" w:cs="Consolas"/>
          <w:color w:val="000000"/>
          <w:sz w:val="20"/>
          <w:szCs w:val="20"/>
          <w:lang w:bidi="ar-SA"/>
        </w:rPr>
        <w:t>Status.ERROR</w:t>
      </w:r>
      <w:proofErr w:type="spellEnd"/>
      <w:r w:rsidRPr="00F27B73">
        <w:rPr>
          <w:rFonts w:ascii="Consolas" w:hAnsi="Consolas" w:cs="Consolas"/>
          <w:color w:val="000000"/>
          <w:sz w:val="20"/>
          <w:szCs w:val="20"/>
          <w:lang w:bidi="ar-SA"/>
        </w:rPr>
        <w:t xml:space="preserve">, </w:t>
      </w:r>
      <w:proofErr w:type="spellStart"/>
      <w:r w:rsidRPr="00F27B73">
        <w:rPr>
          <w:rFonts w:ascii="Consolas" w:hAnsi="Consolas" w:cs="Consolas"/>
          <w:color w:val="000000"/>
          <w:sz w:val="20"/>
          <w:szCs w:val="20"/>
          <w:lang w:bidi="ar-SA"/>
        </w:rPr>
        <w:t>handlePaymentsResult.forterErrorCode</w:t>
      </w:r>
      <w:proofErr w:type="spellEnd"/>
      <w:r w:rsidRPr="00F27B73">
        <w:rPr>
          <w:rFonts w:ascii="Consolas" w:hAnsi="Consolas" w:cs="Consolas"/>
          <w:color w:val="000000"/>
          <w:sz w:val="20"/>
          <w:szCs w:val="20"/>
          <w:lang w:bidi="ar-SA"/>
        </w:rPr>
        <w:t xml:space="preserve"> ? </w:t>
      </w:r>
      <w:proofErr w:type="spellStart"/>
      <w:r w:rsidRPr="00F27B73">
        <w:rPr>
          <w:rFonts w:ascii="Consolas" w:hAnsi="Consolas" w:cs="Consolas"/>
          <w:color w:val="000000"/>
          <w:sz w:val="20"/>
          <w:szCs w:val="20"/>
          <w:lang w:bidi="ar-SA"/>
        </w:rPr>
        <w:t>handlePaymentsResult.forterErrorCode.code</w:t>
      </w:r>
      <w:proofErr w:type="spellEnd"/>
      <w:r w:rsidRPr="00F27B73">
        <w:rPr>
          <w:rFonts w:ascii="Consolas" w:hAnsi="Consolas" w:cs="Consolas"/>
          <w:color w:val="000000"/>
          <w:sz w:val="20"/>
          <w:szCs w:val="20"/>
          <w:lang w:bidi="ar-SA"/>
        </w:rPr>
        <w:t xml:space="preserve"> : </w:t>
      </w:r>
      <w:r w:rsidRPr="00F27B73">
        <w:rPr>
          <w:rFonts w:ascii="Consolas" w:hAnsi="Consolas" w:cs="Consolas"/>
          <w:color w:val="2A00FF"/>
          <w:sz w:val="20"/>
          <w:szCs w:val="20"/>
          <w:lang w:bidi="ar-SA"/>
        </w:rPr>
        <w:t>'</w:t>
      </w:r>
      <w:proofErr w:type="spellStart"/>
      <w:r w:rsidRPr="00F27B73">
        <w:rPr>
          <w:rFonts w:ascii="Consolas" w:hAnsi="Consolas" w:cs="Consolas"/>
          <w:color w:val="2A00FF"/>
          <w:sz w:val="20"/>
          <w:szCs w:val="20"/>
          <w:lang w:bidi="ar-SA"/>
        </w:rPr>
        <w:t>confirm.error.technical</w:t>
      </w:r>
      <w:proofErr w:type="spellEnd"/>
      <w:r w:rsidRPr="00F27B73">
        <w:rPr>
          <w:rFonts w:ascii="Consolas" w:hAnsi="Consolas" w:cs="Consolas"/>
          <w:color w:val="2A00FF"/>
          <w:sz w:val="20"/>
          <w:szCs w:val="20"/>
          <w:lang w:bidi="ar-SA"/>
        </w:rPr>
        <w:t>'</w:t>
      </w:r>
      <w:r w:rsidRPr="00F27B73">
        <w:rPr>
          <w:rFonts w:ascii="Consolas" w:hAnsi="Consolas" w:cs="Consolas"/>
          <w:color w:val="000000"/>
          <w:sz w:val="20"/>
          <w:szCs w:val="20"/>
          <w:lang w:bidi="ar-SA"/>
        </w:rPr>
        <w:t>)</w:t>
      </w:r>
    </w:p>
    <w:p w14:paraId="49E9106E" w14:textId="670E5EDE" w:rsidR="00F27B73" w:rsidRPr="00F27B73" w:rsidRDefault="00F27B73" w:rsidP="00F27B73">
      <w:pPr>
        <w:pStyle w:val="ListParagraph"/>
        <w:spacing w:after="120"/>
        <w:jc w:val="both"/>
        <w:rPr>
          <w:rFonts w:asciiTheme="majorHAnsi" w:hAnsiTheme="majorHAnsi"/>
          <w:sz w:val="20"/>
          <w:szCs w:val="20"/>
        </w:rPr>
      </w:pPr>
      <w:r w:rsidRPr="00F27B73">
        <w:rPr>
          <w:rFonts w:ascii="Consolas" w:hAnsi="Consolas" w:cs="Consolas"/>
          <w:color w:val="000000"/>
          <w:sz w:val="20"/>
          <w:szCs w:val="20"/>
          <w:lang w:bidi="ar-SA"/>
        </w:rPr>
        <w:t>};</w:t>
      </w:r>
    </w:p>
    <w:p w14:paraId="74645649" w14:textId="4638ACC0" w:rsidR="00197BAE" w:rsidRDefault="00395185" w:rsidP="00477099">
      <w:pPr>
        <w:spacing w:after="120"/>
        <w:ind w:left="360"/>
        <w:jc w:val="both"/>
        <w:rPr>
          <w:rFonts w:asciiTheme="majorHAnsi" w:hAnsiTheme="majorHAnsi"/>
          <w:b/>
          <w:bCs/>
          <w:sz w:val="20"/>
          <w:szCs w:val="20"/>
        </w:rPr>
      </w:pPr>
      <w:r>
        <w:rPr>
          <w:rFonts w:asciiTheme="majorHAnsi" w:hAnsiTheme="majorHAnsi"/>
          <w:b/>
          <w:bCs/>
          <w:noProof/>
          <w:sz w:val="20"/>
          <w:szCs w:val="20"/>
          <w:lang w:bidi="ar-SA"/>
        </w:rPr>
        <w:drawing>
          <wp:inline distT="0" distB="0" distL="0" distR="0" wp14:anchorId="131376B4" wp14:editId="73B368E5">
            <wp:extent cx="6179820" cy="1584960"/>
            <wp:effectExtent l="19050" t="19050" r="1143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79820" cy="1584960"/>
                    </a:xfrm>
                    <a:prstGeom prst="rect">
                      <a:avLst/>
                    </a:prstGeom>
                    <a:noFill/>
                    <a:ln>
                      <a:solidFill>
                        <a:schemeClr val="accent1"/>
                      </a:solidFill>
                    </a:ln>
                  </pic:spPr>
                </pic:pic>
              </a:graphicData>
            </a:graphic>
          </wp:inline>
        </w:drawing>
      </w:r>
    </w:p>
    <w:p w14:paraId="7A760CEA" w14:textId="77777777" w:rsidR="001928DA" w:rsidRDefault="001928DA" w:rsidP="001928DA">
      <w:pPr>
        <w:pStyle w:val="ListParagraph"/>
        <w:spacing w:after="120"/>
        <w:jc w:val="both"/>
        <w:rPr>
          <w:rFonts w:asciiTheme="majorHAnsi" w:hAnsiTheme="majorHAnsi"/>
          <w:sz w:val="20"/>
          <w:szCs w:val="20"/>
        </w:rPr>
      </w:pPr>
      <w:r>
        <w:rPr>
          <w:rFonts w:asciiTheme="majorHAnsi" w:hAnsiTheme="majorHAnsi"/>
          <w:b/>
          <w:bCs/>
          <w:sz w:val="20"/>
          <w:szCs w:val="20"/>
        </w:rPr>
        <w:br w:type="page"/>
      </w:r>
    </w:p>
    <w:p w14:paraId="00DF5D89" w14:textId="6CD6DC33" w:rsidR="00477099" w:rsidRDefault="00477099" w:rsidP="00477099">
      <w:pPr>
        <w:spacing w:after="120"/>
        <w:ind w:left="360"/>
        <w:jc w:val="both"/>
        <w:rPr>
          <w:rFonts w:asciiTheme="majorHAnsi" w:hAnsiTheme="majorHAnsi"/>
          <w:b/>
          <w:bCs/>
          <w:sz w:val="20"/>
          <w:szCs w:val="20"/>
        </w:rPr>
      </w:pPr>
      <w:r>
        <w:rPr>
          <w:rFonts w:asciiTheme="majorHAnsi" w:hAnsiTheme="majorHAnsi"/>
          <w:b/>
          <w:bCs/>
          <w:sz w:val="20"/>
          <w:szCs w:val="20"/>
        </w:rPr>
        <w:lastRenderedPageBreak/>
        <w:t xml:space="preserve">Adjusting the </w:t>
      </w:r>
      <w:proofErr w:type="spellStart"/>
      <w:r>
        <w:rPr>
          <w:rFonts w:asciiTheme="majorHAnsi" w:hAnsiTheme="majorHAnsi"/>
          <w:b/>
          <w:bCs/>
          <w:sz w:val="20"/>
          <w:szCs w:val="20"/>
        </w:rPr>
        <w:t>Forter</w:t>
      </w:r>
      <w:proofErr w:type="spellEnd"/>
      <w:r>
        <w:rPr>
          <w:rFonts w:asciiTheme="majorHAnsi" w:hAnsiTheme="majorHAnsi"/>
          <w:b/>
          <w:bCs/>
          <w:sz w:val="20"/>
          <w:szCs w:val="20"/>
        </w:rPr>
        <w:t xml:space="preserve"> Cartridge to include your processor response</w:t>
      </w:r>
    </w:p>
    <w:p w14:paraId="7B4DCB8F" w14:textId="59B71857" w:rsidR="001C2731" w:rsidRDefault="001C2731" w:rsidP="008E645B">
      <w:pPr>
        <w:pStyle w:val="ListParagraph"/>
        <w:spacing w:after="120"/>
        <w:ind w:left="360"/>
        <w:jc w:val="both"/>
        <w:rPr>
          <w:rFonts w:asciiTheme="majorHAnsi" w:hAnsiTheme="majorHAnsi"/>
          <w:sz w:val="20"/>
          <w:szCs w:val="20"/>
        </w:rPr>
      </w:pPr>
      <w:r>
        <w:rPr>
          <w:rFonts w:asciiTheme="majorHAnsi" w:hAnsiTheme="majorHAnsi"/>
          <w:sz w:val="20"/>
          <w:szCs w:val="20"/>
        </w:rPr>
        <w:t xml:space="preserve">The ForterOrder.ds file </w:t>
      </w:r>
      <w:r w:rsidR="00505A79">
        <w:rPr>
          <w:rFonts w:asciiTheme="majorHAnsi" w:hAnsiTheme="majorHAnsi"/>
          <w:sz w:val="20"/>
          <w:szCs w:val="20"/>
        </w:rPr>
        <w:t>must</w:t>
      </w:r>
      <w:r>
        <w:rPr>
          <w:rFonts w:asciiTheme="majorHAnsi" w:hAnsiTheme="majorHAnsi"/>
          <w:sz w:val="20"/>
          <w:szCs w:val="20"/>
        </w:rPr>
        <w:t xml:space="preserve"> be edited to use the response from your payment processor. This script is used to generate the request object for </w:t>
      </w:r>
      <w:proofErr w:type="spellStart"/>
      <w:r>
        <w:rPr>
          <w:rFonts w:asciiTheme="majorHAnsi" w:hAnsiTheme="majorHAnsi"/>
          <w:sz w:val="20"/>
          <w:szCs w:val="20"/>
        </w:rPr>
        <w:t>Forter</w:t>
      </w:r>
      <w:proofErr w:type="spellEnd"/>
      <w:r>
        <w:rPr>
          <w:rFonts w:asciiTheme="majorHAnsi" w:hAnsiTheme="majorHAnsi"/>
          <w:sz w:val="20"/>
          <w:szCs w:val="20"/>
        </w:rPr>
        <w:t xml:space="preserve"> validation.</w:t>
      </w:r>
      <w:r w:rsidR="00AE48A1">
        <w:rPr>
          <w:rFonts w:asciiTheme="majorHAnsi" w:hAnsiTheme="majorHAnsi"/>
          <w:sz w:val="20"/>
          <w:szCs w:val="20"/>
        </w:rPr>
        <w:t xml:space="preserve"> In the example below, we store the response from authorize.net on the payment instrument itself in a custom attribute to be used in this script. If your implementation does not store the response on the payment instrument, you can pass the response object from your payment processor to the </w:t>
      </w:r>
      <w:proofErr w:type="spellStart"/>
      <w:r w:rsidR="00093210">
        <w:rPr>
          <w:rFonts w:asciiTheme="majorHAnsi" w:hAnsiTheme="majorHAnsi"/>
          <w:sz w:val="20"/>
          <w:szCs w:val="20"/>
        </w:rPr>
        <w:t>validateOrder</w:t>
      </w:r>
      <w:proofErr w:type="spellEnd"/>
      <w:r w:rsidR="00093210">
        <w:rPr>
          <w:rFonts w:asciiTheme="majorHAnsi" w:hAnsiTheme="majorHAnsi"/>
          <w:sz w:val="20"/>
          <w:szCs w:val="20"/>
        </w:rPr>
        <w:t xml:space="preserve"> function</w:t>
      </w:r>
      <w:r w:rsidR="00AE48A1">
        <w:rPr>
          <w:rFonts w:asciiTheme="majorHAnsi" w:hAnsiTheme="majorHAnsi"/>
          <w:sz w:val="20"/>
          <w:szCs w:val="20"/>
        </w:rPr>
        <w:t xml:space="preserve"> (</w:t>
      </w:r>
      <w:r w:rsidR="00093210">
        <w:rPr>
          <w:rFonts w:asciiTheme="majorHAnsi" w:hAnsiTheme="majorHAnsi"/>
          <w:sz w:val="20"/>
          <w:szCs w:val="20"/>
        </w:rPr>
        <w:t>ForterValidate.js controller</w:t>
      </w:r>
      <w:r w:rsidR="00AE48A1">
        <w:rPr>
          <w:rFonts w:asciiTheme="majorHAnsi" w:hAnsiTheme="majorHAnsi"/>
          <w:sz w:val="20"/>
          <w:szCs w:val="20"/>
        </w:rPr>
        <w:t>) as input, which will be sent as a parameter to the ForterOrder.ds file to generate the request object. The script has commented code as an example to see which values need to be sent (optional/required).</w:t>
      </w:r>
    </w:p>
    <w:p w14:paraId="47DD1FDC" w14:textId="77777777" w:rsidR="001A7579" w:rsidRDefault="001A7579" w:rsidP="008E645B">
      <w:pPr>
        <w:pStyle w:val="ListParagraph"/>
        <w:spacing w:after="120"/>
        <w:ind w:left="360"/>
        <w:jc w:val="both"/>
        <w:rPr>
          <w:rFonts w:asciiTheme="majorHAnsi" w:hAnsiTheme="majorHAnsi"/>
          <w:sz w:val="20"/>
          <w:szCs w:val="20"/>
        </w:rPr>
      </w:pPr>
    </w:p>
    <w:p w14:paraId="73990B22" w14:textId="2B66C572" w:rsidR="00AE48A1" w:rsidRDefault="00BD628B" w:rsidP="008E645B">
      <w:pPr>
        <w:pStyle w:val="ListParagraph"/>
        <w:spacing w:after="120"/>
        <w:ind w:left="360"/>
        <w:jc w:val="both"/>
        <w:rPr>
          <w:rFonts w:asciiTheme="majorHAnsi" w:hAnsiTheme="majorHAnsi"/>
          <w:sz w:val="20"/>
          <w:szCs w:val="20"/>
        </w:rPr>
      </w:pPr>
      <w:r>
        <w:rPr>
          <w:rFonts w:asciiTheme="majorHAnsi" w:hAnsiTheme="majorHAnsi"/>
          <w:noProof/>
          <w:sz w:val="20"/>
          <w:szCs w:val="20"/>
          <w:lang w:bidi="ar-SA"/>
        </w:rPr>
        <w:drawing>
          <wp:inline distT="0" distB="0" distL="0" distR="0" wp14:anchorId="20B182F4" wp14:editId="05FF7862">
            <wp:extent cx="5940398" cy="2962275"/>
            <wp:effectExtent l="19050" t="19050" r="2286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terOrder_1_ds.png"/>
                    <pic:cNvPicPr/>
                  </pic:nvPicPr>
                  <pic:blipFill>
                    <a:blip r:embed="rId84">
                      <a:extLst>
                        <a:ext uri="{28A0092B-C50C-407E-A947-70E740481C1C}">
                          <a14:useLocalDpi xmlns:a14="http://schemas.microsoft.com/office/drawing/2010/main" val="0"/>
                        </a:ext>
                      </a:extLst>
                    </a:blip>
                    <a:stretch>
                      <a:fillRect/>
                    </a:stretch>
                  </pic:blipFill>
                  <pic:spPr>
                    <a:xfrm>
                      <a:off x="0" y="0"/>
                      <a:ext cx="5940398" cy="2962275"/>
                    </a:xfrm>
                    <a:prstGeom prst="rect">
                      <a:avLst/>
                    </a:prstGeom>
                    <a:ln>
                      <a:solidFill>
                        <a:schemeClr val="accent1"/>
                      </a:solidFill>
                    </a:ln>
                  </pic:spPr>
                </pic:pic>
              </a:graphicData>
            </a:graphic>
          </wp:inline>
        </w:drawing>
      </w:r>
    </w:p>
    <w:p w14:paraId="26870F11" w14:textId="77777777" w:rsidR="003018C9" w:rsidRDefault="003018C9" w:rsidP="008E645B">
      <w:pPr>
        <w:pStyle w:val="ListParagraph"/>
        <w:spacing w:after="120"/>
        <w:ind w:left="360"/>
        <w:jc w:val="both"/>
        <w:rPr>
          <w:rFonts w:asciiTheme="majorHAnsi" w:hAnsiTheme="majorHAnsi"/>
          <w:sz w:val="20"/>
          <w:szCs w:val="20"/>
        </w:rPr>
      </w:pPr>
    </w:p>
    <w:p w14:paraId="3A0B6F86" w14:textId="04144D75" w:rsidR="003018C9" w:rsidRPr="005D5273" w:rsidRDefault="003018C9" w:rsidP="008E645B">
      <w:pPr>
        <w:pStyle w:val="ListParagraph"/>
        <w:spacing w:after="120"/>
        <w:ind w:left="360"/>
        <w:jc w:val="both"/>
        <w:rPr>
          <w:rFonts w:asciiTheme="majorHAnsi" w:hAnsiTheme="majorHAnsi"/>
          <w:i/>
          <w:iCs/>
          <w:sz w:val="20"/>
          <w:szCs w:val="20"/>
        </w:rPr>
      </w:pPr>
      <w:r w:rsidRPr="005D5273">
        <w:rPr>
          <w:rFonts w:asciiTheme="majorHAnsi" w:hAnsiTheme="majorHAnsi"/>
          <w:i/>
          <w:iCs/>
          <w:sz w:val="20"/>
          <w:szCs w:val="20"/>
        </w:rPr>
        <w:t xml:space="preserve">The </w:t>
      </w:r>
      <w:proofErr w:type="spellStart"/>
      <w:r w:rsidRPr="005D5273">
        <w:rPr>
          <w:rFonts w:asciiTheme="majorHAnsi" w:hAnsiTheme="majorHAnsi"/>
          <w:i/>
          <w:iCs/>
          <w:sz w:val="20"/>
          <w:szCs w:val="20"/>
        </w:rPr>
        <w:t>verificationResults</w:t>
      </w:r>
      <w:proofErr w:type="spellEnd"/>
      <w:r w:rsidRPr="005D5273">
        <w:rPr>
          <w:rFonts w:asciiTheme="majorHAnsi" w:hAnsiTheme="majorHAnsi"/>
          <w:i/>
          <w:iCs/>
          <w:sz w:val="20"/>
          <w:szCs w:val="20"/>
        </w:rPr>
        <w:t xml:space="preserve"> </w:t>
      </w:r>
      <w:r w:rsidR="005D5273">
        <w:rPr>
          <w:rFonts w:asciiTheme="majorHAnsi" w:hAnsiTheme="majorHAnsi"/>
          <w:i/>
          <w:iCs/>
          <w:sz w:val="20"/>
          <w:szCs w:val="20"/>
        </w:rPr>
        <w:t xml:space="preserve">and </w:t>
      </w:r>
      <w:proofErr w:type="spellStart"/>
      <w:r w:rsidR="005D5273">
        <w:rPr>
          <w:rFonts w:asciiTheme="majorHAnsi" w:hAnsiTheme="majorHAnsi"/>
          <w:i/>
          <w:iCs/>
          <w:sz w:val="20"/>
          <w:szCs w:val="20"/>
        </w:rPr>
        <w:t>p</w:t>
      </w:r>
      <w:r w:rsidR="005D5273" w:rsidRPr="005D5273">
        <w:rPr>
          <w:rFonts w:asciiTheme="majorHAnsi" w:hAnsiTheme="majorHAnsi"/>
          <w:i/>
          <w:iCs/>
          <w:sz w:val="20"/>
          <w:szCs w:val="20"/>
        </w:rPr>
        <w:t>aymentGatewayData</w:t>
      </w:r>
      <w:proofErr w:type="spellEnd"/>
      <w:r w:rsidR="005D5273" w:rsidRPr="005D5273">
        <w:rPr>
          <w:rFonts w:asciiTheme="majorHAnsi" w:hAnsiTheme="majorHAnsi"/>
          <w:i/>
          <w:iCs/>
          <w:sz w:val="20"/>
          <w:szCs w:val="20"/>
        </w:rPr>
        <w:t xml:space="preserve"> </w:t>
      </w:r>
      <w:r w:rsidRPr="005D5273">
        <w:rPr>
          <w:rFonts w:asciiTheme="majorHAnsi" w:hAnsiTheme="majorHAnsi"/>
          <w:i/>
          <w:iCs/>
          <w:sz w:val="20"/>
          <w:szCs w:val="20"/>
        </w:rPr>
        <w:t xml:space="preserve">object in the </w:t>
      </w:r>
      <w:proofErr w:type="spellStart"/>
      <w:r w:rsidRPr="005D5273">
        <w:rPr>
          <w:rFonts w:asciiTheme="majorHAnsi" w:hAnsiTheme="majorHAnsi"/>
          <w:i/>
          <w:iCs/>
          <w:sz w:val="20"/>
          <w:szCs w:val="20"/>
        </w:rPr>
        <w:t>ForterCreditCard</w:t>
      </w:r>
      <w:proofErr w:type="spellEnd"/>
      <w:r w:rsidRPr="005D5273">
        <w:rPr>
          <w:rFonts w:asciiTheme="majorHAnsi" w:hAnsiTheme="majorHAnsi"/>
          <w:i/>
          <w:iCs/>
          <w:sz w:val="20"/>
          <w:szCs w:val="20"/>
        </w:rPr>
        <w:t xml:space="preserve"> function must be adjusted according to the payment gateway used</w:t>
      </w:r>
    </w:p>
    <w:p w14:paraId="7F500838" w14:textId="697272BD" w:rsidR="008936A2" w:rsidRDefault="00CE0A15" w:rsidP="00935E50">
      <w:pPr>
        <w:pStyle w:val="ListParagraph"/>
        <w:spacing w:after="120"/>
        <w:ind w:left="360"/>
        <w:jc w:val="both"/>
      </w:pPr>
      <w:bookmarkStart w:id="40" w:name="_Toc22201482"/>
      <w:r>
        <w:t>Pre</w:t>
      </w:r>
      <w:r w:rsidR="008936A2">
        <w:t>-Authorization Flow</w:t>
      </w:r>
      <w:bookmarkEnd w:id="40"/>
    </w:p>
    <w:p w14:paraId="09DC63B9" w14:textId="75AB7E61" w:rsidR="008936A2" w:rsidRDefault="000E61AA" w:rsidP="00B42B10">
      <w:pPr>
        <w:pStyle w:val="Standard1"/>
        <w:ind w:left="360"/>
        <w:jc w:val="both"/>
        <w:rPr>
          <w:rFonts w:asciiTheme="majorHAnsi" w:hAnsiTheme="majorHAnsi"/>
        </w:rPr>
      </w:pPr>
      <w:r w:rsidRPr="000E61AA">
        <w:rPr>
          <w:rFonts w:asciiTheme="majorHAnsi" w:hAnsiTheme="majorHAnsi"/>
        </w:rPr>
        <w:t xml:space="preserve">This is not part of the default integration with </w:t>
      </w:r>
      <w:proofErr w:type="spellStart"/>
      <w:r w:rsidRPr="000E61AA">
        <w:rPr>
          <w:rFonts w:asciiTheme="majorHAnsi" w:hAnsiTheme="majorHAnsi"/>
        </w:rPr>
        <w:t>Forter</w:t>
      </w:r>
      <w:proofErr w:type="spellEnd"/>
      <w:r w:rsidRPr="000E61AA">
        <w:rPr>
          <w:rFonts w:asciiTheme="majorHAnsi" w:hAnsiTheme="majorHAnsi"/>
        </w:rPr>
        <w:t xml:space="preserve">. This section should be implemented only on specific use cases. Please consult your account manager/integration engineer in </w:t>
      </w:r>
      <w:proofErr w:type="spellStart"/>
      <w:r w:rsidRPr="000E61AA">
        <w:rPr>
          <w:rFonts w:asciiTheme="majorHAnsi" w:hAnsiTheme="majorHAnsi"/>
        </w:rPr>
        <w:t>Forter</w:t>
      </w:r>
      <w:proofErr w:type="spellEnd"/>
      <w:r w:rsidRPr="000E61AA">
        <w:rPr>
          <w:rFonts w:asciiTheme="majorHAnsi" w:hAnsiTheme="majorHAnsi"/>
        </w:rPr>
        <w:t xml:space="preserve"> before implementing.</w:t>
      </w:r>
    </w:p>
    <w:p w14:paraId="4F1C3CA2" w14:textId="36157D50" w:rsidR="00094455" w:rsidRDefault="00094455" w:rsidP="00B42B10">
      <w:pPr>
        <w:pStyle w:val="Standard1"/>
        <w:ind w:left="360"/>
        <w:jc w:val="both"/>
        <w:rPr>
          <w:rFonts w:asciiTheme="majorHAnsi" w:hAnsiTheme="majorHAnsi"/>
        </w:rPr>
      </w:pPr>
      <w:r>
        <w:rPr>
          <w:rFonts w:asciiTheme="majorHAnsi" w:hAnsiTheme="majorHAnsi"/>
        </w:rPr>
        <w:t>For Pipeline-based websites</w:t>
      </w:r>
      <w:r w:rsidR="0047240B">
        <w:rPr>
          <w:rFonts w:asciiTheme="majorHAnsi" w:hAnsiTheme="majorHAnsi"/>
        </w:rPr>
        <w:t xml:space="preserve"> update pipeline</w:t>
      </w:r>
      <w:r>
        <w:rPr>
          <w:rFonts w:asciiTheme="majorHAnsi" w:hAnsiTheme="majorHAnsi"/>
        </w:rPr>
        <w:t>:</w:t>
      </w:r>
    </w:p>
    <w:p w14:paraId="23A97235" w14:textId="6ECB26E1" w:rsidR="00094455" w:rsidRDefault="00094455" w:rsidP="00094455">
      <w:pPr>
        <w:pStyle w:val="Standard1"/>
        <w:spacing w:before="120"/>
        <w:ind w:left="720" w:right="-424"/>
        <w:rPr>
          <w:rFonts w:asciiTheme="majorHAnsi" w:hAnsiTheme="majorHAnsi"/>
        </w:rPr>
      </w:pPr>
      <w:r>
        <w:rPr>
          <w:rFonts w:asciiTheme="majorHAnsi" w:hAnsiTheme="majorHAnsi"/>
        </w:rPr>
        <w:t xml:space="preserve">1. </w:t>
      </w:r>
      <w:proofErr w:type="spellStart"/>
      <w:r>
        <w:rPr>
          <w:rFonts w:asciiTheme="majorHAnsi" w:hAnsiTheme="majorHAnsi"/>
        </w:rPr>
        <w:t>COPlaceOrder-</w:t>
      </w:r>
      <w:r w:rsidRPr="00146413">
        <w:rPr>
          <w:rFonts w:asciiTheme="majorHAnsi" w:hAnsiTheme="majorHAnsi"/>
        </w:rPr>
        <w:t>HandlePayments</w:t>
      </w:r>
      <w:proofErr w:type="spellEnd"/>
      <w:r>
        <w:rPr>
          <w:rFonts w:asciiTheme="majorHAnsi" w:hAnsiTheme="majorHAnsi"/>
        </w:rPr>
        <w:t xml:space="preserve">. Add script </w:t>
      </w:r>
      <w:proofErr w:type="spellStart"/>
      <w:r w:rsidRPr="00146413">
        <w:rPr>
          <w:rFonts w:asciiTheme="majorHAnsi" w:hAnsiTheme="majorHAnsi"/>
        </w:rPr>
        <w:t>int_</w:t>
      </w:r>
      <w:proofErr w:type="gramStart"/>
      <w:r w:rsidRPr="00146413">
        <w:rPr>
          <w:rFonts w:asciiTheme="majorHAnsi" w:hAnsiTheme="majorHAnsi"/>
        </w:rPr>
        <w:t>forter:pipelets</w:t>
      </w:r>
      <w:proofErr w:type="spellEnd"/>
      <w:r w:rsidRPr="00146413">
        <w:rPr>
          <w:rFonts w:asciiTheme="majorHAnsi" w:hAnsiTheme="majorHAnsi"/>
        </w:rPr>
        <w:t>/</w:t>
      </w:r>
      <w:proofErr w:type="spellStart"/>
      <w:r w:rsidRPr="00146413">
        <w:rPr>
          <w:rFonts w:asciiTheme="majorHAnsi" w:hAnsiTheme="majorHAnsi"/>
        </w:rPr>
        <w:t>forter</w:t>
      </w:r>
      <w:proofErr w:type="spellEnd"/>
      <w:r w:rsidRPr="00146413">
        <w:rPr>
          <w:rFonts w:asciiTheme="majorHAnsi" w:hAnsiTheme="majorHAnsi"/>
        </w:rPr>
        <w:t>/ForterCallValidate.ds</w:t>
      </w:r>
      <w:proofErr w:type="gramEnd"/>
      <w:r>
        <w:rPr>
          <w:rFonts w:asciiTheme="majorHAnsi" w:hAnsiTheme="majorHAnsi"/>
        </w:rPr>
        <w:t xml:space="preserve"> with parameters shown below. Input: Order, Output: </w:t>
      </w:r>
      <w:proofErr w:type="spellStart"/>
      <w:r w:rsidRPr="00146413">
        <w:rPr>
          <w:rFonts w:asciiTheme="majorHAnsi" w:hAnsiTheme="majorHAnsi"/>
        </w:rPr>
        <w:t>ForterResponse</w:t>
      </w:r>
      <w:proofErr w:type="spellEnd"/>
      <w:r>
        <w:rPr>
          <w:rFonts w:asciiTheme="majorHAnsi" w:hAnsiTheme="majorHAnsi"/>
        </w:rPr>
        <w:t xml:space="preserve"> and </w:t>
      </w:r>
      <w:proofErr w:type="spellStart"/>
      <w:r w:rsidRPr="00146413">
        <w:rPr>
          <w:rFonts w:asciiTheme="majorHAnsi" w:hAnsiTheme="majorHAnsi"/>
        </w:rPr>
        <w:t>PlaceOrderError</w:t>
      </w:r>
      <w:proofErr w:type="spellEnd"/>
      <w:r>
        <w:rPr>
          <w:rFonts w:asciiTheme="majorHAnsi" w:hAnsiTheme="majorHAnsi"/>
        </w:rPr>
        <w:t>.</w:t>
      </w:r>
    </w:p>
    <w:p w14:paraId="368F2D9A" w14:textId="77777777" w:rsidR="00094455" w:rsidRDefault="00094455" w:rsidP="00094455">
      <w:pPr>
        <w:pStyle w:val="Standard1"/>
        <w:spacing w:before="120"/>
        <w:ind w:left="720" w:right="-424"/>
        <w:jc w:val="center"/>
        <w:rPr>
          <w:rFonts w:asciiTheme="majorHAnsi" w:hAnsiTheme="majorHAnsi"/>
        </w:rPr>
      </w:pPr>
      <w:r>
        <w:rPr>
          <w:rFonts w:asciiTheme="majorHAnsi" w:hAnsiTheme="majorHAnsi"/>
          <w:noProof/>
        </w:rPr>
        <w:lastRenderedPageBreak/>
        <w:drawing>
          <wp:inline distT="0" distB="0" distL="0" distR="0" wp14:anchorId="616CB0CA" wp14:editId="021B44F7">
            <wp:extent cx="2888315" cy="4017547"/>
            <wp:effectExtent l="19050" t="19050" r="26670" b="21590"/>
            <wp:docPr id="44" name="Picture 44" descr="D:\Screenpresso\2019-05-30_11h26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reenpresso\2019-05-30_11h26_2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09701" cy="4047294"/>
                    </a:xfrm>
                    <a:prstGeom prst="rect">
                      <a:avLst/>
                    </a:prstGeom>
                    <a:noFill/>
                    <a:ln>
                      <a:solidFill>
                        <a:schemeClr val="tx1"/>
                      </a:solidFill>
                    </a:ln>
                  </pic:spPr>
                </pic:pic>
              </a:graphicData>
            </a:graphic>
          </wp:inline>
        </w:drawing>
      </w:r>
    </w:p>
    <w:p w14:paraId="2DD53853" w14:textId="531162AD" w:rsidR="00094455" w:rsidRDefault="00094455" w:rsidP="00094455">
      <w:pPr>
        <w:pStyle w:val="Standard1"/>
        <w:spacing w:before="120"/>
        <w:ind w:left="720" w:right="-424"/>
        <w:rPr>
          <w:rFonts w:asciiTheme="majorHAnsi" w:hAnsiTheme="majorHAnsi"/>
        </w:rPr>
      </w:pPr>
      <w:r>
        <w:rPr>
          <w:rFonts w:asciiTheme="majorHAnsi" w:hAnsiTheme="majorHAnsi"/>
        </w:rPr>
        <w:t xml:space="preserve">2. Add a Decision node with expression: </w:t>
      </w:r>
      <w:proofErr w:type="spellStart"/>
      <w:proofErr w:type="gramStart"/>
      <w:r w:rsidRPr="00146413">
        <w:rPr>
          <w:rFonts w:asciiTheme="majorHAnsi" w:hAnsiTheme="majorHAnsi"/>
        </w:rPr>
        <w:t>ForterResponse.JsonResponseOutput.processorAction</w:t>
      </w:r>
      <w:proofErr w:type="spellEnd"/>
      <w:proofErr w:type="gramEnd"/>
      <w:r w:rsidRPr="00146413">
        <w:rPr>
          <w:rFonts w:asciiTheme="majorHAnsi" w:hAnsiTheme="majorHAnsi"/>
        </w:rPr>
        <w:t xml:space="preserve"> != "void"</w:t>
      </w:r>
    </w:p>
    <w:p w14:paraId="67DE97A6" w14:textId="77777777" w:rsidR="00094455" w:rsidRDefault="00094455" w:rsidP="00094455">
      <w:pPr>
        <w:pStyle w:val="Standard1"/>
        <w:spacing w:before="120"/>
        <w:ind w:left="720" w:right="-424"/>
        <w:jc w:val="center"/>
        <w:rPr>
          <w:rFonts w:asciiTheme="majorHAnsi" w:hAnsiTheme="majorHAnsi"/>
        </w:rPr>
      </w:pPr>
      <w:r>
        <w:rPr>
          <w:rFonts w:asciiTheme="majorHAnsi" w:hAnsiTheme="majorHAnsi"/>
          <w:noProof/>
        </w:rPr>
        <w:drawing>
          <wp:inline distT="0" distB="0" distL="0" distR="0" wp14:anchorId="714B9994" wp14:editId="7C4FA824">
            <wp:extent cx="2972604" cy="2876550"/>
            <wp:effectExtent l="19050" t="19050" r="18415" b="19050"/>
            <wp:docPr id="54" name="Picture 54" descr="D:\Screenpresso\2019-05-30_11h27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reenpresso\2019-05-30_11h27_1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86226" cy="2889732"/>
                    </a:xfrm>
                    <a:prstGeom prst="rect">
                      <a:avLst/>
                    </a:prstGeom>
                    <a:noFill/>
                    <a:ln>
                      <a:solidFill>
                        <a:schemeClr val="tx1"/>
                      </a:solidFill>
                    </a:ln>
                  </pic:spPr>
                </pic:pic>
              </a:graphicData>
            </a:graphic>
          </wp:inline>
        </w:drawing>
      </w:r>
    </w:p>
    <w:p w14:paraId="40EA3B9E" w14:textId="7B455ABA" w:rsidR="00094455" w:rsidRDefault="00094455" w:rsidP="00094455">
      <w:pPr>
        <w:pStyle w:val="Standard1"/>
        <w:ind w:left="360"/>
        <w:jc w:val="both"/>
        <w:rPr>
          <w:rFonts w:asciiTheme="majorHAnsi" w:hAnsiTheme="majorHAnsi"/>
        </w:rPr>
      </w:pPr>
      <w:r>
        <w:rPr>
          <w:rFonts w:asciiTheme="majorHAnsi" w:hAnsiTheme="majorHAnsi"/>
        </w:rPr>
        <w:t>For Controllers-based websites</w:t>
      </w:r>
      <w:r w:rsidR="00B015B3">
        <w:rPr>
          <w:rFonts w:asciiTheme="majorHAnsi" w:hAnsiTheme="majorHAnsi"/>
        </w:rPr>
        <w:t xml:space="preserve"> update controller</w:t>
      </w:r>
      <w:r>
        <w:rPr>
          <w:rFonts w:asciiTheme="majorHAnsi" w:hAnsiTheme="majorHAnsi"/>
        </w:rPr>
        <w:t>:</w:t>
      </w:r>
    </w:p>
    <w:p w14:paraId="69AAF0B6" w14:textId="3A880B47" w:rsidR="00B015B3" w:rsidRDefault="00B015B3" w:rsidP="00EF7380">
      <w:pPr>
        <w:pStyle w:val="Standard1"/>
        <w:numPr>
          <w:ilvl w:val="0"/>
          <w:numId w:val="46"/>
        </w:numPr>
        <w:spacing w:before="120" w:after="0"/>
        <w:ind w:right="-424"/>
        <w:rPr>
          <w:rFonts w:asciiTheme="majorHAnsi" w:hAnsiTheme="majorHAnsi"/>
        </w:rPr>
      </w:pPr>
      <w:r>
        <w:rPr>
          <w:rFonts w:asciiTheme="majorHAnsi" w:hAnsiTheme="majorHAnsi"/>
        </w:rPr>
        <w:t xml:space="preserve">COPlaceOrder.js (in the </w:t>
      </w:r>
      <w:proofErr w:type="spellStart"/>
      <w:r>
        <w:rPr>
          <w:rFonts w:asciiTheme="majorHAnsi" w:hAnsiTheme="majorHAnsi"/>
        </w:rPr>
        <w:t>handlepayments</w:t>
      </w:r>
      <w:proofErr w:type="spellEnd"/>
      <w:r>
        <w:rPr>
          <w:rFonts w:asciiTheme="majorHAnsi" w:hAnsiTheme="majorHAnsi"/>
        </w:rPr>
        <w:t xml:space="preserve"> (order) function):</w:t>
      </w:r>
    </w:p>
    <w:p w14:paraId="48F03DB8"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bCs/>
          <w:sz w:val="20"/>
          <w:szCs w:val="20"/>
          <w:lang w:bidi="ar-SA"/>
        </w:rPr>
        <w:t>var</w:t>
      </w:r>
      <w:r w:rsidRPr="005C7CFA">
        <w:rPr>
          <w:rFonts w:asciiTheme="majorHAnsi" w:hAnsiTheme="majorHAnsi" w:cs="Courier New"/>
          <w:sz w:val="20"/>
          <w:szCs w:val="20"/>
          <w:lang w:bidi="ar-SA"/>
        </w:rPr>
        <w:t xml:space="preserve"> </w:t>
      </w:r>
      <w:proofErr w:type="spellStart"/>
      <w:r w:rsidRPr="005C7CFA">
        <w:rPr>
          <w:rFonts w:asciiTheme="majorHAnsi" w:hAnsiTheme="majorHAnsi" w:cs="Courier New"/>
          <w:sz w:val="20"/>
          <w:szCs w:val="20"/>
          <w:lang w:bidi="ar-SA"/>
        </w:rPr>
        <w:t>argOrderValidate</w:t>
      </w:r>
      <w:proofErr w:type="spellEnd"/>
      <w:r w:rsidRPr="005C7CFA">
        <w:rPr>
          <w:rFonts w:asciiTheme="majorHAnsi" w:hAnsiTheme="majorHAnsi" w:cs="Courier New"/>
          <w:sz w:val="20"/>
          <w:szCs w:val="20"/>
          <w:lang w:bidi="ar-SA"/>
        </w:rPr>
        <w:t xml:space="preserve"> = {</w:t>
      </w:r>
    </w:p>
    <w:p w14:paraId="437C94DC"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Order: order,</w:t>
      </w:r>
    </w:p>
    <w:p w14:paraId="48F48EEF" w14:textId="2C695A20" w:rsidR="005B4B45" w:rsidRPr="00935E50" w:rsidRDefault="00EF7380" w:rsidP="005B4B45">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proofErr w:type="spellStart"/>
      <w:r w:rsidRPr="005C7CFA">
        <w:rPr>
          <w:rFonts w:asciiTheme="majorHAnsi" w:hAnsiTheme="majorHAnsi" w:cs="Courier New"/>
          <w:sz w:val="20"/>
          <w:szCs w:val="20"/>
          <w:lang w:bidi="ar-SA"/>
        </w:rPr>
        <w:t>orderValidateAttemptInput</w:t>
      </w:r>
      <w:proofErr w:type="spellEnd"/>
      <w:r w:rsidRPr="005C7CFA">
        <w:rPr>
          <w:rFonts w:asciiTheme="majorHAnsi" w:hAnsiTheme="majorHAnsi" w:cs="Courier New"/>
          <w:sz w:val="20"/>
          <w:szCs w:val="20"/>
          <w:lang w:bidi="ar-SA"/>
        </w:rPr>
        <w:t>: 1</w:t>
      </w:r>
      <w:r w:rsidR="00993154">
        <w:rPr>
          <w:rFonts w:asciiTheme="majorHAnsi" w:hAnsiTheme="majorHAnsi" w:cs="Courier New"/>
          <w:sz w:val="20"/>
          <w:szCs w:val="20"/>
          <w:lang w:bidi="ar-SA"/>
        </w:rPr>
        <w:t>,</w:t>
      </w:r>
    </w:p>
    <w:p w14:paraId="691C4335" w14:textId="77777777" w:rsidR="005B4B45" w:rsidRDefault="005B4B45" w:rsidP="005B4B45">
      <w:pPr>
        <w:pStyle w:val="ListParagraph"/>
        <w:autoSpaceDE w:val="0"/>
        <w:autoSpaceDN w:val="0"/>
        <w:adjustRightInd w:val="0"/>
        <w:spacing w:after="0" w:line="240" w:lineRule="auto"/>
        <w:ind w:left="1080"/>
        <w:rPr>
          <w:rFonts w:asciiTheme="majorHAnsi" w:hAnsiTheme="majorHAnsi" w:cs="Courier New"/>
          <w:sz w:val="20"/>
          <w:szCs w:val="20"/>
          <w:lang w:bidi="ar-SA"/>
        </w:rPr>
      </w:pPr>
      <w:r>
        <w:rPr>
          <w:rFonts w:asciiTheme="majorHAnsi" w:hAnsiTheme="majorHAnsi" w:cs="Courier New"/>
          <w:sz w:val="20"/>
          <w:szCs w:val="20"/>
          <w:lang w:bidi="ar-SA"/>
        </w:rPr>
        <w:t xml:space="preserve">                    </w:t>
      </w:r>
      <w:proofErr w:type="spellStart"/>
      <w:r>
        <w:rPr>
          <w:rFonts w:asciiTheme="majorHAnsi" w:hAnsiTheme="majorHAnsi" w:cs="Courier New"/>
          <w:sz w:val="20"/>
          <w:szCs w:val="20"/>
          <w:lang w:bidi="ar-SA"/>
        </w:rPr>
        <w:t>authorizationStep</w:t>
      </w:r>
      <w:proofErr w:type="spellEnd"/>
      <w:r>
        <w:rPr>
          <w:rFonts w:asciiTheme="majorHAnsi" w:hAnsiTheme="majorHAnsi" w:cs="Courier New"/>
          <w:sz w:val="20"/>
          <w:szCs w:val="20"/>
          <w:lang w:bidi="ar-SA"/>
        </w:rPr>
        <w:t>: “PRE_AUTHORIZATION”</w:t>
      </w:r>
    </w:p>
    <w:p w14:paraId="2596431E" w14:textId="7045D445" w:rsidR="00993154" w:rsidRPr="005C7CFA" w:rsidRDefault="00993154"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Pr>
          <w:rFonts w:asciiTheme="majorHAnsi" w:hAnsiTheme="majorHAnsi" w:cs="Courier New"/>
          <w:sz w:val="20"/>
          <w:szCs w:val="20"/>
          <w:lang w:bidi="ar-SA"/>
        </w:rPr>
        <w:t xml:space="preserve">  </w:t>
      </w:r>
    </w:p>
    <w:p w14:paraId="28B2B97B"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p>
    <w:p w14:paraId="6B826DC9"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proofErr w:type="spellStart"/>
      <w:r w:rsidRPr="005C7CFA">
        <w:rPr>
          <w:rFonts w:asciiTheme="majorHAnsi" w:hAnsiTheme="majorHAnsi" w:cs="Courier New"/>
          <w:sz w:val="20"/>
          <w:szCs w:val="20"/>
          <w:lang w:bidi="ar-SA"/>
        </w:rPr>
        <w:t>forterController</w:t>
      </w:r>
      <w:proofErr w:type="spellEnd"/>
      <w:r w:rsidRPr="005C7CFA">
        <w:rPr>
          <w:rFonts w:asciiTheme="majorHAnsi" w:hAnsiTheme="majorHAnsi" w:cs="Courier New"/>
          <w:sz w:val="20"/>
          <w:szCs w:val="20"/>
          <w:lang w:bidi="ar-SA"/>
        </w:rPr>
        <w:t xml:space="preserve"> = require('</w:t>
      </w:r>
      <w:proofErr w:type="spellStart"/>
      <w:r w:rsidRPr="005C7CFA">
        <w:rPr>
          <w:rFonts w:asciiTheme="majorHAnsi" w:hAnsiTheme="majorHAnsi" w:cs="Courier New"/>
          <w:sz w:val="20"/>
          <w:szCs w:val="20"/>
          <w:lang w:bidi="ar-SA"/>
        </w:rPr>
        <w:t>int_forter</w:t>
      </w:r>
      <w:proofErr w:type="spellEnd"/>
      <w:r w:rsidRPr="005C7CFA">
        <w:rPr>
          <w:rFonts w:asciiTheme="majorHAnsi" w:hAnsiTheme="majorHAnsi" w:cs="Courier New"/>
          <w:sz w:val="20"/>
          <w:szCs w:val="20"/>
          <w:lang w:bidi="ar-SA"/>
        </w:rPr>
        <w:t>/cartridge/controllers/</w:t>
      </w:r>
      <w:proofErr w:type="spellStart"/>
      <w:r w:rsidRPr="005C7CFA">
        <w:rPr>
          <w:rFonts w:asciiTheme="majorHAnsi" w:hAnsiTheme="majorHAnsi" w:cs="Courier New"/>
          <w:sz w:val="20"/>
          <w:szCs w:val="20"/>
          <w:lang w:bidi="ar-SA"/>
        </w:rPr>
        <w:t>ForterValidate</w:t>
      </w:r>
      <w:proofErr w:type="spellEnd"/>
      <w:r w:rsidRPr="005C7CFA">
        <w:rPr>
          <w:rFonts w:asciiTheme="majorHAnsi" w:hAnsiTheme="majorHAnsi" w:cs="Courier New"/>
          <w:sz w:val="20"/>
          <w:szCs w:val="20"/>
          <w:lang w:bidi="ar-SA"/>
        </w:rPr>
        <w:t>'),</w:t>
      </w:r>
    </w:p>
    <w:p w14:paraId="05BAAA84"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lastRenderedPageBreak/>
        <w:t xml:space="preserve">            </w:t>
      </w:r>
      <w:proofErr w:type="spellStart"/>
      <w:r w:rsidRPr="005C7CFA">
        <w:rPr>
          <w:rFonts w:asciiTheme="majorHAnsi" w:hAnsiTheme="majorHAnsi" w:cs="Courier New"/>
          <w:sz w:val="20"/>
          <w:szCs w:val="20"/>
          <w:lang w:bidi="ar-SA"/>
        </w:rPr>
        <w:t>forterDecision</w:t>
      </w:r>
      <w:proofErr w:type="spellEnd"/>
      <w:r w:rsidRPr="005C7CFA">
        <w:rPr>
          <w:rFonts w:asciiTheme="majorHAnsi" w:hAnsiTheme="majorHAnsi" w:cs="Courier New"/>
          <w:sz w:val="20"/>
          <w:szCs w:val="20"/>
          <w:lang w:bidi="ar-SA"/>
        </w:rPr>
        <w:t xml:space="preserve">   = </w:t>
      </w:r>
      <w:proofErr w:type="spellStart"/>
      <w:r w:rsidRPr="005C7CFA">
        <w:rPr>
          <w:rFonts w:asciiTheme="majorHAnsi" w:hAnsiTheme="majorHAnsi" w:cs="Courier New"/>
          <w:sz w:val="20"/>
          <w:szCs w:val="20"/>
          <w:lang w:bidi="ar-SA"/>
        </w:rPr>
        <w:t>forterController.ValidateOrder</w:t>
      </w:r>
      <w:proofErr w:type="spellEnd"/>
      <w:r w:rsidRPr="005C7CFA">
        <w:rPr>
          <w:rFonts w:asciiTheme="majorHAnsi" w:hAnsiTheme="majorHAnsi" w:cs="Courier New"/>
          <w:sz w:val="20"/>
          <w:szCs w:val="20"/>
          <w:lang w:bidi="ar-SA"/>
        </w:rPr>
        <w:t>(</w:t>
      </w:r>
      <w:proofErr w:type="spellStart"/>
      <w:r w:rsidRPr="005C7CFA">
        <w:rPr>
          <w:rFonts w:asciiTheme="majorHAnsi" w:hAnsiTheme="majorHAnsi" w:cs="Courier New"/>
          <w:sz w:val="20"/>
          <w:szCs w:val="20"/>
          <w:lang w:bidi="ar-SA"/>
        </w:rPr>
        <w:t>argOrderValidate</w:t>
      </w:r>
      <w:proofErr w:type="spellEnd"/>
      <w:r w:rsidRPr="005C7CFA">
        <w:rPr>
          <w:rFonts w:asciiTheme="majorHAnsi" w:hAnsiTheme="majorHAnsi" w:cs="Courier New"/>
          <w:sz w:val="20"/>
          <w:szCs w:val="20"/>
          <w:lang w:bidi="ar-SA"/>
        </w:rPr>
        <w:t>);</w:t>
      </w:r>
    </w:p>
    <w:p w14:paraId="652C2C0B"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 in case if no response from </w:t>
      </w:r>
      <w:proofErr w:type="spellStart"/>
      <w:r w:rsidRPr="005C7CFA">
        <w:rPr>
          <w:rFonts w:asciiTheme="majorHAnsi" w:hAnsiTheme="majorHAnsi" w:cs="Courier New"/>
          <w:sz w:val="20"/>
          <w:szCs w:val="20"/>
          <w:u w:val="single"/>
          <w:lang w:bidi="ar-SA"/>
        </w:rPr>
        <w:t>Forter</w:t>
      </w:r>
      <w:proofErr w:type="spellEnd"/>
      <w:r w:rsidRPr="005C7CFA">
        <w:rPr>
          <w:rFonts w:asciiTheme="majorHAnsi" w:hAnsiTheme="majorHAnsi" w:cs="Courier New"/>
          <w:sz w:val="20"/>
          <w:szCs w:val="20"/>
          <w:lang w:bidi="ar-SA"/>
        </w:rPr>
        <w:t>, try to call one more time</w:t>
      </w:r>
    </w:p>
    <w:p w14:paraId="6AA294A2"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r w:rsidRPr="005C7CFA">
        <w:rPr>
          <w:rFonts w:asciiTheme="majorHAnsi" w:hAnsiTheme="majorHAnsi" w:cs="Courier New"/>
          <w:bCs/>
          <w:sz w:val="20"/>
          <w:szCs w:val="20"/>
          <w:lang w:bidi="ar-SA"/>
        </w:rPr>
        <w:t>if</w:t>
      </w:r>
      <w:r w:rsidRPr="005C7CFA">
        <w:rPr>
          <w:rFonts w:asciiTheme="majorHAnsi" w:hAnsiTheme="majorHAnsi" w:cs="Courier New"/>
          <w:sz w:val="20"/>
          <w:szCs w:val="20"/>
          <w:lang w:bidi="ar-SA"/>
        </w:rPr>
        <w:t xml:space="preserve"> (</w:t>
      </w:r>
      <w:proofErr w:type="spellStart"/>
      <w:r w:rsidRPr="005C7CFA">
        <w:rPr>
          <w:rFonts w:asciiTheme="majorHAnsi" w:hAnsiTheme="majorHAnsi" w:cs="Courier New"/>
          <w:sz w:val="20"/>
          <w:szCs w:val="20"/>
          <w:lang w:bidi="ar-SA"/>
        </w:rPr>
        <w:t>forterDecision.result</w:t>
      </w:r>
      <w:proofErr w:type="spellEnd"/>
      <w:r w:rsidRPr="005C7CFA">
        <w:rPr>
          <w:rFonts w:asciiTheme="majorHAnsi" w:hAnsiTheme="majorHAnsi" w:cs="Courier New"/>
          <w:sz w:val="20"/>
          <w:szCs w:val="20"/>
          <w:lang w:bidi="ar-SA"/>
        </w:rPr>
        <w:t xml:space="preserve"> === </w:t>
      </w:r>
      <w:r w:rsidRPr="005C7CFA">
        <w:rPr>
          <w:rFonts w:asciiTheme="majorHAnsi" w:hAnsiTheme="majorHAnsi" w:cs="Courier New"/>
          <w:bCs/>
          <w:sz w:val="20"/>
          <w:szCs w:val="20"/>
          <w:lang w:bidi="ar-SA"/>
        </w:rPr>
        <w:t>false</w:t>
      </w:r>
      <w:r w:rsidRPr="005C7CFA">
        <w:rPr>
          <w:rFonts w:asciiTheme="majorHAnsi" w:hAnsiTheme="majorHAnsi" w:cs="Courier New"/>
          <w:sz w:val="20"/>
          <w:szCs w:val="20"/>
          <w:lang w:bidi="ar-SA"/>
        </w:rPr>
        <w:t xml:space="preserve"> &amp;&amp; </w:t>
      </w:r>
      <w:proofErr w:type="spellStart"/>
      <w:r w:rsidRPr="005C7CFA">
        <w:rPr>
          <w:rFonts w:asciiTheme="majorHAnsi" w:hAnsiTheme="majorHAnsi" w:cs="Courier New"/>
          <w:sz w:val="20"/>
          <w:szCs w:val="20"/>
          <w:lang w:bidi="ar-SA"/>
        </w:rPr>
        <w:t>forterDecision.orderValidateAttemptInput</w:t>
      </w:r>
      <w:proofErr w:type="spellEnd"/>
      <w:r w:rsidRPr="005C7CFA">
        <w:rPr>
          <w:rFonts w:asciiTheme="majorHAnsi" w:hAnsiTheme="majorHAnsi" w:cs="Courier New"/>
          <w:sz w:val="20"/>
          <w:szCs w:val="20"/>
          <w:lang w:bidi="ar-SA"/>
        </w:rPr>
        <w:t xml:space="preserve"> == 2) {</w:t>
      </w:r>
    </w:p>
    <w:p w14:paraId="7A2D079B"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r w:rsidRPr="005C7CFA">
        <w:rPr>
          <w:rFonts w:asciiTheme="majorHAnsi" w:hAnsiTheme="majorHAnsi" w:cs="Courier New"/>
          <w:sz w:val="20"/>
          <w:szCs w:val="20"/>
          <w:lang w:bidi="ar-SA"/>
        </w:rPr>
        <w:tab/>
      </w:r>
      <w:r w:rsidRPr="005C7CFA">
        <w:rPr>
          <w:rFonts w:asciiTheme="majorHAnsi" w:hAnsiTheme="majorHAnsi" w:cs="Courier New"/>
          <w:bCs/>
          <w:sz w:val="20"/>
          <w:szCs w:val="20"/>
          <w:lang w:bidi="ar-SA"/>
        </w:rPr>
        <w:t>var</w:t>
      </w:r>
      <w:r w:rsidRPr="005C7CFA">
        <w:rPr>
          <w:rFonts w:asciiTheme="majorHAnsi" w:hAnsiTheme="majorHAnsi" w:cs="Courier New"/>
          <w:sz w:val="20"/>
          <w:szCs w:val="20"/>
          <w:lang w:bidi="ar-SA"/>
        </w:rPr>
        <w:t xml:space="preserve"> </w:t>
      </w:r>
      <w:proofErr w:type="spellStart"/>
      <w:r w:rsidRPr="005C7CFA">
        <w:rPr>
          <w:rFonts w:asciiTheme="majorHAnsi" w:hAnsiTheme="majorHAnsi" w:cs="Courier New"/>
          <w:sz w:val="20"/>
          <w:szCs w:val="20"/>
          <w:lang w:bidi="ar-SA"/>
        </w:rPr>
        <w:t>argOrderValidate</w:t>
      </w:r>
      <w:proofErr w:type="spellEnd"/>
      <w:r w:rsidRPr="005C7CFA">
        <w:rPr>
          <w:rFonts w:asciiTheme="majorHAnsi" w:hAnsiTheme="majorHAnsi" w:cs="Courier New"/>
          <w:sz w:val="20"/>
          <w:szCs w:val="20"/>
          <w:lang w:bidi="ar-SA"/>
        </w:rPr>
        <w:t xml:space="preserve"> = {</w:t>
      </w:r>
    </w:p>
    <w:p w14:paraId="2C89AFB5"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Order: order,</w:t>
      </w:r>
    </w:p>
    <w:p w14:paraId="392689E5" w14:textId="77387F15" w:rsidR="00EF7380"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proofErr w:type="spellStart"/>
      <w:r w:rsidRPr="005C7CFA">
        <w:rPr>
          <w:rFonts w:asciiTheme="majorHAnsi" w:hAnsiTheme="majorHAnsi" w:cs="Courier New"/>
          <w:sz w:val="20"/>
          <w:szCs w:val="20"/>
          <w:lang w:bidi="ar-SA"/>
        </w:rPr>
        <w:t>orderValidateAttemptInput</w:t>
      </w:r>
      <w:proofErr w:type="spellEnd"/>
      <w:r w:rsidRPr="005C7CFA">
        <w:rPr>
          <w:rFonts w:asciiTheme="majorHAnsi" w:hAnsiTheme="majorHAnsi" w:cs="Courier New"/>
          <w:sz w:val="20"/>
          <w:szCs w:val="20"/>
          <w:lang w:bidi="ar-SA"/>
        </w:rPr>
        <w:t>: 2</w:t>
      </w:r>
      <w:r w:rsidR="00821C52">
        <w:rPr>
          <w:rFonts w:asciiTheme="majorHAnsi" w:hAnsiTheme="majorHAnsi" w:cs="Courier New"/>
          <w:sz w:val="20"/>
          <w:szCs w:val="20"/>
          <w:lang w:bidi="ar-SA"/>
        </w:rPr>
        <w:t>,</w:t>
      </w:r>
    </w:p>
    <w:p w14:paraId="4D703041" w14:textId="5F61EA36" w:rsidR="005B4B45" w:rsidRDefault="005B4B45"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Pr>
          <w:rFonts w:asciiTheme="majorHAnsi" w:hAnsiTheme="majorHAnsi" w:cs="Courier New"/>
          <w:sz w:val="20"/>
          <w:szCs w:val="20"/>
          <w:lang w:bidi="ar-SA"/>
        </w:rPr>
        <w:t xml:space="preserve">                    </w:t>
      </w:r>
      <w:proofErr w:type="spellStart"/>
      <w:r>
        <w:rPr>
          <w:rFonts w:asciiTheme="majorHAnsi" w:hAnsiTheme="majorHAnsi" w:cs="Courier New"/>
          <w:sz w:val="20"/>
          <w:szCs w:val="20"/>
          <w:lang w:bidi="ar-SA"/>
        </w:rPr>
        <w:t>authorizationStep</w:t>
      </w:r>
      <w:proofErr w:type="spellEnd"/>
      <w:r>
        <w:rPr>
          <w:rFonts w:asciiTheme="majorHAnsi" w:hAnsiTheme="majorHAnsi" w:cs="Courier New"/>
          <w:sz w:val="20"/>
          <w:szCs w:val="20"/>
          <w:lang w:bidi="ar-SA"/>
        </w:rPr>
        <w:t>: “PRE_AUTHORIZATION”</w:t>
      </w:r>
    </w:p>
    <w:p w14:paraId="44775BCD" w14:textId="41ED3BF3" w:rsidR="00821C52" w:rsidRPr="005C7CFA" w:rsidRDefault="00821C52"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Pr>
          <w:rFonts w:asciiTheme="majorHAnsi" w:hAnsiTheme="majorHAnsi" w:cs="Courier New"/>
          <w:sz w:val="20"/>
          <w:szCs w:val="20"/>
          <w:lang w:bidi="ar-SA"/>
        </w:rPr>
        <w:t xml:space="preserve">                    </w:t>
      </w:r>
    </w:p>
    <w:p w14:paraId="1684F98D"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p>
    <w:p w14:paraId="06664428"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proofErr w:type="spellStart"/>
      <w:r w:rsidRPr="005C7CFA">
        <w:rPr>
          <w:rFonts w:asciiTheme="majorHAnsi" w:hAnsiTheme="majorHAnsi" w:cs="Courier New"/>
          <w:sz w:val="20"/>
          <w:szCs w:val="20"/>
          <w:lang w:bidi="ar-SA"/>
        </w:rPr>
        <w:t>forterController</w:t>
      </w:r>
      <w:proofErr w:type="spellEnd"/>
      <w:r w:rsidRPr="005C7CFA">
        <w:rPr>
          <w:rFonts w:asciiTheme="majorHAnsi" w:hAnsiTheme="majorHAnsi" w:cs="Courier New"/>
          <w:sz w:val="20"/>
          <w:szCs w:val="20"/>
          <w:lang w:bidi="ar-SA"/>
        </w:rPr>
        <w:t xml:space="preserve"> = require('</w:t>
      </w:r>
      <w:proofErr w:type="spellStart"/>
      <w:r w:rsidRPr="005C7CFA">
        <w:rPr>
          <w:rFonts w:asciiTheme="majorHAnsi" w:hAnsiTheme="majorHAnsi" w:cs="Courier New"/>
          <w:sz w:val="20"/>
          <w:szCs w:val="20"/>
          <w:lang w:bidi="ar-SA"/>
        </w:rPr>
        <w:t>int_forter</w:t>
      </w:r>
      <w:proofErr w:type="spellEnd"/>
      <w:r w:rsidRPr="005C7CFA">
        <w:rPr>
          <w:rFonts w:asciiTheme="majorHAnsi" w:hAnsiTheme="majorHAnsi" w:cs="Courier New"/>
          <w:sz w:val="20"/>
          <w:szCs w:val="20"/>
          <w:lang w:bidi="ar-SA"/>
        </w:rPr>
        <w:t>/cartridge/controllers/</w:t>
      </w:r>
      <w:proofErr w:type="spellStart"/>
      <w:r w:rsidRPr="005C7CFA">
        <w:rPr>
          <w:rFonts w:asciiTheme="majorHAnsi" w:hAnsiTheme="majorHAnsi" w:cs="Courier New"/>
          <w:sz w:val="20"/>
          <w:szCs w:val="20"/>
          <w:lang w:bidi="ar-SA"/>
        </w:rPr>
        <w:t>ForterValidate</w:t>
      </w:r>
      <w:proofErr w:type="spellEnd"/>
      <w:r w:rsidRPr="005C7CFA">
        <w:rPr>
          <w:rFonts w:asciiTheme="majorHAnsi" w:hAnsiTheme="majorHAnsi" w:cs="Courier New"/>
          <w:sz w:val="20"/>
          <w:szCs w:val="20"/>
          <w:lang w:bidi="ar-SA"/>
        </w:rPr>
        <w:t>'),</w:t>
      </w:r>
    </w:p>
    <w:p w14:paraId="1C517346"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proofErr w:type="spellStart"/>
      <w:r w:rsidRPr="005C7CFA">
        <w:rPr>
          <w:rFonts w:asciiTheme="majorHAnsi" w:hAnsiTheme="majorHAnsi" w:cs="Courier New"/>
          <w:sz w:val="20"/>
          <w:szCs w:val="20"/>
          <w:lang w:bidi="ar-SA"/>
        </w:rPr>
        <w:t>forterDecision</w:t>
      </w:r>
      <w:proofErr w:type="spellEnd"/>
      <w:r w:rsidRPr="005C7CFA">
        <w:rPr>
          <w:rFonts w:asciiTheme="majorHAnsi" w:hAnsiTheme="majorHAnsi" w:cs="Courier New"/>
          <w:sz w:val="20"/>
          <w:szCs w:val="20"/>
          <w:lang w:bidi="ar-SA"/>
        </w:rPr>
        <w:t xml:space="preserve">   = </w:t>
      </w:r>
      <w:proofErr w:type="spellStart"/>
      <w:r w:rsidRPr="005C7CFA">
        <w:rPr>
          <w:rFonts w:asciiTheme="majorHAnsi" w:hAnsiTheme="majorHAnsi" w:cs="Courier New"/>
          <w:sz w:val="20"/>
          <w:szCs w:val="20"/>
          <w:lang w:bidi="ar-SA"/>
        </w:rPr>
        <w:t>forterController.ValidateOrder</w:t>
      </w:r>
      <w:proofErr w:type="spellEnd"/>
      <w:r w:rsidRPr="005C7CFA">
        <w:rPr>
          <w:rFonts w:asciiTheme="majorHAnsi" w:hAnsiTheme="majorHAnsi" w:cs="Courier New"/>
          <w:sz w:val="20"/>
          <w:szCs w:val="20"/>
          <w:lang w:bidi="ar-SA"/>
        </w:rPr>
        <w:t>(</w:t>
      </w:r>
      <w:proofErr w:type="spellStart"/>
      <w:r w:rsidRPr="005C7CFA">
        <w:rPr>
          <w:rFonts w:asciiTheme="majorHAnsi" w:hAnsiTheme="majorHAnsi" w:cs="Courier New"/>
          <w:sz w:val="20"/>
          <w:szCs w:val="20"/>
          <w:lang w:bidi="ar-SA"/>
        </w:rPr>
        <w:t>argOrderValidate</w:t>
      </w:r>
      <w:proofErr w:type="spellEnd"/>
      <w:r w:rsidRPr="005C7CFA">
        <w:rPr>
          <w:rFonts w:asciiTheme="majorHAnsi" w:hAnsiTheme="majorHAnsi" w:cs="Courier New"/>
          <w:sz w:val="20"/>
          <w:szCs w:val="20"/>
          <w:lang w:bidi="ar-SA"/>
        </w:rPr>
        <w:t>);</w:t>
      </w:r>
    </w:p>
    <w:p w14:paraId="7BBFF581" w14:textId="77777777" w:rsidR="00EF7380"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p>
    <w:p w14:paraId="4CCF674E" w14:textId="77777777" w:rsidR="00B57A1A" w:rsidRDefault="00B57A1A"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p>
    <w:p w14:paraId="1AE78927" w14:textId="77777777" w:rsidR="00B57A1A" w:rsidRDefault="00B57A1A" w:rsidP="00B57A1A">
      <w:pPr>
        <w:pStyle w:val="ListParagraph"/>
        <w:autoSpaceDE w:val="0"/>
        <w:autoSpaceDN w:val="0"/>
        <w:adjustRightInd w:val="0"/>
        <w:spacing w:after="0" w:line="240" w:lineRule="auto"/>
        <w:ind w:firstLine="696"/>
        <w:rPr>
          <w:rFonts w:asciiTheme="majorHAnsi" w:hAnsiTheme="majorHAnsi" w:cs="Courier New"/>
          <w:sz w:val="20"/>
          <w:szCs w:val="20"/>
          <w:lang w:bidi="ar-SA"/>
        </w:rPr>
      </w:pPr>
      <w:r w:rsidRPr="00B57A1A">
        <w:rPr>
          <w:rFonts w:asciiTheme="majorHAnsi" w:hAnsiTheme="majorHAnsi" w:cs="Courier New"/>
          <w:sz w:val="20"/>
          <w:szCs w:val="20"/>
          <w:lang w:bidi="ar-SA"/>
        </w:rPr>
        <w:t xml:space="preserve">// IMPORTANT: The </w:t>
      </w:r>
      <w:proofErr w:type="spellStart"/>
      <w:r w:rsidRPr="00B57A1A">
        <w:rPr>
          <w:rFonts w:asciiTheme="majorHAnsi" w:hAnsiTheme="majorHAnsi" w:cs="Courier New"/>
          <w:sz w:val="20"/>
          <w:szCs w:val="20"/>
          <w:lang w:bidi="ar-SA"/>
        </w:rPr>
        <w:t>forterDecision</w:t>
      </w:r>
      <w:proofErr w:type="spellEnd"/>
      <w:r w:rsidRPr="00B57A1A">
        <w:rPr>
          <w:rFonts w:asciiTheme="majorHAnsi" w:hAnsiTheme="majorHAnsi" w:cs="Courier New"/>
          <w:sz w:val="20"/>
          <w:szCs w:val="20"/>
          <w:lang w:bidi="ar-SA"/>
        </w:rPr>
        <w:t xml:space="preserve"> variable holds the </w:t>
      </w:r>
      <w:proofErr w:type="spellStart"/>
      <w:r w:rsidRPr="00B57A1A">
        <w:rPr>
          <w:rFonts w:asciiTheme="majorHAnsi" w:hAnsiTheme="majorHAnsi" w:cs="Courier New"/>
          <w:sz w:val="20"/>
          <w:szCs w:val="20"/>
          <w:lang w:bidi="ar-SA"/>
        </w:rPr>
        <w:t>reasonCode</w:t>
      </w:r>
      <w:proofErr w:type="spellEnd"/>
      <w:r w:rsidRPr="00B57A1A">
        <w:rPr>
          <w:rFonts w:asciiTheme="majorHAnsi" w:hAnsiTheme="majorHAnsi" w:cs="Courier New"/>
          <w:sz w:val="20"/>
          <w:szCs w:val="20"/>
          <w:lang w:bidi="ar-SA"/>
        </w:rPr>
        <w:t xml:space="preserve"> from the authorization call,</w:t>
      </w:r>
      <w:r>
        <w:rPr>
          <w:rFonts w:asciiTheme="majorHAnsi" w:hAnsiTheme="majorHAnsi" w:cs="Courier New"/>
          <w:sz w:val="20"/>
          <w:szCs w:val="20"/>
          <w:lang w:bidi="ar-SA"/>
        </w:rPr>
        <w:t xml:space="preserve"> </w:t>
      </w:r>
    </w:p>
    <w:p w14:paraId="0E3A5518" w14:textId="2E006D04" w:rsidR="00EF7380" w:rsidRDefault="00B57A1A" w:rsidP="00B57A1A">
      <w:pPr>
        <w:pStyle w:val="ListParagraph"/>
        <w:autoSpaceDE w:val="0"/>
        <w:autoSpaceDN w:val="0"/>
        <w:adjustRightInd w:val="0"/>
        <w:spacing w:after="0" w:line="240" w:lineRule="auto"/>
        <w:ind w:firstLine="696"/>
        <w:rPr>
          <w:rFonts w:asciiTheme="majorHAnsi" w:hAnsiTheme="majorHAnsi" w:cs="Courier New"/>
          <w:sz w:val="20"/>
          <w:szCs w:val="20"/>
          <w:lang w:bidi="ar-SA"/>
        </w:rPr>
      </w:pPr>
      <w:r>
        <w:rPr>
          <w:rFonts w:asciiTheme="majorHAnsi" w:hAnsiTheme="majorHAnsi" w:cs="Courier New"/>
          <w:sz w:val="20"/>
          <w:szCs w:val="20"/>
          <w:lang w:bidi="ar-SA"/>
        </w:rPr>
        <w:t xml:space="preserve">// </w:t>
      </w:r>
      <w:r w:rsidRPr="00B57A1A">
        <w:rPr>
          <w:rFonts w:asciiTheme="majorHAnsi" w:hAnsiTheme="majorHAnsi" w:cs="Courier New"/>
          <w:sz w:val="20"/>
          <w:szCs w:val="20"/>
          <w:lang w:bidi="ar-SA"/>
        </w:rPr>
        <w:t>which can be used to customize any type of response or flow.</w:t>
      </w:r>
    </w:p>
    <w:p w14:paraId="2BD93917" w14:textId="77777777" w:rsidR="00B57A1A" w:rsidRPr="00B57A1A" w:rsidRDefault="00B57A1A" w:rsidP="00B57A1A">
      <w:pPr>
        <w:pStyle w:val="ListParagraph"/>
        <w:autoSpaceDE w:val="0"/>
        <w:autoSpaceDN w:val="0"/>
        <w:adjustRightInd w:val="0"/>
        <w:spacing w:after="0" w:line="240" w:lineRule="auto"/>
        <w:ind w:firstLine="696"/>
        <w:rPr>
          <w:rFonts w:asciiTheme="majorHAnsi" w:hAnsiTheme="majorHAnsi" w:cs="Courier New"/>
          <w:sz w:val="20"/>
          <w:szCs w:val="20"/>
          <w:lang w:bidi="ar-SA"/>
        </w:rPr>
      </w:pPr>
    </w:p>
    <w:p w14:paraId="6EDF3DAD"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r w:rsidRPr="005C7CFA">
        <w:rPr>
          <w:rFonts w:asciiTheme="majorHAnsi" w:hAnsiTheme="majorHAnsi" w:cs="Courier New"/>
          <w:bCs/>
          <w:sz w:val="20"/>
          <w:szCs w:val="20"/>
          <w:lang w:bidi="ar-SA"/>
        </w:rPr>
        <w:t>if</w:t>
      </w:r>
      <w:r w:rsidRPr="005C7CFA">
        <w:rPr>
          <w:rFonts w:asciiTheme="majorHAnsi" w:hAnsiTheme="majorHAnsi" w:cs="Courier New"/>
          <w:sz w:val="20"/>
          <w:szCs w:val="20"/>
          <w:lang w:bidi="ar-SA"/>
        </w:rPr>
        <w:t xml:space="preserve"> (</w:t>
      </w:r>
      <w:proofErr w:type="spellStart"/>
      <w:proofErr w:type="gramStart"/>
      <w:r w:rsidRPr="005C7CFA">
        <w:rPr>
          <w:rFonts w:asciiTheme="majorHAnsi" w:hAnsiTheme="majorHAnsi" w:cs="Courier New"/>
          <w:sz w:val="20"/>
          <w:szCs w:val="20"/>
          <w:lang w:bidi="ar-SA"/>
        </w:rPr>
        <w:t>forterDecision.JsonResponseOutput.processorAction</w:t>
      </w:r>
      <w:proofErr w:type="spellEnd"/>
      <w:proofErr w:type="gramEnd"/>
      <w:r w:rsidRPr="005C7CFA">
        <w:rPr>
          <w:rFonts w:asciiTheme="majorHAnsi" w:hAnsiTheme="majorHAnsi" w:cs="Courier New"/>
          <w:sz w:val="20"/>
          <w:szCs w:val="20"/>
          <w:lang w:bidi="ar-SA"/>
        </w:rPr>
        <w:t xml:space="preserve"> == 'void') {</w:t>
      </w:r>
    </w:p>
    <w:p w14:paraId="054E0C63"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r w:rsidRPr="005C7CFA">
        <w:rPr>
          <w:rFonts w:asciiTheme="majorHAnsi" w:hAnsiTheme="majorHAnsi" w:cs="Courier New"/>
          <w:bCs/>
          <w:sz w:val="20"/>
          <w:szCs w:val="20"/>
          <w:lang w:bidi="ar-SA"/>
        </w:rPr>
        <w:t>if</w:t>
      </w:r>
      <w:r w:rsidRPr="005C7CFA">
        <w:rPr>
          <w:rFonts w:asciiTheme="majorHAnsi" w:hAnsiTheme="majorHAnsi" w:cs="Courier New"/>
          <w:sz w:val="20"/>
          <w:szCs w:val="20"/>
          <w:lang w:bidi="ar-SA"/>
        </w:rPr>
        <w:t xml:space="preserve"> </w:t>
      </w:r>
      <w:proofErr w:type="gramStart"/>
      <w:r w:rsidRPr="005C7CFA">
        <w:rPr>
          <w:rFonts w:asciiTheme="majorHAnsi" w:hAnsiTheme="majorHAnsi" w:cs="Courier New"/>
          <w:sz w:val="20"/>
          <w:szCs w:val="20"/>
          <w:lang w:bidi="ar-SA"/>
        </w:rPr>
        <w:t>(!empty</w:t>
      </w:r>
      <w:proofErr w:type="gramEnd"/>
      <w:r w:rsidRPr="005C7CFA">
        <w:rPr>
          <w:rFonts w:asciiTheme="majorHAnsi" w:hAnsiTheme="majorHAnsi" w:cs="Courier New"/>
          <w:sz w:val="20"/>
          <w:szCs w:val="20"/>
          <w:lang w:bidi="ar-SA"/>
        </w:rPr>
        <w:t>(</w:t>
      </w:r>
      <w:proofErr w:type="spellStart"/>
      <w:r w:rsidRPr="005C7CFA">
        <w:rPr>
          <w:rFonts w:asciiTheme="majorHAnsi" w:hAnsiTheme="majorHAnsi" w:cs="Courier New"/>
          <w:sz w:val="20"/>
          <w:szCs w:val="20"/>
          <w:lang w:bidi="ar-SA"/>
        </w:rPr>
        <w:t>forterDecision.PlaceOrderError</w:t>
      </w:r>
      <w:proofErr w:type="spellEnd"/>
      <w:r w:rsidRPr="005C7CFA">
        <w:rPr>
          <w:rFonts w:asciiTheme="majorHAnsi" w:hAnsiTheme="majorHAnsi" w:cs="Courier New"/>
          <w:sz w:val="20"/>
          <w:szCs w:val="20"/>
          <w:lang w:bidi="ar-SA"/>
        </w:rPr>
        <w:t>)) {</w:t>
      </w:r>
    </w:p>
    <w:p w14:paraId="1E3DF33B"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r w:rsidRPr="005C7CFA">
        <w:rPr>
          <w:rFonts w:asciiTheme="majorHAnsi" w:hAnsiTheme="majorHAnsi" w:cs="Courier New"/>
          <w:bCs/>
          <w:sz w:val="20"/>
          <w:szCs w:val="20"/>
          <w:lang w:bidi="ar-SA"/>
        </w:rPr>
        <w:t>return</w:t>
      </w:r>
      <w:r w:rsidRPr="005C7CFA">
        <w:rPr>
          <w:rFonts w:asciiTheme="majorHAnsi" w:hAnsiTheme="majorHAnsi" w:cs="Courier New"/>
          <w:sz w:val="20"/>
          <w:szCs w:val="20"/>
          <w:lang w:bidi="ar-SA"/>
        </w:rPr>
        <w:t xml:space="preserve"> {</w:t>
      </w:r>
      <w:proofErr w:type="gramStart"/>
      <w:r w:rsidRPr="005C7CFA">
        <w:rPr>
          <w:rFonts w:asciiTheme="majorHAnsi" w:hAnsiTheme="majorHAnsi" w:cs="Courier New"/>
          <w:sz w:val="20"/>
          <w:szCs w:val="20"/>
          <w:lang w:bidi="ar-SA"/>
        </w:rPr>
        <w:t>error :</w:t>
      </w:r>
      <w:proofErr w:type="gramEnd"/>
      <w:r w:rsidRPr="005C7CFA">
        <w:rPr>
          <w:rFonts w:asciiTheme="majorHAnsi" w:hAnsiTheme="majorHAnsi" w:cs="Courier New"/>
          <w:sz w:val="20"/>
          <w:szCs w:val="20"/>
          <w:lang w:bidi="ar-SA"/>
        </w:rPr>
        <w:t xml:space="preserve"> </w:t>
      </w:r>
      <w:r w:rsidRPr="005C7CFA">
        <w:rPr>
          <w:rFonts w:asciiTheme="majorHAnsi" w:hAnsiTheme="majorHAnsi" w:cs="Courier New"/>
          <w:bCs/>
          <w:sz w:val="20"/>
          <w:szCs w:val="20"/>
          <w:lang w:bidi="ar-SA"/>
        </w:rPr>
        <w:t>true</w:t>
      </w:r>
      <w:r w:rsidRPr="005C7CFA">
        <w:rPr>
          <w:rFonts w:asciiTheme="majorHAnsi" w:hAnsiTheme="majorHAnsi" w:cs="Courier New"/>
          <w:sz w:val="20"/>
          <w:szCs w:val="20"/>
          <w:lang w:bidi="ar-SA"/>
        </w:rPr>
        <w:t xml:space="preserve">, </w:t>
      </w:r>
      <w:proofErr w:type="spellStart"/>
      <w:r w:rsidRPr="005C7CFA">
        <w:rPr>
          <w:rFonts w:asciiTheme="majorHAnsi" w:hAnsiTheme="majorHAnsi" w:cs="Courier New"/>
          <w:sz w:val="20"/>
          <w:szCs w:val="20"/>
          <w:lang w:bidi="ar-SA"/>
        </w:rPr>
        <w:t>forterErrorCode</w:t>
      </w:r>
      <w:proofErr w:type="spellEnd"/>
      <w:r w:rsidRPr="005C7CFA">
        <w:rPr>
          <w:rFonts w:asciiTheme="majorHAnsi" w:hAnsiTheme="majorHAnsi" w:cs="Courier New"/>
          <w:sz w:val="20"/>
          <w:szCs w:val="20"/>
          <w:lang w:bidi="ar-SA"/>
        </w:rPr>
        <w:t xml:space="preserve"> : </w:t>
      </w:r>
      <w:proofErr w:type="spellStart"/>
      <w:r w:rsidRPr="005C7CFA">
        <w:rPr>
          <w:rFonts w:asciiTheme="majorHAnsi" w:hAnsiTheme="majorHAnsi" w:cs="Courier New"/>
          <w:sz w:val="20"/>
          <w:szCs w:val="20"/>
          <w:lang w:bidi="ar-SA"/>
        </w:rPr>
        <w:t>forterDecision.PlaceOrderError</w:t>
      </w:r>
      <w:r>
        <w:rPr>
          <w:rFonts w:asciiTheme="majorHAnsi" w:hAnsiTheme="majorHAnsi" w:cs="Courier New"/>
          <w:sz w:val="20"/>
          <w:szCs w:val="20"/>
          <w:lang w:bidi="ar-SA"/>
        </w:rPr>
        <w:t>.code</w:t>
      </w:r>
      <w:proofErr w:type="spellEnd"/>
      <w:r w:rsidRPr="005C7CFA">
        <w:rPr>
          <w:rFonts w:asciiTheme="majorHAnsi" w:hAnsiTheme="majorHAnsi" w:cs="Courier New"/>
          <w:sz w:val="20"/>
          <w:szCs w:val="20"/>
          <w:lang w:bidi="ar-SA"/>
        </w:rPr>
        <w:t>};</w:t>
      </w:r>
    </w:p>
    <w:p w14:paraId="49A8D9ED"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 </w:t>
      </w:r>
      <w:r w:rsidRPr="005C7CFA">
        <w:rPr>
          <w:rFonts w:asciiTheme="majorHAnsi" w:hAnsiTheme="majorHAnsi" w:cs="Courier New"/>
          <w:bCs/>
          <w:sz w:val="20"/>
          <w:szCs w:val="20"/>
          <w:lang w:bidi="ar-SA"/>
        </w:rPr>
        <w:t>else</w:t>
      </w:r>
      <w:r w:rsidRPr="005C7CFA">
        <w:rPr>
          <w:rFonts w:asciiTheme="majorHAnsi" w:hAnsiTheme="majorHAnsi" w:cs="Courier New"/>
          <w:sz w:val="20"/>
          <w:szCs w:val="20"/>
          <w:lang w:bidi="ar-SA"/>
        </w:rPr>
        <w:t xml:space="preserve"> {</w:t>
      </w:r>
    </w:p>
    <w:p w14:paraId="6DBD3B7A"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r w:rsidRPr="005C7CFA">
        <w:rPr>
          <w:rFonts w:asciiTheme="majorHAnsi" w:hAnsiTheme="majorHAnsi" w:cs="Courier New"/>
          <w:bCs/>
          <w:sz w:val="20"/>
          <w:szCs w:val="20"/>
          <w:lang w:bidi="ar-SA"/>
        </w:rPr>
        <w:t>return</w:t>
      </w:r>
      <w:r w:rsidRPr="005C7CFA">
        <w:rPr>
          <w:rFonts w:asciiTheme="majorHAnsi" w:hAnsiTheme="majorHAnsi" w:cs="Courier New"/>
          <w:sz w:val="20"/>
          <w:szCs w:val="20"/>
          <w:lang w:bidi="ar-SA"/>
        </w:rPr>
        <w:t xml:space="preserve"> {</w:t>
      </w:r>
      <w:proofErr w:type="gramStart"/>
      <w:r w:rsidRPr="005C7CFA">
        <w:rPr>
          <w:rFonts w:asciiTheme="majorHAnsi" w:hAnsiTheme="majorHAnsi" w:cs="Courier New"/>
          <w:sz w:val="20"/>
          <w:szCs w:val="20"/>
          <w:lang w:bidi="ar-SA"/>
        </w:rPr>
        <w:t>error :</w:t>
      </w:r>
      <w:proofErr w:type="gramEnd"/>
      <w:r w:rsidRPr="005C7CFA">
        <w:rPr>
          <w:rFonts w:asciiTheme="majorHAnsi" w:hAnsiTheme="majorHAnsi" w:cs="Courier New"/>
          <w:sz w:val="20"/>
          <w:szCs w:val="20"/>
          <w:lang w:bidi="ar-SA"/>
        </w:rPr>
        <w:t xml:space="preserve"> </w:t>
      </w:r>
      <w:r w:rsidRPr="005C7CFA">
        <w:rPr>
          <w:rFonts w:asciiTheme="majorHAnsi" w:hAnsiTheme="majorHAnsi" w:cs="Courier New"/>
          <w:bCs/>
          <w:sz w:val="20"/>
          <w:szCs w:val="20"/>
          <w:lang w:bidi="ar-SA"/>
        </w:rPr>
        <w:t>true</w:t>
      </w:r>
      <w:r w:rsidRPr="005C7CFA">
        <w:rPr>
          <w:rFonts w:asciiTheme="majorHAnsi" w:hAnsiTheme="majorHAnsi" w:cs="Courier New"/>
          <w:sz w:val="20"/>
          <w:szCs w:val="20"/>
          <w:lang w:bidi="ar-SA"/>
        </w:rPr>
        <w:t>};</w:t>
      </w:r>
    </w:p>
    <w:p w14:paraId="0F9FA41F"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p>
    <w:p w14:paraId="7E767166" w14:textId="5A76C8D0" w:rsidR="00EF7380" w:rsidRDefault="00EF7380" w:rsidP="002D1707">
      <w:pPr>
        <w:pStyle w:val="Standard1"/>
        <w:spacing w:after="0"/>
        <w:ind w:left="1080"/>
        <w:rPr>
          <w:rFonts w:asciiTheme="majorHAnsi" w:hAnsiTheme="majorHAnsi"/>
          <w:lang w:bidi="ar-SA"/>
        </w:rPr>
      </w:pPr>
      <w:r w:rsidRPr="005C7CFA">
        <w:rPr>
          <w:rFonts w:asciiTheme="majorHAnsi" w:hAnsiTheme="majorHAnsi" w:cs="Courier New"/>
          <w:lang w:bidi="ar-SA"/>
        </w:rPr>
        <w:t xml:space="preserve">        }  </w:t>
      </w:r>
    </w:p>
    <w:p w14:paraId="30CADF7F" w14:textId="17965572" w:rsidR="002D1707" w:rsidRDefault="002D1707" w:rsidP="002D1707">
      <w:pPr>
        <w:pStyle w:val="Standard1"/>
        <w:spacing w:before="120" w:after="0"/>
        <w:ind w:left="1080" w:right="-424"/>
        <w:rPr>
          <w:rFonts w:asciiTheme="majorHAnsi" w:hAnsiTheme="majorHAnsi"/>
        </w:rPr>
      </w:pPr>
      <w:r w:rsidRPr="002D1707">
        <w:rPr>
          <w:rFonts w:asciiTheme="majorHAnsi" w:hAnsiTheme="majorHAnsi"/>
          <w:noProof/>
        </w:rPr>
        <w:drawing>
          <wp:inline distT="0" distB="0" distL="0" distR="0" wp14:anchorId="7AA303DB" wp14:editId="0E5AF53F">
            <wp:extent cx="5592769" cy="4248232"/>
            <wp:effectExtent l="0" t="0" r="0" b="0"/>
            <wp:docPr id="15839022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02204" name="Picture 1" descr="A screen shot of a computer program&#10;&#10;Description automatically generated"/>
                    <pic:cNvPicPr/>
                  </pic:nvPicPr>
                  <pic:blipFill>
                    <a:blip r:embed="rId87"/>
                    <a:stretch>
                      <a:fillRect/>
                    </a:stretch>
                  </pic:blipFill>
                  <pic:spPr>
                    <a:xfrm>
                      <a:off x="0" y="0"/>
                      <a:ext cx="5609966" cy="4261295"/>
                    </a:xfrm>
                    <a:prstGeom prst="rect">
                      <a:avLst/>
                    </a:prstGeom>
                  </pic:spPr>
                </pic:pic>
              </a:graphicData>
            </a:graphic>
          </wp:inline>
        </w:drawing>
      </w:r>
    </w:p>
    <w:p w14:paraId="4D12E628" w14:textId="77777777" w:rsidR="002D1707" w:rsidRDefault="002D1707" w:rsidP="002D1707">
      <w:pPr>
        <w:pStyle w:val="Standard1"/>
        <w:spacing w:before="120" w:after="0"/>
        <w:ind w:right="-424"/>
        <w:rPr>
          <w:rFonts w:asciiTheme="majorHAnsi" w:hAnsiTheme="majorHAnsi"/>
        </w:rPr>
      </w:pPr>
    </w:p>
    <w:p w14:paraId="36504C24" w14:textId="1025876D" w:rsidR="00EF7380" w:rsidRDefault="00362661" w:rsidP="00EF7380">
      <w:pPr>
        <w:pStyle w:val="Standard1"/>
        <w:numPr>
          <w:ilvl w:val="0"/>
          <w:numId w:val="46"/>
        </w:numPr>
        <w:spacing w:before="120" w:after="0"/>
        <w:ind w:right="-424"/>
        <w:rPr>
          <w:rFonts w:asciiTheme="majorHAnsi" w:hAnsiTheme="majorHAnsi"/>
        </w:rPr>
      </w:pPr>
      <w:r>
        <w:rPr>
          <w:rFonts w:asciiTheme="majorHAnsi" w:hAnsiTheme="majorHAnsi"/>
        </w:rPr>
        <w:t xml:space="preserve">COPlaceOrder.js (in the </w:t>
      </w:r>
      <w:proofErr w:type="gramStart"/>
      <w:r w:rsidR="009B3CD0">
        <w:rPr>
          <w:rFonts w:asciiTheme="majorHAnsi" w:hAnsiTheme="majorHAnsi"/>
        </w:rPr>
        <w:t>start</w:t>
      </w:r>
      <w:r>
        <w:rPr>
          <w:rFonts w:asciiTheme="majorHAnsi" w:hAnsiTheme="majorHAnsi"/>
        </w:rPr>
        <w:t>(</w:t>
      </w:r>
      <w:proofErr w:type="gramEnd"/>
      <w:r>
        <w:rPr>
          <w:rFonts w:asciiTheme="majorHAnsi" w:hAnsiTheme="majorHAnsi"/>
        </w:rPr>
        <w:t>) function):</w:t>
      </w:r>
    </w:p>
    <w:p w14:paraId="113B4558" w14:textId="77777777" w:rsidR="009B3CD0" w:rsidRPr="002C433F" w:rsidRDefault="009B3CD0" w:rsidP="009B3CD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2C433F">
        <w:rPr>
          <w:rFonts w:asciiTheme="majorHAnsi" w:hAnsiTheme="majorHAnsi" w:cs="Courier New"/>
          <w:sz w:val="20"/>
          <w:szCs w:val="20"/>
          <w:lang w:bidi="ar-SA"/>
        </w:rPr>
        <w:t xml:space="preserve">if </w:t>
      </w:r>
      <w:proofErr w:type="gramStart"/>
      <w:r w:rsidRPr="002C433F">
        <w:rPr>
          <w:rFonts w:asciiTheme="majorHAnsi" w:hAnsiTheme="majorHAnsi" w:cs="Courier New"/>
          <w:sz w:val="20"/>
          <w:szCs w:val="20"/>
          <w:lang w:bidi="ar-SA"/>
        </w:rPr>
        <w:t>(!empty</w:t>
      </w:r>
      <w:proofErr w:type="gramEnd"/>
      <w:r w:rsidRPr="002C433F">
        <w:rPr>
          <w:rFonts w:asciiTheme="majorHAnsi" w:hAnsiTheme="majorHAnsi" w:cs="Courier New"/>
          <w:sz w:val="20"/>
          <w:szCs w:val="20"/>
          <w:lang w:bidi="ar-SA"/>
        </w:rPr>
        <w:t>(</w:t>
      </w:r>
      <w:proofErr w:type="spellStart"/>
      <w:r w:rsidRPr="002C433F">
        <w:rPr>
          <w:rFonts w:asciiTheme="majorHAnsi" w:hAnsiTheme="majorHAnsi" w:cs="Courier New"/>
          <w:sz w:val="20"/>
          <w:szCs w:val="20"/>
          <w:lang w:bidi="ar-SA"/>
        </w:rPr>
        <w:t>handlePaymentsResult.forterErrorCode</w:t>
      </w:r>
      <w:proofErr w:type="spellEnd"/>
      <w:r w:rsidRPr="002C433F">
        <w:rPr>
          <w:rFonts w:asciiTheme="majorHAnsi" w:hAnsiTheme="majorHAnsi" w:cs="Courier New"/>
          <w:sz w:val="20"/>
          <w:szCs w:val="20"/>
          <w:lang w:bidi="ar-SA"/>
        </w:rPr>
        <w:t>)) {</w:t>
      </w:r>
    </w:p>
    <w:p w14:paraId="29E00707" w14:textId="6282097E" w:rsidR="009B3CD0" w:rsidRPr="002C433F" w:rsidRDefault="009B3CD0" w:rsidP="009B3CD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2C433F">
        <w:rPr>
          <w:rFonts w:asciiTheme="majorHAnsi" w:hAnsiTheme="majorHAnsi" w:cs="Courier New"/>
          <w:sz w:val="20"/>
          <w:szCs w:val="20"/>
          <w:lang w:bidi="ar-SA"/>
        </w:rPr>
        <w:t xml:space="preserve">    return {</w:t>
      </w:r>
    </w:p>
    <w:p w14:paraId="127A6B04" w14:textId="13096321" w:rsidR="009B3CD0" w:rsidRPr="002C433F" w:rsidRDefault="009B3CD0" w:rsidP="009B3CD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2C433F">
        <w:rPr>
          <w:rFonts w:asciiTheme="majorHAnsi" w:hAnsiTheme="majorHAnsi" w:cs="Courier New"/>
          <w:sz w:val="20"/>
          <w:szCs w:val="20"/>
          <w:lang w:bidi="ar-SA"/>
        </w:rPr>
        <w:t xml:space="preserve">        error: true,</w:t>
      </w:r>
    </w:p>
    <w:p w14:paraId="7D683943" w14:textId="156770AE" w:rsidR="009B3CD0" w:rsidRPr="002C433F" w:rsidRDefault="009B3CD0" w:rsidP="009B3CD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2C433F">
        <w:rPr>
          <w:rFonts w:asciiTheme="majorHAnsi" w:hAnsiTheme="majorHAnsi" w:cs="Courier New"/>
          <w:sz w:val="20"/>
          <w:szCs w:val="20"/>
          <w:lang w:bidi="ar-SA"/>
        </w:rPr>
        <w:t xml:space="preserve">        </w:t>
      </w:r>
      <w:proofErr w:type="spellStart"/>
      <w:r w:rsidRPr="002C433F">
        <w:rPr>
          <w:rFonts w:asciiTheme="majorHAnsi" w:hAnsiTheme="majorHAnsi" w:cs="Courier New"/>
          <w:sz w:val="20"/>
          <w:szCs w:val="20"/>
          <w:lang w:bidi="ar-SA"/>
        </w:rPr>
        <w:t>PlaceOrderError</w:t>
      </w:r>
      <w:proofErr w:type="spellEnd"/>
      <w:r w:rsidRPr="002C433F">
        <w:rPr>
          <w:rFonts w:asciiTheme="majorHAnsi" w:hAnsiTheme="majorHAnsi" w:cs="Courier New"/>
          <w:sz w:val="20"/>
          <w:szCs w:val="20"/>
          <w:lang w:bidi="ar-SA"/>
        </w:rPr>
        <w:t xml:space="preserve">: new </w:t>
      </w:r>
      <w:proofErr w:type="gramStart"/>
      <w:r w:rsidRPr="002C433F">
        <w:rPr>
          <w:rFonts w:asciiTheme="majorHAnsi" w:hAnsiTheme="majorHAnsi" w:cs="Courier New"/>
          <w:sz w:val="20"/>
          <w:szCs w:val="20"/>
          <w:lang w:bidi="ar-SA"/>
        </w:rPr>
        <w:t>Status(</w:t>
      </w:r>
      <w:proofErr w:type="spellStart"/>
      <w:proofErr w:type="gramEnd"/>
      <w:r w:rsidRPr="002C433F">
        <w:rPr>
          <w:rFonts w:asciiTheme="majorHAnsi" w:hAnsiTheme="majorHAnsi" w:cs="Courier New"/>
          <w:sz w:val="20"/>
          <w:szCs w:val="20"/>
          <w:lang w:bidi="ar-SA"/>
        </w:rPr>
        <w:t>Status.ERROR</w:t>
      </w:r>
      <w:proofErr w:type="spellEnd"/>
      <w:r w:rsidRPr="002C433F">
        <w:rPr>
          <w:rFonts w:asciiTheme="majorHAnsi" w:hAnsiTheme="majorHAnsi" w:cs="Courier New"/>
          <w:sz w:val="20"/>
          <w:szCs w:val="20"/>
          <w:lang w:bidi="ar-SA"/>
        </w:rPr>
        <w:t xml:space="preserve">, </w:t>
      </w:r>
      <w:proofErr w:type="spellStart"/>
      <w:r w:rsidRPr="002C433F">
        <w:rPr>
          <w:rFonts w:asciiTheme="majorHAnsi" w:hAnsiTheme="majorHAnsi" w:cs="Courier New"/>
          <w:sz w:val="20"/>
          <w:szCs w:val="20"/>
          <w:lang w:bidi="ar-SA"/>
        </w:rPr>
        <w:t>handlePaymentsResult.forterErrorCode</w:t>
      </w:r>
      <w:proofErr w:type="spellEnd"/>
      <w:r w:rsidRPr="002C433F">
        <w:rPr>
          <w:rFonts w:asciiTheme="majorHAnsi" w:hAnsiTheme="majorHAnsi" w:cs="Courier New"/>
          <w:sz w:val="20"/>
          <w:szCs w:val="20"/>
          <w:lang w:bidi="ar-SA"/>
        </w:rPr>
        <w:t>)</w:t>
      </w:r>
    </w:p>
    <w:p w14:paraId="2269C41D" w14:textId="39D14B04" w:rsidR="009B3CD0" w:rsidRPr="002C433F" w:rsidRDefault="009B3CD0" w:rsidP="009B3CD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2C433F">
        <w:rPr>
          <w:rFonts w:asciiTheme="majorHAnsi" w:hAnsiTheme="majorHAnsi" w:cs="Courier New"/>
          <w:sz w:val="20"/>
          <w:szCs w:val="20"/>
          <w:lang w:bidi="ar-SA"/>
        </w:rPr>
        <w:lastRenderedPageBreak/>
        <w:t xml:space="preserve">    };</w:t>
      </w:r>
    </w:p>
    <w:p w14:paraId="4E956147" w14:textId="36F5E118" w:rsidR="009B3CD0" w:rsidRPr="002C433F" w:rsidRDefault="009B3CD0" w:rsidP="009B3CD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2C433F">
        <w:rPr>
          <w:rFonts w:asciiTheme="majorHAnsi" w:hAnsiTheme="majorHAnsi" w:cs="Courier New"/>
          <w:sz w:val="20"/>
          <w:szCs w:val="20"/>
          <w:lang w:bidi="ar-SA"/>
        </w:rPr>
        <w:t>} else {</w:t>
      </w:r>
    </w:p>
    <w:p w14:paraId="53C1CB57" w14:textId="41F47A28" w:rsidR="009B3CD0" w:rsidRPr="002C433F" w:rsidRDefault="009B3CD0" w:rsidP="009B3CD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2C433F">
        <w:rPr>
          <w:rFonts w:asciiTheme="majorHAnsi" w:hAnsiTheme="majorHAnsi" w:cs="Courier New"/>
          <w:sz w:val="20"/>
          <w:szCs w:val="20"/>
          <w:lang w:bidi="ar-SA"/>
        </w:rPr>
        <w:t xml:space="preserve">    return {</w:t>
      </w:r>
    </w:p>
    <w:p w14:paraId="4CA2ADAF" w14:textId="409DC621" w:rsidR="009B3CD0" w:rsidRPr="002C433F" w:rsidRDefault="009B3CD0" w:rsidP="009B3CD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2C433F">
        <w:rPr>
          <w:rFonts w:asciiTheme="majorHAnsi" w:hAnsiTheme="majorHAnsi" w:cs="Courier New"/>
          <w:sz w:val="20"/>
          <w:szCs w:val="20"/>
          <w:lang w:bidi="ar-SA"/>
        </w:rPr>
        <w:t xml:space="preserve">        error: true,</w:t>
      </w:r>
    </w:p>
    <w:p w14:paraId="17EDEDB1" w14:textId="1F588B23" w:rsidR="009B3CD0" w:rsidRPr="002C433F" w:rsidRDefault="009B3CD0" w:rsidP="009B3CD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2C433F">
        <w:rPr>
          <w:rFonts w:asciiTheme="majorHAnsi" w:hAnsiTheme="majorHAnsi" w:cs="Courier New"/>
          <w:sz w:val="20"/>
          <w:szCs w:val="20"/>
          <w:lang w:bidi="ar-SA"/>
        </w:rPr>
        <w:t xml:space="preserve">        </w:t>
      </w:r>
      <w:proofErr w:type="spellStart"/>
      <w:r w:rsidRPr="002C433F">
        <w:rPr>
          <w:rFonts w:asciiTheme="majorHAnsi" w:hAnsiTheme="majorHAnsi" w:cs="Courier New"/>
          <w:sz w:val="20"/>
          <w:szCs w:val="20"/>
          <w:lang w:bidi="ar-SA"/>
        </w:rPr>
        <w:t>PlaceOrderError</w:t>
      </w:r>
      <w:proofErr w:type="spellEnd"/>
      <w:r w:rsidRPr="002C433F">
        <w:rPr>
          <w:rFonts w:asciiTheme="majorHAnsi" w:hAnsiTheme="majorHAnsi" w:cs="Courier New"/>
          <w:sz w:val="20"/>
          <w:szCs w:val="20"/>
          <w:lang w:bidi="ar-SA"/>
        </w:rPr>
        <w:t xml:space="preserve">: new </w:t>
      </w:r>
      <w:proofErr w:type="gramStart"/>
      <w:r w:rsidRPr="002C433F">
        <w:rPr>
          <w:rFonts w:asciiTheme="majorHAnsi" w:hAnsiTheme="majorHAnsi" w:cs="Courier New"/>
          <w:sz w:val="20"/>
          <w:szCs w:val="20"/>
          <w:lang w:bidi="ar-SA"/>
        </w:rPr>
        <w:t>Status(</w:t>
      </w:r>
      <w:proofErr w:type="spellStart"/>
      <w:proofErr w:type="gramEnd"/>
      <w:r w:rsidRPr="002C433F">
        <w:rPr>
          <w:rFonts w:asciiTheme="majorHAnsi" w:hAnsiTheme="majorHAnsi" w:cs="Courier New"/>
          <w:sz w:val="20"/>
          <w:szCs w:val="20"/>
          <w:lang w:bidi="ar-SA"/>
        </w:rPr>
        <w:t>Status.ERROR</w:t>
      </w:r>
      <w:proofErr w:type="spellEnd"/>
      <w:r w:rsidRPr="002C433F">
        <w:rPr>
          <w:rFonts w:asciiTheme="majorHAnsi" w:hAnsiTheme="majorHAnsi" w:cs="Courier New"/>
          <w:sz w:val="20"/>
          <w:szCs w:val="20"/>
          <w:lang w:bidi="ar-SA"/>
        </w:rPr>
        <w:t>, '</w:t>
      </w:r>
      <w:proofErr w:type="spellStart"/>
      <w:r w:rsidRPr="002C433F">
        <w:rPr>
          <w:rFonts w:asciiTheme="majorHAnsi" w:hAnsiTheme="majorHAnsi" w:cs="Courier New"/>
          <w:sz w:val="20"/>
          <w:szCs w:val="20"/>
          <w:lang w:bidi="ar-SA"/>
        </w:rPr>
        <w:t>confirm.error.technical</w:t>
      </w:r>
      <w:proofErr w:type="spellEnd"/>
      <w:r w:rsidRPr="002C433F">
        <w:rPr>
          <w:rFonts w:asciiTheme="majorHAnsi" w:hAnsiTheme="majorHAnsi" w:cs="Courier New"/>
          <w:sz w:val="20"/>
          <w:szCs w:val="20"/>
          <w:lang w:bidi="ar-SA"/>
        </w:rPr>
        <w:t>')</w:t>
      </w:r>
    </w:p>
    <w:p w14:paraId="1DC44DFC" w14:textId="5D6693E0" w:rsidR="009B3CD0" w:rsidRPr="002C433F" w:rsidRDefault="009B3CD0" w:rsidP="009B3CD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2C433F">
        <w:rPr>
          <w:rFonts w:asciiTheme="majorHAnsi" w:hAnsiTheme="majorHAnsi" w:cs="Courier New"/>
          <w:sz w:val="20"/>
          <w:szCs w:val="20"/>
          <w:lang w:bidi="ar-SA"/>
        </w:rPr>
        <w:t xml:space="preserve">    };</w:t>
      </w:r>
    </w:p>
    <w:p w14:paraId="0AC911E7" w14:textId="4343EA57" w:rsidR="009B3CD0" w:rsidRPr="002C433F" w:rsidRDefault="009B3CD0" w:rsidP="002C433F">
      <w:pPr>
        <w:pStyle w:val="Standard1"/>
        <w:spacing w:after="0"/>
        <w:ind w:left="1080" w:right="-424"/>
        <w:rPr>
          <w:rFonts w:asciiTheme="majorHAnsi" w:hAnsiTheme="majorHAnsi"/>
        </w:rPr>
      </w:pPr>
      <w:r w:rsidRPr="002C433F">
        <w:rPr>
          <w:rFonts w:asciiTheme="majorHAnsi" w:hAnsiTheme="majorHAnsi" w:cs="Courier New"/>
          <w:lang w:bidi="ar-SA"/>
        </w:rPr>
        <w:t>}</w:t>
      </w:r>
    </w:p>
    <w:p w14:paraId="7F054FEC" w14:textId="0FBFB5AA" w:rsidR="00496D65" w:rsidRDefault="002C433F" w:rsidP="00B015B3">
      <w:pPr>
        <w:pStyle w:val="Standard1"/>
        <w:ind w:left="720" w:right="-424"/>
        <w:jc w:val="center"/>
        <w:rPr>
          <w:rFonts w:asciiTheme="majorHAnsi" w:hAnsiTheme="majorHAnsi"/>
          <w:noProof/>
        </w:rPr>
      </w:pPr>
      <w:r>
        <w:rPr>
          <w:rFonts w:asciiTheme="majorHAnsi" w:hAnsiTheme="majorHAnsi"/>
          <w:noProof/>
        </w:rPr>
        <w:drawing>
          <wp:inline distT="0" distB="0" distL="0" distR="0" wp14:anchorId="63528877" wp14:editId="46EA3BBA">
            <wp:extent cx="5491868" cy="4562475"/>
            <wp:effectExtent l="19050" t="19050" r="1397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97938" cy="4567518"/>
                    </a:xfrm>
                    <a:prstGeom prst="rect">
                      <a:avLst/>
                    </a:prstGeom>
                    <a:noFill/>
                    <a:ln>
                      <a:solidFill>
                        <a:schemeClr val="tx1"/>
                      </a:solidFill>
                    </a:ln>
                  </pic:spPr>
                </pic:pic>
              </a:graphicData>
            </a:graphic>
          </wp:inline>
        </w:drawing>
      </w:r>
    </w:p>
    <w:p w14:paraId="2A0E1C15" w14:textId="77777777" w:rsidR="00084242" w:rsidRDefault="00084242" w:rsidP="00094455">
      <w:pPr>
        <w:pStyle w:val="Standard1"/>
        <w:ind w:left="360"/>
        <w:jc w:val="both"/>
        <w:rPr>
          <w:rFonts w:asciiTheme="majorHAnsi" w:hAnsiTheme="majorHAnsi"/>
        </w:rPr>
      </w:pPr>
    </w:p>
    <w:p w14:paraId="74FDF03E" w14:textId="106E1CB8" w:rsidR="00094455" w:rsidRDefault="00094455" w:rsidP="00094455">
      <w:pPr>
        <w:pStyle w:val="Standard1"/>
        <w:ind w:left="360"/>
        <w:jc w:val="both"/>
        <w:rPr>
          <w:rFonts w:asciiTheme="majorHAnsi" w:hAnsiTheme="majorHAnsi"/>
        </w:rPr>
      </w:pPr>
      <w:r>
        <w:rPr>
          <w:rFonts w:asciiTheme="majorHAnsi" w:hAnsiTheme="majorHAnsi"/>
        </w:rPr>
        <w:t>For SFRA-based websites</w:t>
      </w:r>
      <w:r w:rsidR="00084242">
        <w:rPr>
          <w:rFonts w:asciiTheme="majorHAnsi" w:hAnsiTheme="majorHAnsi"/>
        </w:rPr>
        <w:t>, the CheckoutServices.js has been updated</w:t>
      </w:r>
      <w:r w:rsidR="003B30B2">
        <w:rPr>
          <w:rFonts w:asciiTheme="majorHAnsi" w:hAnsiTheme="majorHAnsi"/>
        </w:rPr>
        <w:t xml:space="preserve">. Please note that the </w:t>
      </w:r>
      <w:proofErr w:type="spellStart"/>
      <w:r w:rsidR="003B30B2">
        <w:rPr>
          <w:rFonts w:asciiTheme="majorHAnsi" w:hAnsiTheme="majorHAnsi"/>
        </w:rPr>
        <w:t>Forter</w:t>
      </w:r>
      <w:proofErr w:type="spellEnd"/>
      <w:r w:rsidR="003B30B2">
        <w:rPr>
          <w:rFonts w:asciiTheme="majorHAnsi" w:hAnsiTheme="majorHAnsi"/>
        </w:rPr>
        <w:t xml:space="preserve"> cartridge replaces the ‘</w:t>
      </w:r>
      <w:proofErr w:type="spellStart"/>
      <w:r w:rsidR="003B30B2">
        <w:rPr>
          <w:rFonts w:asciiTheme="majorHAnsi" w:hAnsiTheme="majorHAnsi"/>
        </w:rPr>
        <w:t>PlaceOrder</w:t>
      </w:r>
      <w:proofErr w:type="spellEnd"/>
      <w:r w:rsidR="003B30B2">
        <w:rPr>
          <w:rFonts w:asciiTheme="majorHAnsi" w:hAnsiTheme="majorHAnsi"/>
        </w:rPr>
        <w:t xml:space="preserve">’ endpoint, so these lines must be </w:t>
      </w:r>
      <w:r w:rsidR="00280CA9">
        <w:rPr>
          <w:rFonts w:asciiTheme="majorHAnsi" w:hAnsiTheme="majorHAnsi"/>
        </w:rPr>
        <w:t>un</w:t>
      </w:r>
      <w:r w:rsidR="003B30B2">
        <w:rPr>
          <w:rFonts w:asciiTheme="majorHAnsi" w:hAnsiTheme="majorHAnsi"/>
        </w:rPr>
        <w:t xml:space="preserve">commented in case if </w:t>
      </w:r>
      <w:r w:rsidR="00280CA9">
        <w:rPr>
          <w:rFonts w:asciiTheme="majorHAnsi" w:hAnsiTheme="majorHAnsi"/>
        </w:rPr>
        <w:t>you want to activate the pre-authorization flow</w:t>
      </w:r>
      <w:r w:rsidR="003B30B2">
        <w:rPr>
          <w:rFonts w:asciiTheme="majorHAnsi" w:hAnsiTheme="majorHAnsi"/>
        </w:rPr>
        <w:t xml:space="preserve"> or </w:t>
      </w:r>
      <w:r w:rsidR="00280CA9">
        <w:rPr>
          <w:rFonts w:asciiTheme="majorHAnsi" w:hAnsiTheme="majorHAnsi"/>
        </w:rPr>
        <w:t xml:space="preserve">being </w:t>
      </w:r>
      <w:r w:rsidR="003B30B2">
        <w:rPr>
          <w:rFonts w:asciiTheme="majorHAnsi" w:hAnsiTheme="majorHAnsi"/>
        </w:rPr>
        <w:t>included in a top-level cartridge</w:t>
      </w:r>
      <w:r>
        <w:rPr>
          <w:rFonts w:asciiTheme="majorHAnsi" w:hAnsiTheme="majorHAnsi"/>
        </w:rPr>
        <w:t>:</w:t>
      </w:r>
    </w:p>
    <w:p w14:paraId="204026BF" w14:textId="45D1741B" w:rsidR="00084242" w:rsidRDefault="00084242" w:rsidP="00084242">
      <w:pPr>
        <w:pStyle w:val="Standard1"/>
        <w:spacing w:before="120" w:after="0"/>
        <w:ind w:left="720" w:right="-424"/>
        <w:rPr>
          <w:rFonts w:asciiTheme="majorHAnsi" w:hAnsiTheme="majorHAnsi"/>
        </w:rPr>
      </w:pPr>
      <w:r>
        <w:rPr>
          <w:rFonts w:asciiTheme="majorHAnsi" w:hAnsiTheme="majorHAnsi"/>
        </w:rPr>
        <w:t>1. CheckoutServices.js (replaces the ‘</w:t>
      </w:r>
      <w:proofErr w:type="spellStart"/>
      <w:r>
        <w:rPr>
          <w:rFonts w:asciiTheme="majorHAnsi" w:hAnsiTheme="majorHAnsi"/>
        </w:rPr>
        <w:t>PlaceOrder</w:t>
      </w:r>
      <w:proofErr w:type="spellEnd"/>
      <w:r>
        <w:rPr>
          <w:rFonts w:asciiTheme="majorHAnsi" w:hAnsiTheme="majorHAnsi"/>
        </w:rPr>
        <w:t xml:space="preserve">’ with next code includes) in order send order information to the </w:t>
      </w:r>
      <w:proofErr w:type="spellStart"/>
      <w:r>
        <w:rPr>
          <w:rFonts w:asciiTheme="majorHAnsi" w:hAnsiTheme="majorHAnsi"/>
        </w:rPr>
        <w:t>Forter</w:t>
      </w:r>
      <w:proofErr w:type="spellEnd"/>
      <w:r>
        <w:rPr>
          <w:rFonts w:asciiTheme="majorHAnsi" w:hAnsiTheme="majorHAnsi"/>
        </w:rPr>
        <w:t xml:space="preserve"> endpoint before authorization call and after to handle the customized error massage configured in </w:t>
      </w:r>
      <w:proofErr w:type="spellStart"/>
      <w:r>
        <w:rPr>
          <w:rFonts w:asciiTheme="majorHAnsi" w:hAnsiTheme="majorHAnsi"/>
        </w:rPr>
        <w:t>Forter</w:t>
      </w:r>
      <w:proofErr w:type="spellEnd"/>
      <w:r>
        <w:rPr>
          <w:rFonts w:asciiTheme="majorHAnsi" w:hAnsiTheme="majorHAnsi"/>
        </w:rPr>
        <w:t xml:space="preserve"> business manager extension:</w:t>
      </w:r>
    </w:p>
    <w:p w14:paraId="581B1F23"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bCs/>
          <w:sz w:val="20"/>
          <w:szCs w:val="20"/>
          <w:lang w:bidi="ar-SA"/>
        </w:rPr>
        <w:t>var</w:t>
      </w:r>
      <w:r w:rsidRPr="00ED51FE">
        <w:rPr>
          <w:rFonts w:asciiTheme="majorHAnsi" w:hAnsiTheme="majorHAnsi" w:cs="Courier New"/>
          <w:sz w:val="20"/>
          <w:szCs w:val="20"/>
          <w:lang w:bidi="ar-SA"/>
        </w:rPr>
        <w:t xml:space="preserve"> </w:t>
      </w:r>
      <w:proofErr w:type="spellStart"/>
      <w:r w:rsidRPr="00ED51FE">
        <w:rPr>
          <w:rFonts w:asciiTheme="majorHAnsi" w:hAnsiTheme="majorHAnsi" w:cs="Courier New"/>
          <w:sz w:val="20"/>
          <w:szCs w:val="20"/>
          <w:lang w:bidi="ar-SA"/>
        </w:rPr>
        <w:t>orderNumber</w:t>
      </w:r>
      <w:proofErr w:type="spellEnd"/>
      <w:r w:rsidRPr="00ED51FE">
        <w:rPr>
          <w:rFonts w:asciiTheme="majorHAnsi" w:hAnsiTheme="majorHAnsi" w:cs="Courier New"/>
          <w:sz w:val="20"/>
          <w:szCs w:val="20"/>
          <w:lang w:bidi="ar-SA"/>
        </w:rPr>
        <w:t xml:space="preserve"> = </w:t>
      </w:r>
      <w:proofErr w:type="spellStart"/>
      <w:proofErr w:type="gramStart"/>
      <w:r w:rsidRPr="00ED51FE">
        <w:rPr>
          <w:rFonts w:asciiTheme="majorHAnsi" w:hAnsiTheme="majorHAnsi" w:cs="Courier New"/>
          <w:sz w:val="20"/>
          <w:szCs w:val="20"/>
          <w:lang w:bidi="ar-SA"/>
        </w:rPr>
        <w:t>order.getCurrentOrderNo</w:t>
      </w:r>
      <w:proofErr w:type="spellEnd"/>
      <w:proofErr w:type="gramEnd"/>
      <w:r w:rsidRPr="00ED51FE">
        <w:rPr>
          <w:rFonts w:asciiTheme="majorHAnsi" w:hAnsiTheme="majorHAnsi" w:cs="Courier New"/>
          <w:sz w:val="20"/>
          <w:szCs w:val="20"/>
          <w:lang w:bidi="ar-SA"/>
        </w:rPr>
        <w:t>();</w:t>
      </w:r>
    </w:p>
    <w:p w14:paraId="238672EF"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bCs/>
          <w:sz w:val="20"/>
          <w:szCs w:val="20"/>
          <w:lang w:bidi="ar-SA"/>
        </w:rPr>
        <w:t>var</w:t>
      </w:r>
      <w:r w:rsidRPr="00ED51FE">
        <w:rPr>
          <w:rFonts w:asciiTheme="majorHAnsi" w:hAnsiTheme="majorHAnsi" w:cs="Courier New"/>
          <w:sz w:val="20"/>
          <w:szCs w:val="20"/>
          <w:lang w:bidi="ar-SA"/>
        </w:rPr>
        <w:t xml:space="preserve"> </w:t>
      </w:r>
      <w:proofErr w:type="spellStart"/>
      <w:r w:rsidRPr="00ED51FE">
        <w:rPr>
          <w:rFonts w:asciiTheme="majorHAnsi" w:hAnsiTheme="majorHAnsi" w:cs="Courier New"/>
          <w:sz w:val="20"/>
          <w:szCs w:val="20"/>
          <w:lang w:bidi="ar-SA"/>
        </w:rPr>
        <w:t>argOrderValidate</w:t>
      </w:r>
      <w:proofErr w:type="spellEnd"/>
      <w:r w:rsidRPr="00ED51FE">
        <w:rPr>
          <w:rFonts w:asciiTheme="majorHAnsi" w:hAnsiTheme="majorHAnsi" w:cs="Courier New"/>
          <w:sz w:val="20"/>
          <w:szCs w:val="20"/>
          <w:lang w:bidi="ar-SA"/>
        </w:rPr>
        <w:t xml:space="preserve"> = {</w:t>
      </w:r>
    </w:p>
    <w:p w14:paraId="77F3FFE8"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roofErr w:type="spellStart"/>
      <w:r w:rsidRPr="00ED51FE">
        <w:rPr>
          <w:rFonts w:asciiTheme="majorHAnsi" w:hAnsiTheme="majorHAnsi" w:cs="Courier New"/>
          <w:sz w:val="20"/>
          <w:szCs w:val="20"/>
          <w:lang w:bidi="ar-SA"/>
        </w:rPr>
        <w:t>orderNumber</w:t>
      </w:r>
      <w:proofErr w:type="spellEnd"/>
      <w:r w:rsidRPr="00ED51FE">
        <w:rPr>
          <w:rFonts w:asciiTheme="majorHAnsi" w:hAnsiTheme="majorHAnsi" w:cs="Courier New"/>
          <w:sz w:val="20"/>
          <w:szCs w:val="20"/>
          <w:lang w:bidi="ar-SA"/>
        </w:rPr>
        <w:t xml:space="preserve">             </w:t>
      </w:r>
      <w:proofErr w:type="gramStart"/>
      <w:r w:rsidRPr="00ED51FE">
        <w:rPr>
          <w:rFonts w:asciiTheme="majorHAnsi" w:hAnsiTheme="majorHAnsi" w:cs="Courier New"/>
          <w:sz w:val="20"/>
          <w:szCs w:val="20"/>
          <w:lang w:bidi="ar-SA"/>
        </w:rPr>
        <w:t xml:space="preserve">  :</w:t>
      </w:r>
      <w:proofErr w:type="gramEnd"/>
      <w:r w:rsidRPr="00ED51FE">
        <w:rPr>
          <w:rFonts w:asciiTheme="majorHAnsi" w:hAnsiTheme="majorHAnsi" w:cs="Courier New"/>
          <w:sz w:val="20"/>
          <w:szCs w:val="20"/>
          <w:lang w:bidi="ar-SA"/>
        </w:rPr>
        <w:t xml:space="preserve"> </w:t>
      </w:r>
      <w:proofErr w:type="spellStart"/>
      <w:r w:rsidRPr="00ED51FE">
        <w:rPr>
          <w:rFonts w:asciiTheme="majorHAnsi" w:hAnsiTheme="majorHAnsi" w:cs="Courier New"/>
          <w:sz w:val="20"/>
          <w:szCs w:val="20"/>
          <w:lang w:bidi="ar-SA"/>
        </w:rPr>
        <w:t>orderNumber</w:t>
      </w:r>
      <w:proofErr w:type="spellEnd"/>
      <w:r w:rsidRPr="00ED51FE">
        <w:rPr>
          <w:rFonts w:asciiTheme="majorHAnsi" w:hAnsiTheme="majorHAnsi" w:cs="Courier New"/>
          <w:sz w:val="20"/>
          <w:szCs w:val="20"/>
          <w:lang w:bidi="ar-SA"/>
        </w:rPr>
        <w:t>,</w:t>
      </w:r>
    </w:p>
    <w:p w14:paraId="66AD5340" w14:textId="1C22C845" w:rsidR="00084242"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roofErr w:type="spellStart"/>
      <w:proofErr w:type="gramStart"/>
      <w:r w:rsidRPr="00ED51FE">
        <w:rPr>
          <w:rFonts w:asciiTheme="majorHAnsi" w:hAnsiTheme="majorHAnsi" w:cs="Courier New"/>
          <w:sz w:val="20"/>
          <w:szCs w:val="20"/>
          <w:lang w:bidi="ar-SA"/>
        </w:rPr>
        <w:t>orderValidateAttemptInput</w:t>
      </w:r>
      <w:proofErr w:type="spellEnd"/>
      <w:r w:rsidRPr="00ED51FE">
        <w:rPr>
          <w:rFonts w:asciiTheme="majorHAnsi" w:hAnsiTheme="majorHAnsi" w:cs="Courier New"/>
          <w:sz w:val="20"/>
          <w:szCs w:val="20"/>
          <w:lang w:bidi="ar-SA"/>
        </w:rPr>
        <w:t xml:space="preserve"> :</w:t>
      </w:r>
      <w:proofErr w:type="gramEnd"/>
      <w:r w:rsidRPr="00ED51FE">
        <w:rPr>
          <w:rFonts w:asciiTheme="majorHAnsi" w:hAnsiTheme="majorHAnsi" w:cs="Courier New"/>
          <w:sz w:val="20"/>
          <w:szCs w:val="20"/>
          <w:lang w:bidi="ar-SA"/>
        </w:rPr>
        <w:t xml:space="preserve"> 1</w:t>
      </w:r>
      <w:r w:rsidR="00E93360">
        <w:rPr>
          <w:rFonts w:asciiTheme="majorHAnsi" w:hAnsiTheme="majorHAnsi" w:cs="Courier New"/>
          <w:sz w:val="20"/>
          <w:szCs w:val="20"/>
          <w:lang w:bidi="ar-SA"/>
        </w:rPr>
        <w:t>,</w:t>
      </w:r>
    </w:p>
    <w:p w14:paraId="7D69C545" w14:textId="4521ADDF" w:rsidR="00E93360" w:rsidRPr="00ED51FE" w:rsidRDefault="00E93360" w:rsidP="00084242">
      <w:pPr>
        <w:pStyle w:val="ListParagraph"/>
        <w:autoSpaceDE w:val="0"/>
        <w:autoSpaceDN w:val="0"/>
        <w:adjustRightInd w:val="0"/>
        <w:spacing w:after="0" w:line="240" w:lineRule="auto"/>
        <w:rPr>
          <w:rFonts w:asciiTheme="majorHAnsi" w:hAnsiTheme="majorHAnsi" w:cs="Courier New"/>
          <w:sz w:val="20"/>
          <w:szCs w:val="20"/>
          <w:lang w:bidi="ar-SA"/>
        </w:rPr>
      </w:pPr>
      <w:r>
        <w:rPr>
          <w:rFonts w:asciiTheme="majorHAnsi" w:hAnsiTheme="majorHAnsi" w:cs="Courier New"/>
          <w:sz w:val="20"/>
          <w:szCs w:val="20"/>
          <w:lang w:bidi="ar-SA"/>
        </w:rPr>
        <w:t xml:space="preserve">       </w:t>
      </w:r>
      <w:proofErr w:type="spellStart"/>
      <w:r w:rsidR="005B4B45">
        <w:rPr>
          <w:rFonts w:asciiTheme="majorHAnsi" w:hAnsiTheme="majorHAnsi" w:cs="Courier New"/>
          <w:sz w:val="20"/>
          <w:szCs w:val="20"/>
          <w:lang w:bidi="ar-SA"/>
        </w:rPr>
        <w:t>authorizationStep</w:t>
      </w:r>
      <w:proofErr w:type="spellEnd"/>
      <w:r w:rsidR="005B4B45">
        <w:rPr>
          <w:rFonts w:asciiTheme="majorHAnsi" w:hAnsiTheme="majorHAnsi" w:cs="Courier New"/>
          <w:sz w:val="20"/>
          <w:szCs w:val="20"/>
          <w:lang w:bidi="ar-SA"/>
        </w:rPr>
        <w:t>: “PRE_AUTHORIZATION”</w:t>
      </w:r>
    </w:p>
    <w:p w14:paraId="225FB4B7"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
    <w:p w14:paraId="4CA48AA0" w14:textId="10A86116"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roofErr w:type="spellStart"/>
      <w:r w:rsidRPr="00ED51FE">
        <w:rPr>
          <w:rFonts w:asciiTheme="majorHAnsi" w:hAnsiTheme="majorHAnsi" w:cs="Courier New"/>
          <w:sz w:val="20"/>
          <w:szCs w:val="20"/>
          <w:lang w:bidi="ar-SA"/>
        </w:rPr>
        <w:t>forterCall</w:t>
      </w:r>
      <w:proofErr w:type="spellEnd"/>
      <w:r w:rsidRPr="00ED51FE">
        <w:rPr>
          <w:rFonts w:asciiTheme="majorHAnsi" w:hAnsiTheme="majorHAnsi" w:cs="Courier New"/>
          <w:sz w:val="20"/>
          <w:szCs w:val="20"/>
          <w:lang w:bidi="ar-SA"/>
        </w:rPr>
        <w:t xml:space="preserve">       = require(</w:t>
      </w:r>
      <w:r w:rsidR="005B4B45">
        <w:rPr>
          <w:rFonts w:asciiTheme="majorHAnsi" w:hAnsiTheme="majorHAnsi" w:cs="Courier New"/>
          <w:sz w:val="20"/>
          <w:szCs w:val="20"/>
          <w:lang w:bidi="ar-SA"/>
        </w:rPr>
        <w:t>‘</w:t>
      </w:r>
      <w:r w:rsidR="00477BF4">
        <w:rPr>
          <w:rFonts w:asciiTheme="majorHAnsi" w:hAnsiTheme="majorHAnsi" w:cs="Courier New"/>
          <w:sz w:val="20"/>
          <w:szCs w:val="20"/>
          <w:lang w:bidi="ar-SA"/>
        </w:rPr>
        <w:t>*</w:t>
      </w:r>
      <w:r w:rsidRPr="00ED51FE">
        <w:rPr>
          <w:rFonts w:asciiTheme="majorHAnsi" w:hAnsiTheme="majorHAnsi" w:cs="Courier New"/>
          <w:sz w:val="20"/>
          <w:szCs w:val="20"/>
          <w:lang w:bidi="ar-SA"/>
        </w:rPr>
        <w:t>/cartridge/scripts/</w:t>
      </w:r>
      <w:proofErr w:type="spellStart"/>
      <w:r w:rsidRPr="00ED51FE">
        <w:rPr>
          <w:rFonts w:asciiTheme="majorHAnsi" w:hAnsiTheme="majorHAnsi" w:cs="Courier New"/>
          <w:sz w:val="20"/>
          <w:szCs w:val="20"/>
          <w:lang w:bidi="ar-SA"/>
        </w:rPr>
        <w:t>pipelets</w:t>
      </w:r>
      <w:proofErr w:type="spellEnd"/>
      <w:r w:rsidRPr="00ED51FE">
        <w:rPr>
          <w:rFonts w:asciiTheme="majorHAnsi" w:hAnsiTheme="majorHAnsi" w:cs="Courier New"/>
          <w:sz w:val="20"/>
          <w:szCs w:val="20"/>
          <w:lang w:bidi="ar-SA"/>
        </w:rPr>
        <w:t>/</w:t>
      </w:r>
      <w:proofErr w:type="spellStart"/>
      <w:r w:rsidRPr="00ED51FE">
        <w:rPr>
          <w:rFonts w:asciiTheme="majorHAnsi" w:hAnsiTheme="majorHAnsi" w:cs="Courier New"/>
          <w:sz w:val="20"/>
          <w:szCs w:val="20"/>
          <w:lang w:bidi="ar-SA"/>
        </w:rPr>
        <w:t>forter</w:t>
      </w:r>
      <w:proofErr w:type="spellEnd"/>
      <w:r w:rsidRPr="00ED51FE">
        <w:rPr>
          <w:rFonts w:asciiTheme="majorHAnsi" w:hAnsiTheme="majorHAnsi" w:cs="Courier New"/>
          <w:sz w:val="20"/>
          <w:szCs w:val="20"/>
          <w:lang w:bidi="ar-SA"/>
        </w:rPr>
        <w:t>/</w:t>
      </w:r>
      <w:proofErr w:type="spellStart"/>
      <w:r w:rsidR="00477BF4">
        <w:rPr>
          <w:rFonts w:asciiTheme="majorHAnsi" w:hAnsiTheme="majorHAnsi" w:cs="Courier New"/>
          <w:sz w:val="20"/>
          <w:szCs w:val="20"/>
          <w:lang w:bidi="ar-SA"/>
        </w:rPr>
        <w:t>f</w:t>
      </w:r>
      <w:r w:rsidRPr="00ED51FE">
        <w:rPr>
          <w:rFonts w:asciiTheme="majorHAnsi" w:hAnsiTheme="majorHAnsi" w:cs="Courier New"/>
          <w:sz w:val="20"/>
          <w:szCs w:val="20"/>
          <w:lang w:bidi="ar-SA"/>
        </w:rPr>
        <w:t>orterValidate</w:t>
      </w:r>
      <w:proofErr w:type="spellEnd"/>
      <w:r w:rsidR="005B4B45">
        <w:rPr>
          <w:rFonts w:asciiTheme="majorHAnsi" w:hAnsiTheme="majorHAnsi" w:cs="Courier New"/>
          <w:sz w:val="20"/>
          <w:szCs w:val="20"/>
          <w:lang w:bidi="ar-SA"/>
        </w:rPr>
        <w:t>’</w:t>
      </w:r>
      <w:r w:rsidRPr="00ED51FE">
        <w:rPr>
          <w:rFonts w:asciiTheme="majorHAnsi" w:hAnsiTheme="majorHAnsi" w:cs="Courier New"/>
          <w:sz w:val="20"/>
          <w:szCs w:val="20"/>
          <w:lang w:bidi="ar-SA"/>
        </w:rPr>
        <w:t>),</w:t>
      </w:r>
    </w:p>
    <w:p w14:paraId="5F66F42A"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roofErr w:type="spellStart"/>
      <w:r w:rsidRPr="00ED51FE">
        <w:rPr>
          <w:rFonts w:asciiTheme="majorHAnsi" w:hAnsiTheme="majorHAnsi" w:cs="Courier New"/>
          <w:sz w:val="20"/>
          <w:szCs w:val="20"/>
          <w:lang w:bidi="ar-SA"/>
        </w:rPr>
        <w:t>forterDecision</w:t>
      </w:r>
      <w:proofErr w:type="spellEnd"/>
      <w:r w:rsidRPr="00ED51FE">
        <w:rPr>
          <w:rFonts w:asciiTheme="majorHAnsi" w:hAnsiTheme="majorHAnsi" w:cs="Courier New"/>
          <w:sz w:val="20"/>
          <w:szCs w:val="20"/>
          <w:lang w:bidi="ar-SA"/>
        </w:rPr>
        <w:t xml:space="preserve">   = </w:t>
      </w:r>
      <w:proofErr w:type="spellStart"/>
      <w:r w:rsidRPr="00ED51FE">
        <w:rPr>
          <w:rFonts w:asciiTheme="majorHAnsi" w:hAnsiTheme="majorHAnsi" w:cs="Courier New"/>
          <w:sz w:val="20"/>
          <w:szCs w:val="20"/>
          <w:lang w:bidi="ar-SA"/>
        </w:rPr>
        <w:t>forterCall.validateOrder</w:t>
      </w:r>
      <w:proofErr w:type="spellEnd"/>
      <w:r w:rsidRPr="00ED51FE">
        <w:rPr>
          <w:rFonts w:asciiTheme="majorHAnsi" w:hAnsiTheme="majorHAnsi" w:cs="Courier New"/>
          <w:sz w:val="20"/>
          <w:szCs w:val="20"/>
          <w:lang w:bidi="ar-SA"/>
        </w:rPr>
        <w:t>(</w:t>
      </w:r>
      <w:proofErr w:type="spellStart"/>
      <w:r w:rsidRPr="00ED51FE">
        <w:rPr>
          <w:rFonts w:asciiTheme="majorHAnsi" w:hAnsiTheme="majorHAnsi" w:cs="Courier New"/>
          <w:sz w:val="20"/>
          <w:szCs w:val="20"/>
          <w:lang w:bidi="ar-SA"/>
        </w:rPr>
        <w:t>argOrderValidate</w:t>
      </w:r>
      <w:proofErr w:type="spellEnd"/>
      <w:r w:rsidRPr="00ED51FE">
        <w:rPr>
          <w:rFonts w:asciiTheme="majorHAnsi" w:hAnsiTheme="majorHAnsi" w:cs="Courier New"/>
          <w:sz w:val="20"/>
          <w:szCs w:val="20"/>
          <w:lang w:bidi="ar-SA"/>
        </w:rPr>
        <w:t>);</w:t>
      </w:r>
    </w:p>
    <w:p w14:paraId="0BB1D982"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p>
    <w:p w14:paraId="40F2196F"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in case if no response from </w:t>
      </w:r>
      <w:proofErr w:type="spellStart"/>
      <w:r w:rsidRPr="00ED51FE">
        <w:rPr>
          <w:rFonts w:asciiTheme="majorHAnsi" w:hAnsiTheme="majorHAnsi" w:cs="Courier New"/>
          <w:sz w:val="20"/>
          <w:szCs w:val="20"/>
          <w:u w:val="single"/>
          <w:lang w:bidi="ar-SA"/>
        </w:rPr>
        <w:t>Forter</w:t>
      </w:r>
      <w:proofErr w:type="spellEnd"/>
      <w:r w:rsidRPr="00ED51FE">
        <w:rPr>
          <w:rFonts w:asciiTheme="majorHAnsi" w:hAnsiTheme="majorHAnsi" w:cs="Courier New"/>
          <w:sz w:val="20"/>
          <w:szCs w:val="20"/>
          <w:lang w:bidi="ar-SA"/>
        </w:rPr>
        <w:t>, try to call one more time</w:t>
      </w:r>
    </w:p>
    <w:p w14:paraId="22C67C8F"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bCs/>
          <w:sz w:val="20"/>
          <w:szCs w:val="20"/>
          <w:lang w:bidi="ar-SA"/>
        </w:rPr>
        <w:t>if</w:t>
      </w:r>
      <w:r w:rsidRPr="00ED51FE">
        <w:rPr>
          <w:rFonts w:asciiTheme="majorHAnsi" w:hAnsiTheme="majorHAnsi" w:cs="Courier New"/>
          <w:sz w:val="20"/>
          <w:szCs w:val="20"/>
          <w:lang w:bidi="ar-SA"/>
        </w:rPr>
        <w:t xml:space="preserve"> (</w:t>
      </w:r>
      <w:proofErr w:type="spellStart"/>
      <w:r w:rsidRPr="00ED51FE">
        <w:rPr>
          <w:rFonts w:asciiTheme="majorHAnsi" w:hAnsiTheme="majorHAnsi" w:cs="Courier New"/>
          <w:sz w:val="20"/>
          <w:szCs w:val="20"/>
          <w:lang w:bidi="ar-SA"/>
        </w:rPr>
        <w:t>forterDecision.result</w:t>
      </w:r>
      <w:proofErr w:type="spellEnd"/>
      <w:r w:rsidRPr="00ED51FE">
        <w:rPr>
          <w:rFonts w:asciiTheme="majorHAnsi" w:hAnsiTheme="majorHAnsi" w:cs="Courier New"/>
          <w:sz w:val="20"/>
          <w:szCs w:val="20"/>
          <w:lang w:bidi="ar-SA"/>
        </w:rPr>
        <w:t xml:space="preserve"> === </w:t>
      </w:r>
      <w:r w:rsidRPr="00ED51FE">
        <w:rPr>
          <w:rFonts w:asciiTheme="majorHAnsi" w:hAnsiTheme="majorHAnsi" w:cs="Courier New"/>
          <w:bCs/>
          <w:sz w:val="20"/>
          <w:szCs w:val="20"/>
          <w:lang w:bidi="ar-SA"/>
        </w:rPr>
        <w:t>false</w:t>
      </w:r>
      <w:r w:rsidRPr="00ED51FE">
        <w:rPr>
          <w:rFonts w:asciiTheme="majorHAnsi" w:hAnsiTheme="majorHAnsi" w:cs="Courier New"/>
          <w:sz w:val="20"/>
          <w:szCs w:val="20"/>
          <w:lang w:bidi="ar-SA"/>
        </w:rPr>
        <w:t xml:space="preserve"> &amp;&amp; </w:t>
      </w:r>
      <w:proofErr w:type="spellStart"/>
      <w:r w:rsidRPr="00ED51FE">
        <w:rPr>
          <w:rFonts w:asciiTheme="majorHAnsi" w:hAnsiTheme="majorHAnsi" w:cs="Courier New"/>
          <w:sz w:val="20"/>
          <w:szCs w:val="20"/>
          <w:lang w:bidi="ar-SA"/>
        </w:rPr>
        <w:t>forterDecision.orderValidateAttemptInput</w:t>
      </w:r>
      <w:proofErr w:type="spellEnd"/>
      <w:r w:rsidRPr="00ED51FE">
        <w:rPr>
          <w:rFonts w:asciiTheme="majorHAnsi" w:hAnsiTheme="majorHAnsi" w:cs="Courier New"/>
          <w:sz w:val="20"/>
          <w:szCs w:val="20"/>
          <w:lang w:bidi="ar-SA"/>
        </w:rPr>
        <w:t xml:space="preserve"> == 2) {</w:t>
      </w:r>
    </w:p>
    <w:p w14:paraId="33A54D7F"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lastRenderedPageBreak/>
        <w:t xml:space="preserve">    </w:t>
      </w:r>
      <w:r w:rsidRPr="00ED51FE">
        <w:rPr>
          <w:rFonts w:asciiTheme="majorHAnsi" w:hAnsiTheme="majorHAnsi" w:cs="Courier New"/>
          <w:bCs/>
          <w:sz w:val="20"/>
          <w:szCs w:val="20"/>
          <w:lang w:bidi="ar-SA"/>
        </w:rPr>
        <w:t>var</w:t>
      </w:r>
      <w:r w:rsidRPr="00ED51FE">
        <w:rPr>
          <w:rFonts w:asciiTheme="majorHAnsi" w:hAnsiTheme="majorHAnsi" w:cs="Courier New"/>
          <w:sz w:val="20"/>
          <w:szCs w:val="20"/>
          <w:lang w:bidi="ar-SA"/>
        </w:rPr>
        <w:t xml:space="preserve"> </w:t>
      </w:r>
      <w:proofErr w:type="spellStart"/>
      <w:r w:rsidRPr="00ED51FE">
        <w:rPr>
          <w:rFonts w:asciiTheme="majorHAnsi" w:hAnsiTheme="majorHAnsi" w:cs="Courier New"/>
          <w:sz w:val="20"/>
          <w:szCs w:val="20"/>
          <w:lang w:bidi="ar-SA"/>
        </w:rPr>
        <w:t>argOrderValidate</w:t>
      </w:r>
      <w:proofErr w:type="spellEnd"/>
      <w:r w:rsidRPr="00ED51FE">
        <w:rPr>
          <w:rFonts w:asciiTheme="majorHAnsi" w:hAnsiTheme="majorHAnsi" w:cs="Courier New"/>
          <w:sz w:val="20"/>
          <w:szCs w:val="20"/>
          <w:lang w:bidi="ar-SA"/>
        </w:rPr>
        <w:t xml:space="preserve"> = {</w:t>
      </w:r>
    </w:p>
    <w:p w14:paraId="679AC8EA"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roofErr w:type="spellStart"/>
      <w:r w:rsidRPr="00ED51FE">
        <w:rPr>
          <w:rFonts w:asciiTheme="majorHAnsi" w:hAnsiTheme="majorHAnsi" w:cs="Courier New"/>
          <w:sz w:val="20"/>
          <w:szCs w:val="20"/>
          <w:lang w:bidi="ar-SA"/>
        </w:rPr>
        <w:t>orderNumber</w:t>
      </w:r>
      <w:proofErr w:type="spellEnd"/>
      <w:r w:rsidRPr="00ED51FE">
        <w:rPr>
          <w:rFonts w:asciiTheme="majorHAnsi" w:hAnsiTheme="majorHAnsi" w:cs="Courier New"/>
          <w:sz w:val="20"/>
          <w:szCs w:val="20"/>
          <w:lang w:bidi="ar-SA"/>
        </w:rPr>
        <w:t xml:space="preserve">             </w:t>
      </w:r>
      <w:proofErr w:type="gramStart"/>
      <w:r w:rsidRPr="00ED51FE">
        <w:rPr>
          <w:rFonts w:asciiTheme="majorHAnsi" w:hAnsiTheme="majorHAnsi" w:cs="Courier New"/>
          <w:sz w:val="20"/>
          <w:szCs w:val="20"/>
          <w:lang w:bidi="ar-SA"/>
        </w:rPr>
        <w:t xml:space="preserve">  :</w:t>
      </w:r>
      <w:proofErr w:type="gramEnd"/>
      <w:r w:rsidRPr="00ED51FE">
        <w:rPr>
          <w:rFonts w:asciiTheme="majorHAnsi" w:hAnsiTheme="majorHAnsi" w:cs="Courier New"/>
          <w:sz w:val="20"/>
          <w:szCs w:val="20"/>
          <w:lang w:bidi="ar-SA"/>
        </w:rPr>
        <w:t xml:space="preserve"> </w:t>
      </w:r>
      <w:proofErr w:type="spellStart"/>
      <w:r w:rsidRPr="00ED51FE">
        <w:rPr>
          <w:rFonts w:asciiTheme="majorHAnsi" w:hAnsiTheme="majorHAnsi" w:cs="Courier New"/>
          <w:sz w:val="20"/>
          <w:szCs w:val="20"/>
          <w:lang w:bidi="ar-SA"/>
        </w:rPr>
        <w:t>orderNumber</w:t>
      </w:r>
      <w:proofErr w:type="spellEnd"/>
      <w:r w:rsidRPr="00ED51FE">
        <w:rPr>
          <w:rFonts w:asciiTheme="majorHAnsi" w:hAnsiTheme="majorHAnsi" w:cs="Courier New"/>
          <w:sz w:val="20"/>
          <w:szCs w:val="20"/>
          <w:lang w:bidi="ar-SA"/>
        </w:rPr>
        <w:t>,</w:t>
      </w:r>
    </w:p>
    <w:p w14:paraId="381AB9A9" w14:textId="3BD3C131" w:rsidR="00084242"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roofErr w:type="spellStart"/>
      <w:proofErr w:type="gramStart"/>
      <w:r w:rsidRPr="00ED51FE">
        <w:rPr>
          <w:rFonts w:asciiTheme="majorHAnsi" w:hAnsiTheme="majorHAnsi" w:cs="Courier New"/>
          <w:sz w:val="20"/>
          <w:szCs w:val="20"/>
          <w:lang w:bidi="ar-SA"/>
        </w:rPr>
        <w:t>orderValidateAttemptInput</w:t>
      </w:r>
      <w:proofErr w:type="spellEnd"/>
      <w:r w:rsidRPr="00ED51FE">
        <w:rPr>
          <w:rFonts w:asciiTheme="majorHAnsi" w:hAnsiTheme="majorHAnsi" w:cs="Courier New"/>
          <w:sz w:val="20"/>
          <w:szCs w:val="20"/>
          <w:lang w:bidi="ar-SA"/>
        </w:rPr>
        <w:t xml:space="preserve"> :</w:t>
      </w:r>
      <w:proofErr w:type="gramEnd"/>
      <w:r w:rsidRPr="00ED51FE">
        <w:rPr>
          <w:rFonts w:asciiTheme="majorHAnsi" w:hAnsiTheme="majorHAnsi" w:cs="Courier New"/>
          <w:sz w:val="20"/>
          <w:szCs w:val="20"/>
          <w:lang w:bidi="ar-SA"/>
        </w:rPr>
        <w:t xml:space="preserve"> 2</w:t>
      </w:r>
      <w:r w:rsidR="00870EF8">
        <w:rPr>
          <w:rFonts w:asciiTheme="majorHAnsi" w:hAnsiTheme="majorHAnsi" w:cs="Courier New"/>
          <w:sz w:val="20"/>
          <w:szCs w:val="20"/>
          <w:lang w:bidi="ar-SA"/>
        </w:rPr>
        <w:t>,</w:t>
      </w:r>
    </w:p>
    <w:p w14:paraId="45A7365D" w14:textId="26A13CFF" w:rsidR="00870EF8" w:rsidRPr="00ED51FE" w:rsidRDefault="00870EF8" w:rsidP="00084242">
      <w:pPr>
        <w:pStyle w:val="ListParagraph"/>
        <w:autoSpaceDE w:val="0"/>
        <w:autoSpaceDN w:val="0"/>
        <w:adjustRightInd w:val="0"/>
        <w:spacing w:after="0" w:line="240" w:lineRule="auto"/>
        <w:rPr>
          <w:rFonts w:asciiTheme="majorHAnsi" w:hAnsiTheme="majorHAnsi" w:cs="Courier New"/>
          <w:sz w:val="20"/>
          <w:szCs w:val="20"/>
          <w:lang w:bidi="ar-SA"/>
        </w:rPr>
      </w:pPr>
      <w:r>
        <w:rPr>
          <w:rFonts w:asciiTheme="majorHAnsi" w:hAnsiTheme="majorHAnsi" w:cs="Courier New"/>
          <w:sz w:val="20"/>
          <w:szCs w:val="20"/>
          <w:lang w:bidi="ar-SA"/>
        </w:rPr>
        <w:t xml:space="preserve">            </w:t>
      </w:r>
      <w:proofErr w:type="spellStart"/>
      <w:r w:rsidR="005B4B45">
        <w:rPr>
          <w:rFonts w:asciiTheme="majorHAnsi" w:hAnsiTheme="majorHAnsi" w:cs="Courier New"/>
          <w:sz w:val="20"/>
          <w:szCs w:val="20"/>
          <w:lang w:bidi="ar-SA"/>
        </w:rPr>
        <w:t>authorizationStep</w:t>
      </w:r>
      <w:proofErr w:type="spellEnd"/>
      <w:r w:rsidR="005B4B45">
        <w:rPr>
          <w:rFonts w:asciiTheme="majorHAnsi" w:hAnsiTheme="majorHAnsi" w:cs="Courier New"/>
          <w:sz w:val="20"/>
          <w:szCs w:val="20"/>
          <w:lang w:bidi="ar-SA"/>
        </w:rPr>
        <w:t>: “PRE_AUTHORIZATION”</w:t>
      </w:r>
    </w:p>
    <w:p w14:paraId="74515D83"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
    <w:p w14:paraId="707D519D" w14:textId="2D868454"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roofErr w:type="spellStart"/>
      <w:r w:rsidRPr="00ED51FE">
        <w:rPr>
          <w:rFonts w:asciiTheme="majorHAnsi" w:hAnsiTheme="majorHAnsi" w:cs="Courier New"/>
          <w:sz w:val="20"/>
          <w:szCs w:val="20"/>
          <w:lang w:bidi="ar-SA"/>
        </w:rPr>
        <w:t>forterCall</w:t>
      </w:r>
      <w:proofErr w:type="spellEnd"/>
      <w:r w:rsidRPr="00ED51FE">
        <w:rPr>
          <w:rFonts w:asciiTheme="majorHAnsi" w:hAnsiTheme="majorHAnsi" w:cs="Courier New"/>
          <w:sz w:val="20"/>
          <w:szCs w:val="20"/>
          <w:lang w:bidi="ar-SA"/>
        </w:rPr>
        <w:t xml:space="preserve">       = require(</w:t>
      </w:r>
      <w:r w:rsidR="005B4B45">
        <w:rPr>
          <w:rFonts w:asciiTheme="majorHAnsi" w:hAnsiTheme="majorHAnsi" w:cs="Courier New"/>
          <w:sz w:val="20"/>
          <w:szCs w:val="20"/>
          <w:lang w:bidi="ar-SA"/>
        </w:rPr>
        <w:t>‘</w:t>
      </w:r>
      <w:r w:rsidR="004B7204">
        <w:rPr>
          <w:rFonts w:asciiTheme="majorHAnsi" w:hAnsiTheme="majorHAnsi" w:cs="Courier New"/>
          <w:sz w:val="20"/>
          <w:szCs w:val="20"/>
          <w:lang w:bidi="ar-SA"/>
        </w:rPr>
        <w:t>*</w:t>
      </w:r>
      <w:r w:rsidRPr="00ED51FE">
        <w:rPr>
          <w:rFonts w:asciiTheme="majorHAnsi" w:hAnsiTheme="majorHAnsi" w:cs="Courier New"/>
          <w:sz w:val="20"/>
          <w:szCs w:val="20"/>
          <w:lang w:bidi="ar-SA"/>
        </w:rPr>
        <w:t>/cartridge/scripts/</w:t>
      </w:r>
      <w:proofErr w:type="spellStart"/>
      <w:r w:rsidRPr="00ED51FE">
        <w:rPr>
          <w:rFonts w:asciiTheme="majorHAnsi" w:hAnsiTheme="majorHAnsi" w:cs="Courier New"/>
          <w:sz w:val="20"/>
          <w:szCs w:val="20"/>
          <w:lang w:bidi="ar-SA"/>
        </w:rPr>
        <w:t>pipelets</w:t>
      </w:r>
      <w:proofErr w:type="spellEnd"/>
      <w:r w:rsidRPr="00ED51FE">
        <w:rPr>
          <w:rFonts w:asciiTheme="majorHAnsi" w:hAnsiTheme="majorHAnsi" w:cs="Courier New"/>
          <w:sz w:val="20"/>
          <w:szCs w:val="20"/>
          <w:lang w:bidi="ar-SA"/>
        </w:rPr>
        <w:t>/</w:t>
      </w:r>
      <w:proofErr w:type="spellStart"/>
      <w:r w:rsidRPr="00ED51FE">
        <w:rPr>
          <w:rFonts w:asciiTheme="majorHAnsi" w:hAnsiTheme="majorHAnsi" w:cs="Courier New"/>
          <w:sz w:val="20"/>
          <w:szCs w:val="20"/>
          <w:lang w:bidi="ar-SA"/>
        </w:rPr>
        <w:t>forter</w:t>
      </w:r>
      <w:proofErr w:type="spellEnd"/>
      <w:r w:rsidRPr="00ED51FE">
        <w:rPr>
          <w:rFonts w:asciiTheme="majorHAnsi" w:hAnsiTheme="majorHAnsi" w:cs="Courier New"/>
          <w:sz w:val="20"/>
          <w:szCs w:val="20"/>
          <w:lang w:bidi="ar-SA"/>
        </w:rPr>
        <w:t>/</w:t>
      </w:r>
      <w:proofErr w:type="spellStart"/>
      <w:r w:rsidR="004B7204">
        <w:rPr>
          <w:rFonts w:asciiTheme="majorHAnsi" w:hAnsiTheme="majorHAnsi" w:cs="Courier New"/>
          <w:sz w:val="20"/>
          <w:szCs w:val="20"/>
          <w:lang w:bidi="ar-SA"/>
        </w:rPr>
        <w:t>f</w:t>
      </w:r>
      <w:r w:rsidRPr="00ED51FE">
        <w:rPr>
          <w:rFonts w:asciiTheme="majorHAnsi" w:hAnsiTheme="majorHAnsi" w:cs="Courier New"/>
          <w:sz w:val="20"/>
          <w:szCs w:val="20"/>
          <w:lang w:bidi="ar-SA"/>
        </w:rPr>
        <w:t>orterValidate</w:t>
      </w:r>
      <w:proofErr w:type="spellEnd"/>
      <w:r w:rsidR="005B4B45">
        <w:rPr>
          <w:rFonts w:asciiTheme="majorHAnsi" w:hAnsiTheme="majorHAnsi" w:cs="Courier New"/>
          <w:sz w:val="20"/>
          <w:szCs w:val="20"/>
          <w:lang w:bidi="ar-SA"/>
        </w:rPr>
        <w:t>’</w:t>
      </w:r>
      <w:r w:rsidRPr="00ED51FE">
        <w:rPr>
          <w:rFonts w:asciiTheme="majorHAnsi" w:hAnsiTheme="majorHAnsi" w:cs="Courier New"/>
          <w:sz w:val="20"/>
          <w:szCs w:val="20"/>
          <w:lang w:bidi="ar-SA"/>
        </w:rPr>
        <w:t>),</w:t>
      </w:r>
    </w:p>
    <w:p w14:paraId="12B0EAF3"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roofErr w:type="spellStart"/>
      <w:r w:rsidRPr="00ED51FE">
        <w:rPr>
          <w:rFonts w:asciiTheme="majorHAnsi" w:hAnsiTheme="majorHAnsi" w:cs="Courier New"/>
          <w:sz w:val="20"/>
          <w:szCs w:val="20"/>
          <w:lang w:bidi="ar-SA"/>
        </w:rPr>
        <w:t>forterDecision</w:t>
      </w:r>
      <w:proofErr w:type="spellEnd"/>
      <w:r w:rsidRPr="00ED51FE">
        <w:rPr>
          <w:rFonts w:asciiTheme="majorHAnsi" w:hAnsiTheme="majorHAnsi" w:cs="Courier New"/>
          <w:sz w:val="20"/>
          <w:szCs w:val="20"/>
          <w:lang w:bidi="ar-SA"/>
        </w:rPr>
        <w:t xml:space="preserve">   = </w:t>
      </w:r>
      <w:proofErr w:type="spellStart"/>
      <w:r w:rsidRPr="00ED51FE">
        <w:rPr>
          <w:rFonts w:asciiTheme="majorHAnsi" w:hAnsiTheme="majorHAnsi" w:cs="Courier New"/>
          <w:sz w:val="20"/>
          <w:szCs w:val="20"/>
          <w:lang w:bidi="ar-SA"/>
        </w:rPr>
        <w:t>forterCall.validateOrder</w:t>
      </w:r>
      <w:proofErr w:type="spellEnd"/>
      <w:r w:rsidRPr="00ED51FE">
        <w:rPr>
          <w:rFonts w:asciiTheme="majorHAnsi" w:hAnsiTheme="majorHAnsi" w:cs="Courier New"/>
          <w:sz w:val="20"/>
          <w:szCs w:val="20"/>
          <w:lang w:bidi="ar-SA"/>
        </w:rPr>
        <w:t>(</w:t>
      </w:r>
      <w:proofErr w:type="spellStart"/>
      <w:r w:rsidRPr="00ED51FE">
        <w:rPr>
          <w:rFonts w:asciiTheme="majorHAnsi" w:hAnsiTheme="majorHAnsi" w:cs="Courier New"/>
          <w:sz w:val="20"/>
          <w:szCs w:val="20"/>
          <w:lang w:bidi="ar-SA"/>
        </w:rPr>
        <w:t>argOrderValidate</w:t>
      </w:r>
      <w:proofErr w:type="spellEnd"/>
      <w:r w:rsidRPr="00ED51FE">
        <w:rPr>
          <w:rFonts w:asciiTheme="majorHAnsi" w:hAnsiTheme="majorHAnsi" w:cs="Courier New"/>
          <w:sz w:val="20"/>
          <w:szCs w:val="20"/>
          <w:lang w:bidi="ar-SA"/>
        </w:rPr>
        <w:t>);</w:t>
      </w:r>
    </w:p>
    <w:p w14:paraId="283229F2" w14:textId="77777777" w:rsidR="00084242"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w:t>
      </w:r>
    </w:p>
    <w:p w14:paraId="2EBDDAC0" w14:textId="77777777" w:rsidR="00B57A1A" w:rsidRDefault="00B57A1A" w:rsidP="00084242">
      <w:pPr>
        <w:pStyle w:val="ListParagraph"/>
        <w:autoSpaceDE w:val="0"/>
        <w:autoSpaceDN w:val="0"/>
        <w:adjustRightInd w:val="0"/>
        <w:spacing w:after="0" w:line="240" w:lineRule="auto"/>
        <w:rPr>
          <w:rFonts w:asciiTheme="majorHAnsi" w:hAnsiTheme="majorHAnsi" w:cs="Courier New"/>
          <w:sz w:val="20"/>
          <w:szCs w:val="20"/>
          <w:lang w:bidi="ar-SA"/>
        </w:rPr>
      </w:pPr>
    </w:p>
    <w:p w14:paraId="02AC400F" w14:textId="77777777" w:rsidR="00B57A1A" w:rsidRDefault="00B57A1A" w:rsidP="00B57A1A">
      <w:pPr>
        <w:pStyle w:val="ListParagraph"/>
        <w:autoSpaceDE w:val="0"/>
        <w:autoSpaceDN w:val="0"/>
        <w:adjustRightInd w:val="0"/>
        <w:spacing w:after="0" w:line="240" w:lineRule="auto"/>
        <w:rPr>
          <w:rFonts w:asciiTheme="majorHAnsi" w:hAnsiTheme="majorHAnsi" w:cs="Courier New"/>
          <w:sz w:val="20"/>
          <w:szCs w:val="20"/>
          <w:lang w:bidi="ar-SA"/>
        </w:rPr>
      </w:pPr>
      <w:r w:rsidRPr="00B57A1A">
        <w:rPr>
          <w:rFonts w:asciiTheme="majorHAnsi" w:hAnsiTheme="majorHAnsi" w:cs="Courier New"/>
          <w:sz w:val="20"/>
          <w:szCs w:val="20"/>
          <w:lang w:bidi="ar-SA"/>
        </w:rPr>
        <w:t xml:space="preserve">// IMPORTANT: The </w:t>
      </w:r>
      <w:proofErr w:type="spellStart"/>
      <w:r w:rsidRPr="00B57A1A">
        <w:rPr>
          <w:rFonts w:asciiTheme="majorHAnsi" w:hAnsiTheme="majorHAnsi" w:cs="Courier New"/>
          <w:sz w:val="20"/>
          <w:szCs w:val="20"/>
          <w:lang w:bidi="ar-SA"/>
        </w:rPr>
        <w:t>forterDecision</w:t>
      </w:r>
      <w:proofErr w:type="spellEnd"/>
      <w:r w:rsidRPr="00B57A1A">
        <w:rPr>
          <w:rFonts w:asciiTheme="majorHAnsi" w:hAnsiTheme="majorHAnsi" w:cs="Courier New"/>
          <w:sz w:val="20"/>
          <w:szCs w:val="20"/>
          <w:lang w:bidi="ar-SA"/>
        </w:rPr>
        <w:t xml:space="preserve"> variable holds the </w:t>
      </w:r>
      <w:proofErr w:type="spellStart"/>
      <w:r w:rsidRPr="00B57A1A">
        <w:rPr>
          <w:rFonts w:asciiTheme="majorHAnsi" w:hAnsiTheme="majorHAnsi" w:cs="Courier New"/>
          <w:sz w:val="20"/>
          <w:szCs w:val="20"/>
          <w:lang w:bidi="ar-SA"/>
        </w:rPr>
        <w:t>reasonCode</w:t>
      </w:r>
      <w:proofErr w:type="spellEnd"/>
      <w:r w:rsidRPr="00B57A1A">
        <w:rPr>
          <w:rFonts w:asciiTheme="majorHAnsi" w:hAnsiTheme="majorHAnsi" w:cs="Courier New"/>
          <w:sz w:val="20"/>
          <w:szCs w:val="20"/>
          <w:lang w:bidi="ar-SA"/>
        </w:rPr>
        <w:t xml:space="preserve"> from the authorization call,</w:t>
      </w:r>
      <w:r>
        <w:rPr>
          <w:rFonts w:asciiTheme="majorHAnsi" w:hAnsiTheme="majorHAnsi" w:cs="Courier New"/>
          <w:sz w:val="20"/>
          <w:szCs w:val="20"/>
          <w:lang w:bidi="ar-SA"/>
        </w:rPr>
        <w:t xml:space="preserve"> </w:t>
      </w:r>
    </w:p>
    <w:p w14:paraId="26DEE20F" w14:textId="10031FE8" w:rsidR="00B57A1A" w:rsidRDefault="00B57A1A" w:rsidP="00B57A1A">
      <w:pPr>
        <w:pStyle w:val="ListParagraph"/>
        <w:autoSpaceDE w:val="0"/>
        <w:autoSpaceDN w:val="0"/>
        <w:adjustRightInd w:val="0"/>
        <w:spacing w:after="0" w:line="240" w:lineRule="auto"/>
        <w:rPr>
          <w:rFonts w:asciiTheme="majorHAnsi" w:hAnsiTheme="majorHAnsi" w:cs="Courier New"/>
          <w:sz w:val="20"/>
          <w:szCs w:val="20"/>
          <w:lang w:bidi="ar-SA"/>
        </w:rPr>
      </w:pPr>
      <w:r>
        <w:rPr>
          <w:rFonts w:asciiTheme="majorHAnsi" w:hAnsiTheme="majorHAnsi" w:cs="Courier New"/>
          <w:sz w:val="20"/>
          <w:szCs w:val="20"/>
          <w:lang w:bidi="ar-SA"/>
        </w:rPr>
        <w:t xml:space="preserve">// </w:t>
      </w:r>
      <w:r w:rsidRPr="00B57A1A">
        <w:rPr>
          <w:rFonts w:asciiTheme="majorHAnsi" w:hAnsiTheme="majorHAnsi" w:cs="Courier New"/>
          <w:sz w:val="20"/>
          <w:szCs w:val="20"/>
          <w:lang w:bidi="ar-SA"/>
        </w:rPr>
        <w:t>which can be used to customize any type of response or flow.</w:t>
      </w:r>
    </w:p>
    <w:p w14:paraId="08517730" w14:textId="77777777" w:rsidR="00B57A1A" w:rsidRPr="00B57A1A" w:rsidRDefault="00B57A1A" w:rsidP="00B57A1A">
      <w:pPr>
        <w:autoSpaceDE w:val="0"/>
        <w:autoSpaceDN w:val="0"/>
        <w:adjustRightInd w:val="0"/>
        <w:spacing w:after="0" w:line="240" w:lineRule="auto"/>
        <w:rPr>
          <w:rFonts w:asciiTheme="majorHAnsi" w:hAnsiTheme="majorHAnsi" w:cs="Courier New"/>
          <w:sz w:val="20"/>
          <w:szCs w:val="20"/>
          <w:lang w:bidi="ar-SA"/>
        </w:rPr>
      </w:pPr>
    </w:p>
    <w:p w14:paraId="72083989" w14:textId="42B0D840" w:rsidR="00084242"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bCs/>
          <w:sz w:val="20"/>
          <w:szCs w:val="20"/>
          <w:lang w:bidi="ar-SA"/>
        </w:rPr>
        <w:t>if</w:t>
      </w:r>
      <w:r w:rsidRPr="00ED51FE">
        <w:rPr>
          <w:rFonts w:asciiTheme="majorHAnsi" w:hAnsiTheme="majorHAnsi" w:cs="Courier New"/>
          <w:sz w:val="20"/>
          <w:szCs w:val="20"/>
          <w:lang w:bidi="ar-SA"/>
        </w:rPr>
        <w:t xml:space="preserve"> (</w:t>
      </w:r>
      <w:proofErr w:type="spellStart"/>
      <w:proofErr w:type="gramStart"/>
      <w:r w:rsidRPr="00ED51FE">
        <w:rPr>
          <w:rFonts w:asciiTheme="majorHAnsi" w:hAnsiTheme="majorHAnsi" w:cs="Courier New"/>
          <w:sz w:val="20"/>
          <w:szCs w:val="20"/>
          <w:lang w:bidi="ar-SA"/>
        </w:rPr>
        <w:t>forterDecision.JsonResponseOutput.processorAction</w:t>
      </w:r>
      <w:proofErr w:type="spellEnd"/>
      <w:proofErr w:type="gramEnd"/>
      <w:r w:rsidRPr="00ED51FE">
        <w:rPr>
          <w:rFonts w:asciiTheme="majorHAnsi" w:hAnsiTheme="majorHAnsi" w:cs="Courier New"/>
          <w:sz w:val="20"/>
          <w:szCs w:val="20"/>
          <w:lang w:bidi="ar-SA"/>
        </w:rPr>
        <w:t xml:space="preserve"> == </w:t>
      </w:r>
      <w:r w:rsidR="005B4B45">
        <w:rPr>
          <w:rFonts w:asciiTheme="majorHAnsi" w:hAnsiTheme="majorHAnsi" w:cs="Courier New"/>
          <w:sz w:val="20"/>
          <w:szCs w:val="20"/>
          <w:lang w:bidi="ar-SA"/>
        </w:rPr>
        <w:t>‘</w:t>
      </w:r>
      <w:r w:rsidRPr="00ED51FE">
        <w:rPr>
          <w:rFonts w:asciiTheme="majorHAnsi" w:hAnsiTheme="majorHAnsi" w:cs="Courier New"/>
          <w:sz w:val="20"/>
          <w:szCs w:val="20"/>
          <w:lang w:bidi="ar-SA"/>
        </w:rPr>
        <w:t>void</w:t>
      </w:r>
      <w:r w:rsidR="005B4B45">
        <w:rPr>
          <w:rFonts w:asciiTheme="majorHAnsi" w:hAnsiTheme="majorHAnsi" w:cs="Courier New"/>
          <w:sz w:val="20"/>
          <w:szCs w:val="20"/>
          <w:lang w:bidi="ar-SA"/>
        </w:rPr>
        <w:t>’</w:t>
      </w:r>
      <w:r w:rsidRPr="00ED51FE">
        <w:rPr>
          <w:rFonts w:asciiTheme="majorHAnsi" w:hAnsiTheme="majorHAnsi" w:cs="Courier New"/>
          <w:sz w:val="20"/>
          <w:szCs w:val="20"/>
          <w:lang w:bidi="ar-SA"/>
        </w:rPr>
        <w:t>) {</w:t>
      </w:r>
    </w:p>
    <w:p w14:paraId="40EEFEF3" w14:textId="7E5BABC9" w:rsidR="001F69B2" w:rsidRPr="001F69B2" w:rsidRDefault="001F69B2" w:rsidP="00084242">
      <w:pPr>
        <w:pStyle w:val="ListParagraph"/>
        <w:autoSpaceDE w:val="0"/>
        <w:autoSpaceDN w:val="0"/>
        <w:adjustRightInd w:val="0"/>
        <w:spacing w:after="0" w:line="240" w:lineRule="auto"/>
        <w:rPr>
          <w:rFonts w:asciiTheme="majorHAnsi" w:hAnsiTheme="majorHAnsi" w:cs="Courier New"/>
          <w:sz w:val="20"/>
          <w:szCs w:val="20"/>
          <w:lang w:bidi="ar-SA"/>
        </w:rPr>
      </w:pPr>
      <w:r>
        <w:rPr>
          <w:rFonts w:asciiTheme="majorHAnsi" w:hAnsiTheme="majorHAnsi" w:cs="Courier New"/>
          <w:sz w:val="20"/>
          <w:szCs w:val="20"/>
          <w:lang w:bidi="ar-SA"/>
        </w:rPr>
        <w:t xml:space="preserve">    </w:t>
      </w:r>
      <w:proofErr w:type="spellStart"/>
      <w:r w:rsidRPr="001F69B2">
        <w:rPr>
          <w:rFonts w:asciiTheme="majorHAnsi" w:hAnsiTheme="majorHAnsi" w:cs="Courier New"/>
          <w:sz w:val="20"/>
          <w:szCs w:val="20"/>
          <w:lang w:bidi="ar-SA"/>
        </w:rPr>
        <w:t>Transaction.wrap</w:t>
      </w:r>
      <w:proofErr w:type="spellEnd"/>
      <w:r w:rsidRPr="001F69B2">
        <w:rPr>
          <w:rFonts w:asciiTheme="majorHAnsi" w:hAnsiTheme="majorHAnsi" w:cs="Courier New"/>
          <w:sz w:val="20"/>
          <w:szCs w:val="20"/>
          <w:lang w:bidi="ar-SA"/>
        </w:rPr>
        <w:t xml:space="preserve">(function () </w:t>
      </w:r>
      <w:proofErr w:type="gramStart"/>
      <w:r w:rsidRPr="001F69B2">
        <w:rPr>
          <w:rFonts w:asciiTheme="majorHAnsi" w:hAnsiTheme="majorHAnsi" w:cs="Courier New"/>
          <w:sz w:val="20"/>
          <w:szCs w:val="20"/>
          <w:lang w:bidi="ar-SA"/>
        </w:rPr>
        <w:t xml:space="preserve">{ </w:t>
      </w:r>
      <w:proofErr w:type="spellStart"/>
      <w:r w:rsidRPr="001F69B2">
        <w:rPr>
          <w:rFonts w:asciiTheme="majorHAnsi" w:hAnsiTheme="majorHAnsi" w:cs="Courier New"/>
          <w:sz w:val="20"/>
          <w:szCs w:val="20"/>
          <w:lang w:bidi="ar-SA"/>
        </w:rPr>
        <w:t>OrderMgr.failOrder</w:t>
      </w:r>
      <w:proofErr w:type="spellEnd"/>
      <w:proofErr w:type="gramEnd"/>
      <w:r w:rsidRPr="001F69B2">
        <w:rPr>
          <w:rFonts w:asciiTheme="majorHAnsi" w:hAnsiTheme="majorHAnsi" w:cs="Courier New"/>
          <w:sz w:val="20"/>
          <w:szCs w:val="20"/>
          <w:lang w:bidi="ar-SA"/>
        </w:rPr>
        <w:t>(order, true); });</w:t>
      </w:r>
    </w:p>
    <w:p w14:paraId="40943DF2"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r w:rsidRPr="00ED51FE">
        <w:rPr>
          <w:rFonts w:asciiTheme="majorHAnsi" w:hAnsiTheme="majorHAnsi" w:cs="Courier New"/>
          <w:bCs/>
          <w:sz w:val="20"/>
          <w:szCs w:val="20"/>
          <w:lang w:bidi="ar-SA"/>
        </w:rPr>
        <w:t>if</w:t>
      </w:r>
      <w:r w:rsidRPr="00ED51FE">
        <w:rPr>
          <w:rFonts w:asciiTheme="majorHAnsi" w:hAnsiTheme="majorHAnsi" w:cs="Courier New"/>
          <w:sz w:val="20"/>
          <w:szCs w:val="20"/>
          <w:lang w:bidi="ar-SA"/>
        </w:rPr>
        <w:t xml:space="preserve"> </w:t>
      </w:r>
      <w:proofErr w:type="gramStart"/>
      <w:r w:rsidRPr="00ED51FE">
        <w:rPr>
          <w:rFonts w:asciiTheme="majorHAnsi" w:hAnsiTheme="majorHAnsi" w:cs="Courier New"/>
          <w:sz w:val="20"/>
          <w:szCs w:val="20"/>
          <w:lang w:bidi="ar-SA"/>
        </w:rPr>
        <w:t>(!empty</w:t>
      </w:r>
      <w:proofErr w:type="gramEnd"/>
      <w:r w:rsidRPr="00ED51FE">
        <w:rPr>
          <w:rFonts w:asciiTheme="majorHAnsi" w:hAnsiTheme="majorHAnsi" w:cs="Courier New"/>
          <w:sz w:val="20"/>
          <w:szCs w:val="20"/>
          <w:lang w:bidi="ar-SA"/>
        </w:rPr>
        <w:t>(</w:t>
      </w:r>
      <w:proofErr w:type="spellStart"/>
      <w:r w:rsidRPr="00ED51FE">
        <w:rPr>
          <w:rFonts w:asciiTheme="majorHAnsi" w:hAnsiTheme="majorHAnsi" w:cs="Courier New"/>
          <w:sz w:val="20"/>
          <w:szCs w:val="20"/>
          <w:lang w:bidi="ar-SA"/>
        </w:rPr>
        <w:t>forterDecision.PlaceOrderError</w:t>
      </w:r>
      <w:proofErr w:type="spellEnd"/>
      <w:r w:rsidRPr="00ED51FE">
        <w:rPr>
          <w:rFonts w:asciiTheme="majorHAnsi" w:hAnsiTheme="majorHAnsi" w:cs="Courier New"/>
          <w:sz w:val="20"/>
          <w:szCs w:val="20"/>
          <w:lang w:bidi="ar-SA"/>
        </w:rPr>
        <w:t>)) {</w:t>
      </w:r>
    </w:p>
    <w:p w14:paraId="12194C73"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r>
        <w:rPr>
          <w:rFonts w:asciiTheme="majorHAnsi" w:hAnsiTheme="majorHAnsi" w:cs="Courier New"/>
          <w:sz w:val="20"/>
          <w:szCs w:val="20"/>
          <w:lang w:bidi="ar-SA"/>
        </w:rPr>
        <w:t xml:space="preserve">    </w:t>
      </w:r>
      <w:proofErr w:type="spellStart"/>
      <w:proofErr w:type="gramStart"/>
      <w:r w:rsidRPr="00ED51FE">
        <w:rPr>
          <w:rFonts w:asciiTheme="majorHAnsi" w:hAnsiTheme="majorHAnsi" w:cs="Courier New"/>
          <w:sz w:val="20"/>
          <w:szCs w:val="20"/>
          <w:lang w:bidi="ar-SA"/>
        </w:rPr>
        <w:t>res.json</w:t>
      </w:r>
      <w:proofErr w:type="spellEnd"/>
      <w:proofErr w:type="gramEnd"/>
      <w:r w:rsidRPr="00ED51FE">
        <w:rPr>
          <w:rFonts w:asciiTheme="majorHAnsi" w:hAnsiTheme="majorHAnsi" w:cs="Courier New"/>
          <w:sz w:val="20"/>
          <w:szCs w:val="20"/>
          <w:lang w:bidi="ar-SA"/>
        </w:rPr>
        <w:t>({</w:t>
      </w:r>
    </w:p>
    <w:p w14:paraId="6F96A1F4"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r>
        <w:rPr>
          <w:rFonts w:asciiTheme="majorHAnsi" w:hAnsiTheme="majorHAnsi" w:cs="Courier New"/>
          <w:sz w:val="20"/>
          <w:szCs w:val="20"/>
          <w:lang w:bidi="ar-SA"/>
        </w:rPr>
        <w:t xml:space="preserve">        </w:t>
      </w:r>
      <w:proofErr w:type="gramStart"/>
      <w:r w:rsidRPr="00ED51FE">
        <w:rPr>
          <w:rFonts w:asciiTheme="majorHAnsi" w:hAnsiTheme="majorHAnsi" w:cs="Courier New"/>
          <w:sz w:val="20"/>
          <w:szCs w:val="20"/>
          <w:lang w:bidi="ar-SA"/>
        </w:rPr>
        <w:t>error :</w:t>
      </w:r>
      <w:proofErr w:type="gramEnd"/>
      <w:r w:rsidRPr="00ED51FE">
        <w:rPr>
          <w:rFonts w:asciiTheme="majorHAnsi" w:hAnsiTheme="majorHAnsi" w:cs="Courier New"/>
          <w:sz w:val="20"/>
          <w:szCs w:val="20"/>
          <w:lang w:bidi="ar-SA"/>
        </w:rPr>
        <w:t xml:space="preserve"> </w:t>
      </w:r>
      <w:r w:rsidRPr="00ED51FE">
        <w:rPr>
          <w:rFonts w:asciiTheme="majorHAnsi" w:hAnsiTheme="majorHAnsi" w:cs="Courier New"/>
          <w:bCs/>
          <w:sz w:val="20"/>
          <w:szCs w:val="20"/>
          <w:lang w:bidi="ar-SA"/>
        </w:rPr>
        <w:t>true</w:t>
      </w:r>
      <w:r w:rsidRPr="00ED51FE">
        <w:rPr>
          <w:rFonts w:asciiTheme="majorHAnsi" w:hAnsiTheme="majorHAnsi" w:cs="Courier New"/>
          <w:sz w:val="20"/>
          <w:szCs w:val="20"/>
          <w:lang w:bidi="ar-SA"/>
        </w:rPr>
        <w:t xml:space="preserve">, </w:t>
      </w:r>
    </w:p>
    <w:p w14:paraId="00D0071B" w14:textId="48338465"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r>
        <w:rPr>
          <w:rFonts w:asciiTheme="majorHAnsi" w:hAnsiTheme="majorHAnsi" w:cs="Courier New"/>
          <w:sz w:val="20"/>
          <w:szCs w:val="20"/>
          <w:lang w:bidi="ar-SA"/>
        </w:rPr>
        <w:t xml:space="preserve">        </w:t>
      </w:r>
      <w:proofErr w:type="spellStart"/>
      <w:proofErr w:type="gramStart"/>
      <w:r w:rsidR="00F1132F">
        <w:rPr>
          <w:rFonts w:asciiTheme="majorHAnsi" w:hAnsiTheme="majorHAnsi" w:cs="Courier New"/>
          <w:sz w:val="20"/>
          <w:szCs w:val="20"/>
          <w:lang w:bidi="ar-SA"/>
        </w:rPr>
        <w:t>errorMessage</w:t>
      </w:r>
      <w:proofErr w:type="spellEnd"/>
      <w:r w:rsidRPr="00ED51FE">
        <w:rPr>
          <w:rFonts w:asciiTheme="majorHAnsi" w:hAnsiTheme="majorHAnsi" w:cs="Courier New"/>
          <w:sz w:val="20"/>
          <w:szCs w:val="20"/>
          <w:lang w:bidi="ar-SA"/>
        </w:rPr>
        <w:t xml:space="preserve"> :</w:t>
      </w:r>
      <w:proofErr w:type="gramEnd"/>
      <w:r w:rsidRPr="00ED51FE">
        <w:rPr>
          <w:rFonts w:asciiTheme="majorHAnsi" w:hAnsiTheme="majorHAnsi" w:cs="Courier New"/>
          <w:sz w:val="20"/>
          <w:szCs w:val="20"/>
          <w:lang w:bidi="ar-SA"/>
        </w:rPr>
        <w:t xml:space="preserve"> </w:t>
      </w:r>
      <w:proofErr w:type="spellStart"/>
      <w:r w:rsidRPr="00ED51FE">
        <w:rPr>
          <w:rFonts w:asciiTheme="majorHAnsi" w:hAnsiTheme="majorHAnsi" w:cs="Courier New"/>
          <w:sz w:val="20"/>
          <w:szCs w:val="20"/>
          <w:lang w:bidi="ar-SA"/>
        </w:rPr>
        <w:t>forterDecision.PlaceOrderError</w:t>
      </w:r>
      <w:r w:rsidR="00F1132F">
        <w:rPr>
          <w:rFonts w:asciiTheme="majorHAnsi" w:hAnsiTheme="majorHAnsi" w:cs="Courier New"/>
          <w:sz w:val="20"/>
          <w:szCs w:val="20"/>
          <w:lang w:bidi="ar-SA"/>
        </w:rPr>
        <w:t>.code</w:t>
      </w:r>
      <w:proofErr w:type="spellEnd"/>
    </w:p>
    <w:p w14:paraId="47AD34DB"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
    <w:p w14:paraId="5AD1892E"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 </w:t>
      </w:r>
      <w:r w:rsidRPr="00ED51FE">
        <w:rPr>
          <w:rFonts w:asciiTheme="majorHAnsi" w:hAnsiTheme="majorHAnsi" w:cs="Courier New"/>
          <w:bCs/>
          <w:sz w:val="20"/>
          <w:szCs w:val="20"/>
          <w:lang w:bidi="ar-SA"/>
        </w:rPr>
        <w:t>else</w:t>
      </w:r>
      <w:r w:rsidRPr="00ED51FE">
        <w:rPr>
          <w:rFonts w:asciiTheme="majorHAnsi" w:hAnsiTheme="majorHAnsi" w:cs="Courier New"/>
          <w:sz w:val="20"/>
          <w:szCs w:val="20"/>
          <w:lang w:bidi="ar-SA"/>
        </w:rPr>
        <w:t xml:space="preserve"> {</w:t>
      </w:r>
    </w:p>
    <w:p w14:paraId="338883ED"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roofErr w:type="spellStart"/>
      <w:proofErr w:type="gramStart"/>
      <w:r w:rsidRPr="00ED51FE">
        <w:rPr>
          <w:rFonts w:asciiTheme="majorHAnsi" w:hAnsiTheme="majorHAnsi" w:cs="Courier New"/>
          <w:sz w:val="20"/>
          <w:szCs w:val="20"/>
          <w:lang w:bidi="ar-SA"/>
        </w:rPr>
        <w:t>res.json</w:t>
      </w:r>
      <w:proofErr w:type="spellEnd"/>
      <w:proofErr w:type="gramEnd"/>
      <w:r w:rsidRPr="00ED51FE">
        <w:rPr>
          <w:rFonts w:asciiTheme="majorHAnsi" w:hAnsiTheme="majorHAnsi" w:cs="Courier New"/>
          <w:sz w:val="20"/>
          <w:szCs w:val="20"/>
          <w:lang w:bidi="ar-SA"/>
        </w:rPr>
        <w:t>({</w:t>
      </w:r>
    </w:p>
    <w:p w14:paraId="1739E940" w14:textId="52778D9C" w:rsidR="00084242" w:rsidRDefault="00084242" w:rsidP="00084242">
      <w:pPr>
        <w:pStyle w:val="ListParagraph"/>
        <w:autoSpaceDE w:val="0"/>
        <w:autoSpaceDN w:val="0"/>
        <w:adjustRightInd w:val="0"/>
        <w:spacing w:after="0" w:line="240" w:lineRule="auto"/>
        <w:rPr>
          <w:rFonts w:asciiTheme="majorHAnsi" w:hAnsiTheme="majorHAnsi" w:cs="Courier New"/>
          <w:bCs/>
          <w:sz w:val="20"/>
          <w:szCs w:val="20"/>
          <w:lang w:bidi="ar-SA"/>
        </w:rPr>
      </w:pPr>
      <w:r w:rsidRPr="00ED51FE">
        <w:rPr>
          <w:rFonts w:asciiTheme="majorHAnsi" w:hAnsiTheme="majorHAnsi" w:cs="Courier New"/>
          <w:sz w:val="20"/>
          <w:szCs w:val="20"/>
          <w:lang w:bidi="ar-SA"/>
        </w:rPr>
        <w:t xml:space="preserve">            </w:t>
      </w:r>
      <w:proofErr w:type="gramStart"/>
      <w:r w:rsidRPr="00ED51FE">
        <w:rPr>
          <w:rFonts w:asciiTheme="majorHAnsi" w:hAnsiTheme="majorHAnsi" w:cs="Courier New"/>
          <w:sz w:val="20"/>
          <w:szCs w:val="20"/>
          <w:lang w:bidi="ar-SA"/>
        </w:rPr>
        <w:t>error :</w:t>
      </w:r>
      <w:proofErr w:type="gramEnd"/>
      <w:r w:rsidRPr="00ED51FE">
        <w:rPr>
          <w:rFonts w:asciiTheme="majorHAnsi" w:hAnsiTheme="majorHAnsi" w:cs="Courier New"/>
          <w:sz w:val="20"/>
          <w:szCs w:val="20"/>
          <w:lang w:bidi="ar-SA"/>
        </w:rPr>
        <w:t xml:space="preserve"> </w:t>
      </w:r>
      <w:r w:rsidRPr="00ED51FE">
        <w:rPr>
          <w:rFonts w:asciiTheme="majorHAnsi" w:hAnsiTheme="majorHAnsi" w:cs="Courier New"/>
          <w:bCs/>
          <w:sz w:val="20"/>
          <w:szCs w:val="20"/>
          <w:lang w:bidi="ar-SA"/>
        </w:rPr>
        <w:t>true</w:t>
      </w:r>
      <w:r w:rsidR="00F1132F">
        <w:rPr>
          <w:rFonts w:asciiTheme="majorHAnsi" w:hAnsiTheme="majorHAnsi" w:cs="Courier New"/>
          <w:bCs/>
          <w:sz w:val="20"/>
          <w:szCs w:val="20"/>
          <w:lang w:bidi="ar-SA"/>
        </w:rPr>
        <w:t>,</w:t>
      </w:r>
    </w:p>
    <w:p w14:paraId="4F807981" w14:textId="7A0CE3D3" w:rsidR="00F1132F" w:rsidRPr="00ED51FE" w:rsidRDefault="00F1132F" w:rsidP="00084242">
      <w:pPr>
        <w:pStyle w:val="ListParagraph"/>
        <w:autoSpaceDE w:val="0"/>
        <w:autoSpaceDN w:val="0"/>
        <w:adjustRightInd w:val="0"/>
        <w:spacing w:after="0" w:line="240" w:lineRule="auto"/>
        <w:rPr>
          <w:rFonts w:asciiTheme="majorHAnsi" w:hAnsiTheme="majorHAnsi" w:cs="Courier New"/>
          <w:sz w:val="20"/>
          <w:szCs w:val="20"/>
          <w:lang w:bidi="ar-SA"/>
        </w:rPr>
      </w:pPr>
      <w:r>
        <w:rPr>
          <w:rFonts w:asciiTheme="majorHAnsi" w:hAnsiTheme="majorHAnsi" w:cs="Courier New"/>
          <w:bCs/>
          <w:sz w:val="20"/>
          <w:szCs w:val="20"/>
          <w:lang w:bidi="ar-SA"/>
        </w:rPr>
        <w:t xml:space="preserve">            </w:t>
      </w:r>
      <w:proofErr w:type="spellStart"/>
      <w:proofErr w:type="gramStart"/>
      <w:r>
        <w:rPr>
          <w:rFonts w:asciiTheme="majorHAnsi" w:hAnsiTheme="majorHAnsi" w:cs="Courier New"/>
          <w:bCs/>
          <w:sz w:val="20"/>
          <w:szCs w:val="20"/>
          <w:lang w:bidi="ar-SA"/>
        </w:rPr>
        <w:t>errorMessage</w:t>
      </w:r>
      <w:proofErr w:type="spellEnd"/>
      <w:r>
        <w:rPr>
          <w:rFonts w:asciiTheme="majorHAnsi" w:hAnsiTheme="majorHAnsi" w:cs="Courier New"/>
          <w:bCs/>
          <w:sz w:val="20"/>
          <w:szCs w:val="20"/>
          <w:lang w:bidi="ar-SA"/>
        </w:rPr>
        <w:t xml:space="preserve"> :</w:t>
      </w:r>
      <w:proofErr w:type="gramEnd"/>
      <w:r>
        <w:rPr>
          <w:rFonts w:asciiTheme="majorHAnsi" w:hAnsiTheme="majorHAnsi" w:cs="Courier New"/>
          <w:bCs/>
          <w:sz w:val="20"/>
          <w:szCs w:val="20"/>
          <w:lang w:bidi="ar-SA"/>
        </w:rPr>
        <w:t xml:space="preserve"> Resource.msg(‘</w:t>
      </w:r>
      <w:proofErr w:type="spellStart"/>
      <w:r>
        <w:rPr>
          <w:rFonts w:asciiTheme="majorHAnsi" w:hAnsiTheme="majorHAnsi" w:cs="Courier New"/>
          <w:bCs/>
          <w:sz w:val="20"/>
          <w:szCs w:val="20"/>
          <w:lang w:bidi="ar-SA"/>
        </w:rPr>
        <w:t>error.technical</w:t>
      </w:r>
      <w:proofErr w:type="spellEnd"/>
      <w:r>
        <w:rPr>
          <w:rFonts w:asciiTheme="majorHAnsi" w:hAnsiTheme="majorHAnsi" w:cs="Courier New"/>
          <w:bCs/>
          <w:sz w:val="20"/>
          <w:szCs w:val="20"/>
          <w:lang w:bidi="ar-SA"/>
        </w:rPr>
        <w:t>’, ‘checkout’, null)</w:t>
      </w:r>
    </w:p>
    <w:p w14:paraId="23B60109"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
    <w:p w14:paraId="1852865F" w14:textId="4F6EA078" w:rsidR="00084242"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
    <w:p w14:paraId="620F047E" w14:textId="05B8AFA7" w:rsidR="008F3175" w:rsidRDefault="008F3175" w:rsidP="00084242">
      <w:pPr>
        <w:pStyle w:val="ListParagraph"/>
        <w:autoSpaceDE w:val="0"/>
        <w:autoSpaceDN w:val="0"/>
        <w:adjustRightInd w:val="0"/>
        <w:spacing w:after="0" w:line="240" w:lineRule="auto"/>
        <w:rPr>
          <w:rFonts w:asciiTheme="majorHAnsi" w:hAnsiTheme="majorHAnsi" w:cs="Courier New"/>
          <w:sz w:val="20"/>
          <w:szCs w:val="20"/>
          <w:lang w:bidi="ar-SA"/>
        </w:rPr>
      </w:pPr>
      <w:r>
        <w:rPr>
          <w:rFonts w:asciiTheme="majorHAnsi" w:hAnsiTheme="majorHAnsi" w:cs="Courier New"/>
          <w:sz w:val="20"/>
          <w:szCs w:val="20"/>
          <w:lang w:bidi="ar-SA"/>
        </w:rPr>
        <w:t xml:space="preserve">    </w:t>
      </w:r>
      <w:proofErr w:type="spellStart"/>
      <w:proofErr w:type="gramStart"/>
      <w:r>
        <w:rPr>
          <w:rFonts w:asciiTheme="majorHAnsi" w:hAnsiTheme="majorHAnsi" w:cs="Courier New"/>
          <w:sz w:val="20"/>
          <w:szCs w:val="20"/>
          <w:lang w:bidi="ar-SA"/>
        </w:rPr>
        <w:t>this.emit</w:t>
      </w:r>
      <w:proofErr w:type="spellEnd"/>
      <w:proofErr w:type="gramEnd"/>
      <w:r>
        <w:rPr>
          <w:rFonts w:asciiTheme="majorHAnsi" w:hAnsiTheme="majorHAnsi" w:cs="Courier New"/>
          <w:sz w:val="20"/>
          <w:szCs w:val="20"/>
          <w:lang w:bidi="ar-SA"/>
        </w:rPr>
        <w:t>(‘</w:t>
      </w:r>
      <w:proofErr w:type="spellStart"/>
      <w:r>
        <w:rPr>
          <w:rFonts w:asciiTheme="majorHAnsi" w:hAnsiTheme="majorHAnsi" w:cs="Courier New"/>
          <w:sz w:val="20"/>
          <w:szCs w:val="20"/>
          <w:lang w:bidi="ar-SA"/>
        </w:rPr>
        <w:t>route:Complete</w:t>
      </w:r>
      <w:proofErr w:type="spellEnd"/>
      <w:r>
        <w:rPr>
          <w:rFonts w:asciiTheme="majorHAnsi" w:hAnsiTheme="majorHAnsi" w:cs="Courier New"/>
          <w:sz w:val="20"/>
          <w:szCs w:val="20"/>
          <w:lang w:bidi="ar-SA"/>
        </w:rPr>
        <w:t>’, req, res);</w:t>
      </w:r>
    </w:p>
    <w:p w14:paraId="39C14DB7" w14:textId="6556D678" w:rsidR="00025E3B" w:rsidRPr="00ED51FE" w:rsidRDefault="00025E3B" w:rsidP="00084242">
      <w:pPr>
        <w:pStyle w:val="ListParagraph"/>
        <w:autoSpaceDE w:val="0"/>
        <w:autoSpaceDN w:val="0"/>
        <w:adjustRightInd w:val="0"/>
        <w:spacing w:after="0" w:line="240" w:lineRule="auto"/>
        <w:rPr>
          <w:rFonts w:asciiTheme="majorHAnsi" w:hAnsiTheme="majorHAnsi" w:cs="Courier New"/>
          <w:sz w:val="20"/>
          <w:szCs w:val="20"/>
          <w:lang w:bidi="ar-SA"/>
        </w:rPr>
      </w:pPr>
      <w:r>
        <w:rPr>
          <w:rFonts w:asciiTheme="majorHAnsi" w:hAnsiTheme="majorHAnsi" w:cs="Courier New"/>
          <w:sz w:val="20"/>
          <w:szCs w:val="20"/>
          <w:lang w:bidi="ar-SA"/>
        </w:rPr>
        <w:t xml:space="preserve">    return;</w:t>
      </w:r>
    </w:p>
    <w:p w14:paraId="30F9A4A8" w14:textId="77777777" w:rsidR="00084242" w:rsidRPr="00ED51FE" w:rsidRDefault="00084242" w:rsidP="00084242">
      <w:pPr>
        <w:pStyle w:val="ListParagraph"/>
        <w:spacing w:after="0" w:line="240" w:lineRule="auto"/>
        <w:jc w:val="both"/>
        <w:rPr>
          <w:rFonts w:asciiTheme="majorHAnsi" w:hAnsiTheme="majorHAnsi"/>
          <w:bCs/>
          <w:sz w:val="20"/>
          <w:szCs w:val="20"/>
          <w:lang w:bidi="ar-SA"/>
        </w:rPr>
      </w:pPr>
      <w:r w:rsidRPr="00ED51FE">
        <w:rPr>
          <w:rFonts w:asciiTheme="majorHAnsi" w:hAnsiTheme="majorHAnsi" w:cs="Courier New"/>
          <w:sz w:val="20"/>
          <w:szCs w:val="20"/>
          <w:lang w:bidi="ar-SA"/>
        </w:rPr>
        <w:t>}</w:t>
      </w:r>
    </w:p>
    <w:p w14:paraId="124406B0" w14:textId="7E4CFBCF" w:rsidR="005B5988" w:rsidRDefault="005B5988" w:rsidP="00084242">
      <w:pPr>
        <w:spacing w:after="0" w:line="240" w:lineRule="auto"/>
        <w:ind w:left="720"/>
        <w:jc w:val="center"/>
        <w:rPr>
          <w:rFonts w:asciiTheme="majorHAnsi" w:hAnsiTheme="majorHAnsi"/>
          <w:bCs/>
          <w:sz w:val="20"/>
          <w:szCs w:val="20"/>
          <w:lang w:bidi="ar-SA"/>
        </w:rPr>
      </w:pPr>
    </w:p>
    <w:p w14:paraId="791CB7AA" w14:textId="16B39EA2" w:rsidR="00564CE6" w:rsidRDefault="002D1707" w:rsidP="002D1707">
      <w:pPr>
        <w:spacing w:after="0" w:line="240" w:lineRule="auto"/>
        <w:ind w:left="720"/>
        <w:jc w:val="both"/>
        <w:rPr>
          <w:rFonts w:asciiTheme="majorHAnsi" w:hAnsiTheme="majorHAnsi"/>
          <w:bCs/>
          <w:sz w:val="20"/>
          <w:szCs w:val="20"/>
          <w:lang w:bidi="ar-SA"/>
        </w:rPr>
      </w:pPr>
      <w:r w:rsidRPr="002D1707">
        <w:rPr>
          <w:rFonts w:asciiTheme="majorHAnsi" w:hAnsiTheme="majorHAnsi"/>
          <w:bCs/>
          <w:noProof/>
          <w:sz w:val="20"/>
          <w:szCs w:val="20"/>
          <w:lang w:bidi="ar-SA"/>
        </w:rPr>
        <w:drawing>
          <wp:inline distT="0" distB="0" distL="0" distR="0" wp14:anchorId="03D9577D" wp14:editId="5BE4BE41">
            <wp:extent cx="5739897" cy="4454220"/>
            <wp:effectExtent l="0" t="0" r="635" b="3810"/>
            <wp:docPr id="179440395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03956" name="Picture 1" descr="A computer screen shot of a program&#10;&#10;Description automatically generated"/>
                    <pic:cNvPicPr/>
                  </pic:nvPicPr>
                  <pic:blipFill>
                    <a:blip r:embed="rId89"/>
                    <a:stretch>
                      <a:fillRect/>
                    </a:stretch>
                  </pic:blipFill>
                  <pic:spPr>
                    <a:xfrm>
                      <a:off x="0" y="0"/>
                      <a:ext cx="5837430" cy="4529907"/>
                    </a:xfrm>
                    <a:prstGeom prst="rect">
                      <a:avLst/>
                    </a:prstGeom>
                  </pic:spPr>
                </pic:pic>
              </a:graphicData>
            </a:graphic>
          </wp:inline>
        </w:drawing>
      </w:r>
    </w:p>
    <w:p w14:paraId="62FF9BA2" w14:textId="6CB61811" w:rsidR="00DE4C27" w:rsidRDefault="00DE4C27" w:rsidP="00084242">
      <w:pPr>
        <w:spacing w:after="0" w:line="240" w:lineRule="auto"/>
        <w:ind w:left="720"/>
        <w:jc w:val="center"/>
        <w:rPr>
          <w:rFonts w:asciiTheme="majorHAnsi" w:hAnsiTheme="majorHAnsi"/>
          <w:bCs/>
          <w:sz w:val="20"/>
          <w:szCs w:val="20"/>
          <w:lang w:bidi="ar-SA"/>
        </w:rPr>
      </w:pPr>
    </w:p>
    <w:p w14:paraId="0EDDEA6B" w14:textId="5FECE442" w:rsidR="00214E14" w:rsidRPr="00935E50" w:rsidRDefault="00214E14" w:rsidP="00214E14">
      <w:pPr>
        <w:shd w:val="clear" w:color="auto" w:fill="F5F5F5"/>
        <w:spacing w:line="285" w:lineRule="atLeast"/>
        <w:rPr>
          <w:rFonts w:asciiTheme="majorHAnsi" w:eastAsia="Times New Roman" w:hAnsiTheme="majorHAnsi" w:cs="Times New Roman"/>
          <w:color w:val="000000"/>
          <w:sz w:val="20"/>
          <w:szCs w:val="20"/>
          <w:lang w:val="pt-BR" w:eastAsia="pt-BR" w:bidi="ar-SA"/>
        </w:rPr>
      </w:pPr>
      <w:r w:rsidRPr="00214E14">
        <w:rPr>
          <w:rFonts w:asciiTheme="majorHAnsi" w:hAnsiTheme="majorHAnsi"/>
          <w:bCs/>
          <w:sz w:val="20"/>
          <w:szCs w:val="20"/>
          <w:lang w:bidi="ar-SA"/>
        </w:rPr>
        <w:lastRenderedPageBreak/>
        <w:t>You can use the code below to update the order pre-authorized with a new status, generally, this will be placed on the script responsible to handle the credit card process, you can find this code in the AUTHORIZE_NET script as an example of implementation</w:t>
      </w:r>
      <w:r>
        <w:rPr>
          <w:rFonts w:asciiTheme="majorHAnsi" w:hAnsiTheme="majorHAnsi"/>
          <w:bCs/>
          <w:sz w:val="20"/>
          <w:szCs w:val="20"/>
          <w:lang w:bidi="ar-SA"/>
        </w:rPr>
        <w:t>.</w:t>
      </w:r>
      <w:r>
        <w:rPr>
          <w:rFonts w:asciiTheme="majorHAnsi" w:hAnsiTheme="majorHAnsi"/>
          <w:bCs/>
          <w:sz w:val="20"/>
          <w:szCs w:val="20"/>
          <w:lang w:bidi="ar-SA"/>
        </w:rPr>
        <w:br/>
      </w:r>
      <w:r>
        <w:rPr>
          <w:rFonts w:asciiTheme="majorHAnsi" w:hAnsiTheme="majorHAnsi"/>
          <w:bCs/>
          <w:sz w:val="20"/>
          <w:szCs w:val="20"/>
          <w:lang w:bidi="ar-SA"/>
        </w:rPr>
        <w:br/>
        <w:t>The code applies for all implementation, SFRA and SG.</w:t>
      </w:r>
      <w:r>
        <w:rPr>
          <w:rFonts w:asciiTheme="majorHAnsi" w:hAnsiTheme="majorHAnsi"/>
          <w:bCs/>
          <w:sz w:val="20"/>
          <w:szCs w:val="20"/>
          <w:lang w:bidi="ar-SA"/>
        </w:rPr>
        <w:br/>
      </w:r>
      <w:r>
        <w:rPr>
          <w:rFonts w:asciiTheme="majorHAnsi" w:hAnsiTheme="majorHAnsi"/>
          <w:bCs/>
          <w:sz w:val="20"/>
          <w:szCs w:val="20"/>
          <w:lang w:bidi="ar-SA"/>
        </w:rPr>
        <w:br/>
      </w:r>
      <w:r w:rsidRPr="00935E50">
        <w:rPr>
          <w:rFonts w:asciiTheme="majorHAnsi" w:eastAsia="Times New Roman" w:hAnsiTheme="majorHAnsi" w:cs="Times New Roman"/>
          <w:b/>
          <w:bCs/>
          <w:color w:val="800555"/>
          <w:sz w:val="20"/>
          <w:szCs w:val="20"/>
          <w:lang w:val="pt-BR" w:eastAsia="pt-BR" w:bidi="ar-SA"/>
        </w:rPr>
        <w:t>var</w:t>
      </w:r>
      <w:r w:rsidRPr="00935E50">
        <w:rPr>
          <w:rFonts w:asciiTheme="majorHAnsi" w:eastAsia="Times New Roman" w:hAnsiTheme="majorHAnsi" w:cs="Times New Roman"/>
          <w:color w:val="000000"/>
          <w:sz w:val="20"/>
          <w:szCs w:val="20"/>
          <w:lang w:val="pt-BR" w:eastAsia="pt-BR" w:bidi="ar-SA"/>
        </w:rPr>
        <w:t> argOrderUpdate = {</w:t>
      </w:r>
    </w:p>
    <w:p w14:paraId="7276BA00" w14:textId="77777777" w:rsidR="00214E14" w:rsidRPr="00935E50" w:rsidRDefault="00214E14" w:rsidP="00214E14">
      <w:pPr>
        <w:shd w:val="clear" w:color="auto" w:fill="F5F5F5"/>
        <w:spacing w:after="0" w:line="285" w:lineRule="atLeast"/>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orderNumber: orderNumber,</w:t>
      </w:r>
    </w:p>
    <w:p w14:paraId="4FCA7581" w14:textId="77777777" w:rsidR="00214E14" w:rsidRPr="00935E50" w:rsidRDefault="00214E14" w:rsidP="00214E14">
      <w:pPr>
        <w:shd w:val="clear" w:color="auto" w:fill="F5F5F5"/>
        <w:spacing w:after="0" w:line="285" w:lineRule="atLeast"/>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updateAttempt: </w:t>
      </w:r>
      <w:r w:rsidRPr="00935E50">
        <w:rPr>
          <w:rFonts w:asciiTheme="majorHAnsi" w:eastAsia="Times New Roman" w:hAnsiTheme="majorHAnsi" w:cs="Times New Roman"/>
          <w:color w:val="FF00AA"/>
          <w:sz w:val="20"/>
          <w:szCs w:val="20"/>
          <w:lang w:val="pt-BR" w:eastAsia="pt-BR" w:bidi="ar-SA"/>
        </w:rPr>
        <w:t>1</w:t>
      </w:r>
    </w:p>
    <w:p w14:paraId="250AB819" w14:textId="77777777" w:rsidR="00214E14" w:rsidRPr="00935E50" w:rsidRDefault="00214E14" w:rsidP="00214E14">
      <w:pPr>
        <w:shd w:val="clear" w:color="auto" w:fill="F5F5F5"/>
        <w:spacing w:after="0" w:line="285" w:lineRule="atLeast"/>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w:t>
      </w:r>
    </w:p>
    <w:p w14:paraId="27454F94" w14:textId="77777777" w:rsidR="00214E14" w:rsidRPr="00935E50" w:rsidRDefault="00214E14" w:rsidP="00214E14">
      <w:pPr>
        <w:shd w:val="clear" w:color="auto" w:fill="F5F5F5"/>
        <w:spacing w:after="0" w:line="285" w:lineRule="atLeast"/>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forterCall = </w:t>
      </w:r>
      <w:r w:rsidRPr="00935E50">
        <w:rPr>
          <w:rFonts w:asciiTheme="majorHAnsi" w:eastAsia="Times New Roman" w:hAnsiTheme="majorHAnsi" w:cs="Times New Roman"/>
          <w:b/>
          <w:bCs/>
          <w:color w:val="642880"/>
          <w:sz w:val="20"/>
          <w:szCs w:val="20"/>
          <w:lang w:val="pt-BR" w:eastAsia="pt-BR" w:bidi="ar-SA"/>
        </w:rPr>
        <w:t>require</w:t>
      </w:r>
      <w:r w:rsidRPr="00935E50">
        <w:rPr>
          <w:rFonts w:asciiTheme="majorHAnsi" w:eastAsia="Times New Roman" w:hAnsiTheme="majorHAnsi" w:cs="Times New Roman"/>
          <w:color w:val="000000"/>
          <w:sz w:val="20"/>
          <w:szCs w:val="20"/>
          <w:lang w:val="pt-BR" w:eastAsia="pt-BR" w:bidi="ar-SA"/>
        </w:rPr>
        <w:t>(</w:t>
      </w:r>
      <w:r w:rsidRPr="00935E50">
        <w:rPr>
          <w:rFonts w:asciiTheme="majorHAnsi" w:eastAsia="Times New Roman" w:hAnsiTheme="majorHAnsi" w:cs="Times New Roman"/>
          <w:color w:val="2A00FF"/>
          <w:sz w:val="20"/>
          <w:szCs w:val="20"/>
          <w:lang w:val="pt-BR" w:eastAsia="pt-BR" w:bidi="ar-SA"/>
        </w:rPr>
        <w:t>'*/cartridge/scripts/pipelets/forter/forterValidate'</w:t>
      </w:r>
      <w:r w:rsidRPr="00935E50">
        <w:rPr>
          <w:rFonts w:asciiTheme="majorHAnsi" w:eastAsia="Times New Roman" w:hAnsiTheme="majorHAnsi" w:cs="Times New Roman"/>
          <w:color w:val="000000"/>
          <w:sz w:val="20"/>
          <w:szCs w:val="20"/>
          <w:lang w:val="pt-BR" w:eastAsia="pt-BR" w:bidi="ar-SA"/>
        </w:rPr>
        <w:t>),</w:t>
      </w:r>
    </w:p>
    <w:p w14:paraId="290AB8F5" w14:textId="77777777" w:rsidR="00214E14" w:rsidRPr="00935E50" w:rsidRDefault="00214E14" w:rsidP="00214E14">
      <w:pPr>
        <w:shd w:val="clear" w:color="auto" w:fill="F5F5F5"/>
        <w:spacing w:after="0" w:line="285" w:lineRule="atLeast"/>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forterDecision = forterCall.</w:t>
      </w:r>
      <w:r w:rsidRPr="00935E50">
        <w:rPr>
          <w:rFonts w:asciiTheme="majorHAnsi" w:eastAsia="Times New Roman" w:hAnsiTheme="majorHAnsi" w:cs="Times New Roman"/>
          <w:b/>
          <w:bCs/>
          <w:color w:val="000000"/>
          <w:sz w:val="20"/>
          <w:szCs w:val="20"/>
          <w:lang w:val="pt-BR" w:eastAsia="pt-BR" w:bidi="ar-SA"/>
        </w:rPr>
        <w:t>postAuthOrderStatusUpdate</w:t>
      </w:r>
      <w:r w:rsidRPr="00935E50">
        <w:rPr>
          <w:rFonts w:asciiTheme="majorHAnsi" w:eastAsia="Times New Roman" w:hAnsiTheme="majorHAnsi" w:cs="Times New Roman"/>
          <w:color w:val="000000"/>
          <w:sz w:val="20"/>
          <w:szCs w:val="20"/>
          <w:lang w:val="pt-BR" w:eastAsia="pt-BR" w:bidi="ar-SA"/>
        </w:rPr>
        <w:t>(argOrderUpdate, </w:t>
      </w:r>
      <w:r w:rsidRPr="00935E50">
        <w:rPr>
          <w:rFonts w:asciiTheme="majorHAnsi" w:eastAsia="Times New Roman" w:hAnsiTheme="majorHAnsi" w:cs="Times New Roman"/>
          <w:color w:val="2A00FF"/>
          <w:sz w:val="20"/>
          <w:szCs w:val="20"/>
          <w:lang w:val="pt-BR" w:eastAsia="pt-BR" w:bidi="ar-SA"/>
        </w:rPr>
        <w:t>"PROCESSING"</w:t>
      </w:r>
      <w:r w:rsidRPr="00935E50">
        <w:rPr>
          <w:rFonts w:asciiTheme="majorHAnsi" w:eastAsia="Times New Roman" w:hAnsiTheme="majorHAnsi" w:cs="Times New Roman"/>
          <w:color w:val="000000"/>
          <w:sz w:val="20"/>
          <w:szCs w:val="20"/>
          <w:lang w:val="pt-BR" w:eastAsia="pt-BR" w:bidi="ar-SA"/>
        </w:rPr>
        <w:t>);</w:t>
      </w:r>
    </w:p>
    <w:p w14:paraId="1B6660D4" w14:textId="77777777" w:rsidR="00214E14" w:rsidRPr="00935E50" w:rsidRDefault="00214E14" w:rsidP="00214E14">
      <w:pPr>
        <w:shd w:val="clear" w:color="auto" w:fill="F5F5F5"/>
        <w:spacing w:after="0" w:line="285" w:lineRule="atLeast"/>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w:t>
      </w:r>
    </w:p>
    <w:p w14:paraId="419D65FB" w14:textId="77777777" w:rsidR="00214E14" w:rsidRPr="00935E50" w:rsidRDefault="00214E14" w:rsidP="00214E14">
      <w:pPr>
        <w:shd w:val="clear" w:color="auto" w:fill="F5F5F5"/>
        <w:spacing w:after="0" w:line="285" w:lineRule="atLeast"/>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w:t>
      </w:r>
      <w:r w:rsidRPr="00935E50">
        <w:rPr>
          <w:rFonts w:asciiTheme="majorHAnsi" w:eastAsia="Times New Roman" w:hAnsiTheme="majorHAnsi" w:cs="Times New Roman"/>
          <w:b/>
          <w:bCs/>
          <w:color w:val="800555"/>
          <w:sz w:val="20"/>
          <w:szCs w:val="20"/>
          <w:lang w:val="pt-BR" w:eastAsia="pt-BR" w:bidi="ar-SA"/>
        </w:rPr>
        <w:t>if</w:t>
      </w:r>
      <w:r w:rsidRPr="00935E50">
        <w:rPr>
          <w:rFonts w:asciiTheme="majorHAnsi" w:eastAsia="Times New Roman" w:hAnsiTheme="majorHAnsi" w:cs="Times New Roman"/>
          <w:color w:val="000000"/>
          <w:sz w:val="20"/>
          <w:szCs w:val="20"/>
          <w:lang w:val="pt-BR" w:eastAsia="pt-BR" w:bidi="ar-SA"/>
        </w:rPr>
        <w:t> (forterDecision.</w:t>
      </w:r>
      <w:r w:rsidRPr="00935E50">
        <w:rPr>
          <w:rFonts w:asciiTheme="majorHAnsi" w:eastAsia="Times New Roman" w:hAnsiTheme="majorHAnsi" w:cs="Times New Roman"/>
          <w:color w:val="333333"/>
          <w:sz w:val="20"/>
          <w:szCs w:val="20"/>
          <w:lang w:val="pt-BR" w:eastAsia="pt-BR" w:bidi="ar-SA"/>
        </w:rPr>
        <w:t>result</w:t>
      </w:r>
      <w:r w:rsidRPr="00935E50">
        <w:rPr>
          <w:rFonts w:asciiTheme="majorHAnsi" w:eastAsia="Times New Roman" w:hAnsiTheme="majorHAnsi" w:cs="Times New Roman"/>
          <w:color w:val="000000"/>
          <w:sz w:val="20"/>
          <w:szCs w:val="20"/>
          <w:lang w:val="pt-BR" w:eastAsia="pt-BR" w:bidi="ar-SA"/>
        </w:rPr>
        <w:t> === </w:t>
      </w:r>
      <w:r w:rsidRPr="00935E50">
        <w:rPr>
          <w:rFonts w:asciiTheme="majorHAnsi" w:eastAsia="Times New Roman" w:hAnsiTheme="majorHAnsi" w:cs="Times New Roman"/>
          <w:b/>
          <w:bCs/>
          <w:color w:val="800555"/>
          <w:sz w:val="20"/>
          <w:szCs w:val="20"/>
          <w:lang w:val="pt-BR" w:eastAsia="pt-BR" w:bidi="ar-SA"/>
        </w:rPr>
        <w:t>false</w:t>
      </w:r>
      <w:r w:rsidRPr="00935E50">
        <w:rPr>
          <w:rFonts w:asciiTheme="majorHAnsi" w:eastAsia="Times New Roman" w:hAnsiTheme="majorHAnsi" w:cs="Times New Roman"/>
          <w:color w:val="000000"/>
          <w:sz w:val="20"/>
          <w:szCs w:val="20"/>
          <w:lang w:val="pt-BR" w:eastAsia="pt-BR" w:bidi="ar-SA"/>
        </w:rPr>
        <w:t> &amp;&amp; forterDecision.</w:t>
      </w:r>
      <w:r w:rsidRPr="00935E50">
        <w:rPr>
          <w:rFonts w:asciiTheme="majorHAnsi" w:eastAsia="Times New Roman" w:hAnsiTheme="majorHAnsi" w:cs="Times New Roman"/>
          <w:color w:val="333333"/>
          <w:sz w:val="20"/>
          <w:szCs w:val="20"/>
          <w:lang w:val="pt-BR" w:eastAsia="pt-BR" w:bidi="ar-SA"/>
        </w:rPr>
        <w:t>updateAttempt</w:t>
      </w:r>
      <w:r w:rsidRPr="00935E50">
        <w:rPr>
          <w:rFonts w:asciiTheme="majorHAnsi" w:eastAsia="Times New Roman" w:hAnsiTheme="majorHAnsi" w:cs="Times New Roman"/>
          <w:color w:val="000000"/>
          <w:sz w:val="20"/>
          <w:szCs w:val="20"/>
          <w:lang w:val="pt-BR" w:eastAsia="pt-BR" w:bidi="ar-SA"/>
        </w:rPr>
        <w:t> == </w:t>
      </w:r>
      <w:r w:rsidRPr="00935E50">
        <w:rPr>
          <w:rFonts w:asciiTheme="majorHAnsi" w:eastAsia="Times New Roman" w:hAnsiTheme="majorHAnsi" w:cs="Times New Roman"/>
          <w:color w:val="FF00AA"/>
          <w:sz w:val="20"/>
          <w:szCs w:val="20"/>
          <w:lang w:val="pt-BR" w:eastAsia="pt-BR" w:bidi="ar-SA"/>
        </w:rPr>
        <w:t>2</w:t>
      </w:r>
      <w:r w:rsidRPr="00935E50">
        <w:rPr>
          <w:rFonts w:asciiTheme="majorHAnsi" w:eastAsia="Times New Roman" w:hAnsiTheme="majorHAnsi" w:cs="Times New Roman"/>
          <w:color w:val="000000"/>
          <w:sz w:val="20"/>
          <w:szCs w:val="20"/>
          <w:lang w:val="pt-BR" w:eastAsia="pt-BR" w:bidi="ar-SA"/>
        </w:rPr>
        <w:t>) {</w:t>
      </w:r>
    </w:p>
    <w:p w14:paraId="4E5E142B" w14:textId="77777777" w:rsidR="00214E14" w:rsidRPr="00935E50" w:rsidRDefault="00214E14" w:rsidP="00214E14">
      <w:pPr>
        <w:shd w:val="clear" w:color="auto" w:fill="F5F5F5"/>
        <w:spacing w:after="0" w:line="285" w:lineRule="atLeast"/>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forterDecision.</w:t>
      </w:r>
      <w:r w:rsidRPr="00935E50">
        <w:rPr>
          <w:rFonts w:asciiTheme="majorHAnsi" w:eastAsia="Times New Roman" w:hAnsiTheme="majorHAnsi" w:cs="Times New Roman"/>
          <w:color w:val="333333"/>
          <w:sz w:val="20"/>
          <w:szCs w:val="20"/>
          <w:lang w:val="pt-BR" w:eastAsia="pt-BR" w:bidi="ar-SA"/>
        </w:rPr>
        <w:t>updateAttempt</w:t>
      </w:r>
      <w:r w:rsidRPr="00935E50">
        <w:rPr>
          <w:rFonts w:asciiTheme="majorHAnsi" w:eastAsia="Times New Roman" w:hAnsiTheme="majorHAnsi" w:cs="Times New Roman"/>
          <w:color w:val="000000"/>
          <w:sz w:val="20"/>
          <w:szCs w:val="20"/>
          <w:lang w:val="pt-BR" w:eastAsia="pt-BR" w:bidi="ar-SA"/>
        </w:rPr>
        <w:t> = </w:t>
      </w:r>
      <w:r w:rsidRPr="00935E50">
        <w:rPr>
          <w:rFonts w:asciiTheme="majorHAnsi" w:eastAsia="Times New Roman" w:hAnsiTheme="majorHAnsi" w:cs="Times New Roman"/>
          <w:color w:val="FF00AA"/>
          <w:sz w:val="20"/>
          <w:szCs w:val="20"/>
          <w:lang w:val="pt-BR" w:eastAsia="pt-BR" w:bidi="ar-SA"/>
        </w:rPr>
        <w:t>2</w:t>
      </w:r>
      <w:r w:rsidRPr="00935E50">
        <w:rPr>
          <w:rFonts w:asciiTheme="majorHAnsi" w:eastAsia="Times New Roman" w:hAnsiTheme="majorHAnsi" w:cs="Times New Roman"/>
          <w:color w:val="000000"/>
          <w:sz w:val="20"/>
          <w:szCs w:val="20"/>
          <w:lang w:val="pt-BR" w:eastAsia="pt-BR" w:bidi="ar-SA"/>
        </w:rPr>
        <w:t>;</w:t>
      </w:r>
    </w:p>
    <w:p w14:paraId="0A388220" w14:textId="77777777" w:rsidR="00214E14" w:rsidRPr="00935E50" w:rsidRDefault="00214E14" w:rsidP="00214E14">
      <w:pPr>
        <w:shd w:val="clear" w:color="auto" w:fill="F5F5F5"/>
        <w:spacing w:after="0" w:line="285" w:lineRule="atLeast"/>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forterCall.</w:t>
      </w:r>
      <w:r w:rsidRPr="00935E50">
        <w:rPr>
          <w:rFonts w:asciiTheme="majorHAnsi" w:eastAsia="Times New Roman" w:hAnsiTheme="majorHAnsi" w:cs="Times New Roman"/>
          <w:b/>
          <w:bCs/>
          <w:color w:val="000000"/>
          <w:sz w:val="20"/>
          <w:szCs w:val="20"/>
          <w:lang w:val="pt-BR" w:eastAsia="pt-BR" w:bidi="ar-SA"/>
        </w:rPr>
        <w:t>postAuthOrderStatusUpdate</w:t>
      </w:r>
      <w:r w:rsidRPr="00935E50">
        <w:rPr>
          <w:rFonts w:asciiTheme="majorHAnsi" w:eastAsia="Times New Roman" w:hAnsiTheme="majorHAnsi" w:cs="Times New Roman"/>
          <w:color w:val="000000"/>
          <w:sz w:val="20"/>
          <w:szCs w:val="20"/>
          <w:lang w:val="pt-BR" w:eastAsia="pt-BR" w:bidi="ar-SA"/>
        </w:rPr>
        <w:t>(argOrderUpdate, </w:t>
      </w:r>
      <w:r w:rsidRPr="00935E50">
        <w:rPr>
          <w:rFonts w:asciiTheme="majorHAnsi" w:eastAsia="Times New Roman" w:hAnsiTheme="majorHAnsi" w:cs="Times New Roman"/>
          <w:color w:val="2A00FF"/>
          <w:sz w:val="20"/>
          <w:szCs w:val="20"/>
          <w:lang w:val="pt-BR" w:eastAsia="pt-BR" w:bidi="ar-SA"/>
        </w:rPr>
        <w:t>"PROCESSING"</w:t>
      </w:r>
      <w:r w:rsidRPr="00935E50">
        <w:rPr>
          <w:rFonts w:asciiTheme="majorHAnsi" w:eastAsia="Times New Roman" w:hAnsiTheme="majorHAnsi" w:cs="Times New Roman"/>
          <w:color w:val="000000"/>
          <w:sz w:val="20"/>
          <w:szCs w:val="20"/>
          <w:lang w:val="pt-BR" w:eastAsia="pt-BR" w:bidi="ar-SA"/>
        </w:rPr>
        <w:t>);</w:t>
      </w:r>
    </w:p>
    <w:p w14:paraId="34E4CA8F" w14:textId="77777777" w:rsidR="00214E14" w:rsidRPr="00935E50" w:rsidRDefault="00214E14" w:rsidP="00214E14">
      <w:pPr>
        <w:shd w:val="clear" w:color="auto" w:fill="F5F5F5"/>
        <w:spacing w:after="0" w:line="285" w:lineRule="atLeast"/>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w:t>
      </w:r>
    </w:p>
    <w:p w14:paraId="7EBA7ED9" w14:textId="00A680FB" w:rsidR="00214E14" w:rsidRDefault="00214E14" w:rsidP="005B4B45">
      <w:pPr>
        <w:rPr>
          <w:rFonts w:asciiTheme="majorHAnsi" w:hAnsiTheme="majorHAnsi"/>
          <w:bCs/>
          <w:sz w:val="20"/>
          <w:szCs w:val="20"/>
          <w:lang w:bidi="ar-SA"/>
        </w:rPr>
      </w:pPr>
      <w:r>
        <w:rPr>
          <w:rFonts w:asciiTheme="majorHAnsi" w:hAnsiTheme="majorHAnsi"/>
          <w:bCs/>
          <w:sz w:val="20"/>
          <w:szCs w:val="20"/>
          <w:lang w:bidi="ar-SA"/>
        </w:rPr>
        <w:br/>
        <w:t xml:space="preserve">By </w:t>
      </w:r>
      <w:proofErr w:type="gramStart"/>
      <w:r>
        <w:rPr>
          <w:rFonts w:asciiTheme="majorHAnsi" w:hAnsiTheme="majorHAnsi"/>
          <w:bCs/>
          <w:sz w:val="20"/>
          <w:szCs w:val="20"/>
          <w:lang w:bidi="ar-SA"/>
        </w:rPr>
        <w:t>default</w:t>
      </w:r>
      <w:proofErr w:type="gramEnd"/>
      <w:r>
        <w:rPr>
          <w:rFonts w:asciiTheme="majorHAnsi" w:hAnsiTheme="majorHAnsi"/>
          <w:bCs/>
          <w:sz w:val="20"/>
          <w:szCs w:val="20"/>
          <w:lang w:bidi="ar-SA"/>
        </w:rPr>
        <w:t xml:space="preserve"> the status is CANCELED_BY_MERCHANT or PROCESSING.</w:t>
      </w:r>
    </w:p>
    <w:p w14:paraId="20C628A8" w14:textId="06681803" w:rsidR="00643B4A" w:rsidRDefault="00214E14" w:rsidP="00935E50">
      <w:pPr>
        <w:rPr>
          <w:rFonts w:asciiTheme="majorHAnsi" w:hAnsiTheme="majorHAnsi"/>
          <w:bCs/>
          <w:sz w:val="20"/>
          <w:szCs w:val="20"/>
          <w:lang w:bidi="ar-SA"/>
        </w:rPr>
      </w:pPr>
      <w:r>
        <w:rPr>
          <w:rFonts w:asciiTheme="majorHAnsi" w:hAnsiTheme="majorHAnsi"/>
          <w:bCs/>
          <w:noProof/>
          <w:sz w:val="20"/>
          <w:szCs w:val="20"/>
          <w:lang w:bidi="ar-SA"/>
        </w:rPr>
        <w:drawing>
          <wp:inline distT="0" distB="0" distL="0" distR="0" wp14:anchorId="0A015538" wp14:editId="000DA074">
            <wp:extent cx="6179820" cy="1310640"/>
            <wp:effectExtent l="0" t="0" r="0" b="381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79820" cy="1310640"/>
                    </a:xfrm>
                    <a:prstGeom prst="rect">
                      <a:avLst/>
                    </a:prstGeom>
                    <a:noFill/>
                    <a:ln>
                      <a:noFill/>
                    </a:ln>
                  </pic:spPr>
                </pic:pic>
              </a:graphicData>
            </a:graphic>
          </wp:inline>
        </w:drawing>
      </w:r>
      <w:r w:rsidR="005B4B45">
        <w:rPr>
          <w:rFonts w:asciiTheme="majorHAnsi" w:hAnsiTheme="majorHAnsi"/>
          <w:bCs/>
          <w:sz w:val="20"/>
          <w:szCs w:val="20"/>
          <w:lang w:bidi="ar-SA"/>
        </w:rPr>
        <w:t xml:space="preserve"> </w:t>
      </w:r>
      <w:r>
        <w:rPr>
          <w:rFonts w:asciiTheme="majorHAnsi" w:hAnsiTheme="majorHAnsi"/>
          <w:bCs/>
          <w:sz w:val="20"/>
          <w:szCs w:val="20"/>
          <w:lang w:bidi="ar-SA"/>
        </w:rPr>
        <w:br/>
      </w:r>
      <w:r>
        <w:rPr>
          <w:rFonts w:asciiTheme="majorHAnsi" w:hAnsiTheme="majorHAnsi"/>
          <w:bCs/>
          <w:sz w:val="20"/>
          <w:szCs w:val="20"/>
          <w:lang w:bidi="ar-SA"/>
        </w:rPr>
        <w:br/>
      </w:r>
      <w:r w:rsidR="00643B4A">
        <w:rPr>
          <w:rFonts w:asciiTheme="majorHAnsi" w:hAnsiTheme="majorHAnsi"/>
          <w:bCs/>
          <w:sz w:val="20"/>
          <w:szCs w:val="20"/>
          <w:lang w:bidi="ar-SA"/>
        </w:rPr>
        <w:br w:type="page"/>
      </w:r>
    </w:p>
    <w:p w14:paraId="1444DA7E" w14:textId="1F00DDF7" w:rsidR="0052076F" w:rsidRPr="005F7DBE" w:rsidRDefault="0052076F" w:rsidP="00267245">
      <w:pPr>
        <w:pStyle w:val="Heading3"/>
        <w:ind w:left="1843"/>
        <w:jc w:val="both"/>
        <w:rPr>
          <w:rFonts w:asciiTheme="majorHAnsi" w:hAnsiTheme="majorHAnsi"/>
        </w:rPr>
      </w:pPr>
      <w:bookmarkStart w:id="41" w:name="_Toc22201483"/>
      <w:r w:rsidRPr="005F7DBE">
        <w:rPr>
          <w:rFonts w:asciiTheme="majorHAnsi" w:hAnsiTheme="majorHAnsi"/>
        </w:rPr>
        <w:lastRenderedPageBreak/>
        <w:t>Footer</w:t>
      </w:r>
      <w:bookmarkEnd w:id="41"/>
    </w:p>
    <w:p w14:paraId="307EC4C7" w14:textId="676DE24B" w:rsidR="0052076F" w:rsidRDefault="005B3EF8" w:rsidP="001C2BAA">
      <w:pPr>
        <w:pStyle w:val="Standard1"/>
        <w:spacing w:before="120"/>
        <w:ind w:left="357"/>
        <w:jc w:val="both"/>
        <w:rPr>
          <w:rFonts w:asciiTheme="majorHAnsi" w:hAnsiTheme="majorHAnsi"/>
        </w:rPr>
      </w:pPr>
      <w:r>
        <w:rPr>
          <w:rFonts w:asciiTheme="majorHAnsi" w:hAnsiTheme="majorHAnsi"/>
        </w:rPr>
        <w:t xml:space="preserve">Please note that </w:t>
      </w:r>
      <w:proofErr w:type="spellStart"/>
      <w:r w:rsidR="0052076F" w:rsidRPr="007C123C">
        <w:rPr>
          <w:rFonts w:asciiTheme="majorHAnsi" w:hAnsiTheme="majorHAnsi"/>
        </w:rPr>
        <w:t>Forter</w:t>
      </w:r>
      <w:r>
        <w:rPr>
          <w:rFonts w:asciiTheme="majorHAnsi" w:hAnsiTheme="majorHAnsi"/>
        </w:rPr>
        <w:t>’s</w:t>
      </w:r>
      <w:proofErr w:type="spellEnd"/>
      <w:r w:rsidR="0052076F" w:rsidRPr="007C123C">
        <w:rPr>
          <w:rFonts w:asciiTheme="majorHAnsi" w:hAnsiTheme="majorHAnsi"/>
        </w:rPr>
        <w:t xml:space="preserve"> custom </w:t>
      </w:r>
      <w:r w:rsidR="00E90C17" w:rsidRPr="007C123C">
        <w:rPr>
          <w:rFonts w:asciiTheme="majorHAnsi" w:hAnsiTheme="majorHAnsi"/>
        </w:rPr>
        <w:t>JavaScript</w:t>
      </w:r>
      <w:r w:rsidR="0052076F" w:rsidRPr="007C123C">
        <w:rPr>
          <w:rFonts w:asciiTheme="majorHAnsi" w:hAnsiTheme="majorHAnsi"/>
        </w:rPr>
        <w:t xml:space="preserve"> snippet</w:t>
      </w:r>
      <w:r>
        <w:rPr>
          <w:rFonts w:asciiTheme="majorHAnsi" w:hAnsiTheme="majorHAnsi"/>
        </w:rPr>
        <w:t>, which captures vital behavioral data,</w:t>
      </w:r>
      <w:r w:rsidR="0052076F" w:rsidRPr="007C123C">
        <w:rPr>
          <w:rFonts w:asciiTheme="majorHAnsi" w:hAnsiTheme="majorHAnsi"/>
        </w:rPr>
        <w:t xml:space="preserve"> has been added to the </w:t>
      </w:r>
      <w:proofErr w:type="spellStart"/>
      <w:r w:rsidR="0052076F" w:rsidRPr="007C123C">
        <w:rPr>
          <w:rFonts w:asciiTheme="majorHAnsi" w:hAnsiTheme="majorHAnsi"/>
        </w:rPr>
        <w:t>S</w:t>
      </w:r>
      <w:r w:rsidR="001514FE" w:rsidRPr="007C123C">
        <w:rPr>
          <w:rFonts w:asciiTheme="majorHAnsi" w:hAnsiTheme="majorHAnsi"/>
        </w:rPr>
        <w:t>ite</w:t>
      </w:r>
      <w:r w:rsidR="0052076F" w:rsidRPr="007C123C">
        <w:rPr>
          <w:rFonts w:asciiTheme="majorHAnsi" w:hAnsiTheme="majorHAnsi"/>
        </w:rPr>
        <w:t>G</w:t>
      </w:r>
      <w:r w:rsidR="001514FE" w:rsidRPr="007C123C">
        <w:rPr>
          <w:rFonts w:asciiTheme="majorHAnsi" w:hAnsiTheme="majorHAnsi"/>
        </w:rPr>
        <w:t>enesi</w:t>
      </w:r>
      <w:r w:rsidR="00E90C17">
        <w:rPr>
          <w:rFonts w:asciiTheme="majorHAnsi" w:hAnsiTheme="majorHAnsi"/>
        </w:rPr>
        <w:t>s</w:t>
      </w:r>
      <w:proofErr w:type="spellEnd"/>
      <w:r w:rsidR="0052076F" w:rsidRPr="007C123C">
        <w:rPr>
          <w:rFonts w:asciiTheme="majorHAnsi" w:hAnsiTheme="majorHAnsi"/>
        </w:rPr>
        <w:t xml:space="preserve"> footer. </w:t>
      </w:r>
      <w:proofErr w:type="spellStart"/>
      <w:r w:rsidR="0052076F" w:rsidRPr="007C123C">
        <w:rPr>
          <w:rFonts w:asciiTheme="majorHAnsi" w:hAnsiTheme="majorHAnsi"/>
        </w:rPr>
        <w:t>Site</w:t>
      </w:r>
      <w:r w:rsidR="001514FE" w:rsidRPr="007C123C">
        <w:rPr>
          <w:rFonts w:asciiTheme="majorHAnsi" w:hAnsiTheme="majorHAnsi"/>
        </w:rPr>
        <w:t>G</w:t>
      </w:r>
      <w:r w:rsidR="0052076F" w:rsidRPr="007C123C">
        <w:rPr>
          <w:rFonts w:asciiTheme="majorHAnsi" w:hAnsiTheme="majorHAnsi"/>
        </w:rPr>
        <w:t>enesis</w:t>
      </w:r>
      <w:proofErr w:type="spellEnd"/>
      <w:r w:rsidR="0052076F" w:rsidRPr="007C123C">
        <w:rPr>
          <w:rFonts w:asciiTheme="majorHAnsi" w:hAnsiTheme="majorHAnsi"/>
        </w:rPr>
        <w:t xml:space="preserve"> </w:t>
      </w:r>
      <w:proofErr w:type="spellStart"/>
      <w:proofErr w:type="gramStart"/>
      <w:r w:rsidR="0052076F" w:rsidRPr="007C123C">
        <w:rPr>
          <w:rFonts w:asciiTheme="majorHAnsi" w:hAnsiTheme="majorHAnsi"/>
        </w:rPr>
        <w:t>footer.isml</w:t>
      </w:r>
      <w:proofErr w:type="spellEnd"/>
      <w:proofErr w:type="gramEnd"/>
      <w:r w:rsidR="0052076F" w:rsidRPr="007C123C">
        <w:rPr>
          <w:rFonts w:asciiTheme="majorHAnsi" w:hAnsiTheme="majorHAnsi"/>
        </w:rPr>
        <w:t xml:space="preserve"> has been modified in order to add the mentioned functionality.</w:t>
      </w:r>
    </w:p>
    <w:p w14:paraId="3A895FF4" w14:textId="77777777" w:rsidR="006F06EC" w:rsidRPr="007C123C" w:rsidRDefault="006F06EC" w:rsidP="001C2BAA">
      <w:pPr>
        <w:pStyle w:val="Standard1"/>
        <w:spacing w:before="120"/>
        <w:ind w:left="357"/>
        <w:jc w:val="both"/>
        <w:rPr>
          <w:rFonts w:asciiTheme="majorHAnsi" w:hAnsiTheme="majorHAnsi"/>
        </w:rPr>
      </w:pPr>
    </w:p>
    <w:p w14:paraId="0A4FD831" w14:textId="77777777" w:rsidR="0052076F" w:rsidRDefault="0052076F" w:rsidP="00C54341">
      <w:pPr>
        <w:jc w:val="center"/>
        <w:rPr>
          <w:rFonts w:asciiTheme="majorHAnsi" w:hAnsiTheme="majorHAnsi"/>
        </w:rPr>
      </w:pPr>
      <w:r w:rsidRPr="005F7DBE">
        <w:rPr>
          <w:rFonts w:asciiTheme="majorHAnsi" w:hAnsiTheme="majorHAnsi"/>
          <w:noProof/>
          <w:lang w:bidi="ar-SA"/>
        </w:rPr>
        <w:drawing>
          <wp:inline distT="0" distB="0" distL="0" distR="0" wp14:anchorId="5052E6B8" wp14:editId="176A12F6">
            <wp:extent cx="5172075" cy="1533525"/>
            <wp:effectExtent l="19050" t="19050" r="28575" b="28575"/>
            <wp:docPr id="6" name="Picture 6" descr="C:\Users\Demandware\Desktop\2016-02-10_10-38-44_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mandware\Desktop\2016-02-10_10-38-44_ч-.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72075" cy="1533525"/>
                    </a:xfrm>
                    <a:prstGeom prst="rect">
                      <a:avLst/>
                    </a:prstGeom>
                    <a:noFill/>
                    <a:ln w="3175">
                      <a:solidFill>
                        <a:schemeClr val="tx1"/>
                      </a:solidFill>
                    </a:ln>
                  </pic:spPr>
                </pic:pic>
              </a:graphicData>
            </a:graphic>
          </wp:inline>
        </w:drawing>
      </w:r>
    </w:p>
    <w:p w14:paraId="107B373C" w14:textId="77777777" w:rsidR="00A57861" w:rsidRDefault="00A57861" w:rsidP="00C54341">
      <w:pPr>
        <w:jc w:val="center"/>
        <w:rPr>
          <w:rFonts w:asciiTheme="majorHAnsi" w:hAnsiTheme="majorHAnsi"/>
        </w:rPr>
      </w:pPr>
    </w:p>
    <w:p w14:paraId="26CDFB32" w14:textId="47E1D952" w:rsidR="004D0E70" w:rsidRDefault="00FE6105" w:rsidP="001514FE">
      <w:pPr>
        <w:pStyle w:val="Heading2"/>
        <w:jc w:val="both"/>
        <w:rPr>
          <w:rFonts w:asciiTheme="majorHAnsi" w:hAnsiTheme="majorHAnsi"/>
        </w:rPr>
      </w:pPr>
      <w:bookmarkStart w:id="42" w:name="_Toc22201484"/>
      <w:r w:rsidRPr="005F7DBE">
        <w:rPr>
          <w:rFonts w:asciiTheme="majorHAnsi" w:hAnsiTheme="majorHAnsi"/>
        </w:rPr>
        <w:t>Testing</w:t>
      </w:r>
      <w:bookmarkEnd w:id="42"/>
    </w:p>
    <w:p w14:paraId="06AFE4E8" w14:textId="77777777" w:rsidR="00B77CC2" w:rsidRPr="00B77CC2" w:rsidRDefault="00B77CC2" w:rsidP="00B77CC2">
      <w:pPr>
        <w:pStyle w:val="NoSpacing"/>
      </w:pPr>
    </w:p>
    <w:p w14:paraId="472A7459" w14:textId="5910B777" w:rsidR="00FE6105" w:rsidRDefault="007D3867" w:rsidP="00EF4865">
      <w:pPr>
        <w:pStyle w:val="Standard1"/>
        <w:spacing w:before="120"/>
        <w:ind w:left="357"/>
        <w:jc w:val="both"/>
        <w:rPr>
          <w:rFonts w:asciiTheme="majorHAnsi" w:hAnsiTheme="majorHAnsi"/>
        </w:rPr>
      </w:pPr>
      <w:r w:rsidRPr="007D3867">
        <w:rPr>
          <w:rFonts w:asciiTheme="majorHAnsi" w:hAnsiTheme="majorHAnsi"/>
        </w:rPr>
        <w:t>In order to see if the cartridge is installed and configured co</w:t>
      </w:r>
      <w:r w:rsidR="007A595C">
        <w:rPr>
          <w:rFonts w:asciiTheme="majorHAnsi" w:hAnsiTheme="majorHAnsi"/>
        </w:rPr>
        <w:t>rrectly, you need to go to the S</w:t>
      </w:r>
      <w:r w:rsidRPr="007D3867">
        <w:rPr>
          <w:rFonts w:asciiTheme="majorHAnsi" w:hAnsiTheme="majorHAnsi"/>
        </w:rPr>
        <w:t xml:space="preserve">torefront and place </w:t>
      </w:r>
      <w:r w:rsidR="00EF4865">
        <w:rPr>
          <w:rFonts w:asciiTheme="majorHAnsi" w:hAnsiTheme="majorHAnsi"/>
        </w:rPr>
        <w:t>some</w:t>
      </w:r>
      <w:r w:rsidR="008A0FF3">
        <w:rPr>
          <w:rFonts w:asciiTheme="majorHAnsi" w:hAnsiTheme="majorHAnsi"/>
        </w:rPr>
        <w:t xml:space="preserve"> test</w:t>
      </w:r>
      <w:r w:rsidRPr="007D3867">
        <w:rPr>
          <w:rFonts w:asciiTheme="majorHAnsi" w:hAnsiTheme="majorHAnsi"/>
        </w:rPr>
        <w:t xml:space="preserve"> order</w:t>
      </w:r>
      <w:r w:rsidR="008A0FF3">
        <w:rPr>
          <w:rFonts w:asciiTheme="majorHAnsi" w:hAnsiTheme="majorHAnsi"/>
        </w:rPr>
        <w:t>s,</w:t>
      </w:r>
      <w:r w:rsidR="00EF4865">
        <w:rPr>
          <w:rFonts w:asciiTheme="majorHAnsi" w:hAnsiTheme="majorHAnsi"/>
        </w:rPr>
        <w:t xml:space="preserve"> both</w:t>
      </w:r>
      <w:r>
        <w:rPr>
          <w:rFonts w:asciiTheme="majorHAnsi" w:hAnsiTheme="majorHAnsi"/>
        </w:rPr>
        <w:t xml:space="preserve"> as </w:t>
      </w:r>
      <w:r w:rsidR="005B3EF8">
        <w:rPr>
          <w:rFonts w:asciiTheme="majorHAnsi" w:hAnsiTheme="majorHAnsi"/>
        </w:rPr>
        <w:t xml:space="preserve">a </w:t>
      </w:r>
      <w:r w:rsidR="008A0FF3">
        <w:rPr>
          <w:rFonts w:asciiTheme="majorHAnsi" w:hAnsiTheme="majorHAnsi"/>
        </w:rPr>
        <w:t>registered</w:t>
      </w:r>
      <w:r>
        <w:rPr>
          <w:rFonts w:asciiTheme="majorHAnsi" w:hAnsiTheme="majorHAnsi"/>
        </w:rPr>
        <w:t xml:space="preserve"> customer </w:t>
      </w:r>
      <w:r w:rsidR="008A0FF3">
        <w:rPr>
          <w:rFonts w:asciiTheme="majorHAnsi" w:hAnsiTheme="majorHAnsi"/>
        </w:rPr>
        <w:t xml:space="preserve">and as a guest customer. Then, </w:t>
      </w:r>
      <w:r w:rsidR="005B6784">
        <w:rPr>
          <w:rFonts w:asciiTheme="majorHAnsi" w:hAnsiTheme="majorHAnsi"/>
        </w:rPr>
        <w:t xml:space="preserve">go </w:t>
      </w:r>
      <w:r w:rsidR="00B77CC2">
        <w:rPr>
          <w:rFonts w:asciiTheme="majorHAnsi" w:hAnsiTheme="majorHAnsi"/>
        </w:rPr>
        <w:t xml:space="preserve">to check the order status in the </w:t>
      </w:r>
      <w:proofErr w:type="spellStart"/>
      <w:r w:rsidR="00B77CC2">
        <w:rPr>
          <w:rFonts w:asciiTheme="majorHAnsi" w:hAnsiTheme="majorHAnsi"/>
        </w:rPr>
        <w:t>Forter</w:t>
      </w:r>
      <w:proofErr w:type="spellEnd"/>
      <w:r w:rsidR="00B77CC2">
        <w:rPr>
          <w:rFonts w:asciiTheme="majorHAnsi" w:hAnsiTheme="majorHAnsi"/>
        </w:rPr>
        <w:t xml:space="preserve"> dedicated page Merchant Tools &gt; </w:t>
      </w:r>
      <w:proofErr w:type="spellStart"/>
      <w:r w:rsidR="00B77CC2">
        <w:rPr>
          <w:rFonts w:asciiTheme="majorHAnsi" w:hAnsiTheme="majorHAnsi"/>
        </w:rPr>
        <w:t>Forter</w:t>
      </w:r>
      <w:proofErr w:type="spellEnd"/>
      <w:r w:rsidR="00B77CC2">
        <w:rPr>
          <w:rFonts w:asciiTheme="majorHAnsi" w:hAnsiTheme="majorHAnsi"/>
        </w:rPr>
        <w:t xml:space="preserve"> &gt; Orders.</w:t>
      </w:r>
    </w:p>
    <w:p w14:paraId="1A7FA43B" w14:textId="754C7CF8" w:rsidR="007D3867" w:rsidRDefault="007D3867" w:rsidP="00F063EF">
      <w:pPr>
        <w:pStyle w:val="Standard1"/>
        <w:spacing w:before="120"/>
        <w:ind w:left="357"/>
        <w:jc w:val="both"/>
        <w:rPr>
          <w:rFonts w:asciiTheme="majorHAnsi" w:hAnsiTheme="majorHAnsi"/>
        </w:rPr>
      </w:pPr>
      <w:r>
        <w:rPr>
          <w:rFonts w:asciiTheme="majorHAnsi" w:hAnsiTheme="majorHAnsi"/>
        </w:rPr>
        <w:t xml:space="preserve">A registered customer will log in, add an item </w:t>
      </w:r>
      <w:r w:rsidR="008A0FF3">
        <w:rPr>
          <w:rFonts w:asciiTheme="majorHAnsi" w:hAnsiTheme="majorHAnsi"/>
        </w:rPr>
        <w:t>to</w:t>
      </w:r>
      <w:r>
        <w:rPr>
          <w:rFonts w:asciiTheme="majorHAnsi" w:hAnsiTheme="majorHAnsi"/>
        </w:rPr>
        <w:t xml:space="preserve"> the cart and proceed to checkout, while the guest customer may add the item in the cart and proceed directly to checkout page. After the shipping, billing and payment information </w:t>
      </w:r>
      <w:r w:rsidR="008A0FF3">
        <w:rPr>
          <w:rFonts w:asciiTheme="majorHAnsi" w:hAnsiTheme="majorHAnsi"/>
        </w:rPr>
        <w:t>has been</w:t>
      </w:r>
      <w:r>
        <w:rPr>
          <w:rFonts w:asciiTheme="majorHAnsi" w:hAnsiTheme="majorHAnsi"/>
        </w:rPr>
        <w:t xml:space="preserve"> </w:t>
      </w:r>
      <w:r w:rsidR="00267245">
        <w:rPr>
          <w:rFonts w:asciiTheme="majorHAnsi" w:hAnsiTheme="majorHAnsi"/>
        </w:rPr>
        <w:t>provided</w:t>
      </w:r>
      <w:r>
        <w:rPr>
          <w:rFonts w:asciiTheme="majorHAnsi" w:hAnsiTheme="majorHAnsi"/>
        </w:rPr>
        <w:t xml:space="preserve"> the customer will be able to place the order. </w:t>
      </w:r>
      <w:r w:rsidRPr="00F50531">
        <w:rPr>
          <w:rFonts w:asciiTheme="majorHAnsi" w:hAnsiTheme="majorHAnsi"/>
        </w:rPr>
        <w:t xml:space="preserve">If the payment information is not valid, </w:t>
      </w:r>
      <w:r w:rsidR="00BA6291" w:rsidRPr="00F50531">
        <w:rPr>
          <w:rFonts w:asciiTheme="majorHAnsi" w:hAnsiTheme="majorHAnsi"/>
        </w:rPr>
        <w:t>the payment gateway will fail the order and the</w:t>
      </w:r>
      <w:r w:rsidR="00323674">
        <w:rPr>
          <w:rFonts w:asciiTheme="majorHAnsi" w:hAnsiTheme="majorHAnsi"/>
        </w:rPr>
        <w:t xml:space="preserve"> Salesforce Commerce Cloud</w:t>
      </w:r>
      <w:r w:rsidR="00BA6291" w:rsidRPr="00F50531">
        <w:rPr>
          <w:rFonts w:asciiTheme="majorHAnsi" w:hAnsiTheme="majorHAnsi"/>
        </w:rPr>
        <w:t xml:space="preserve"> standard failed massage is displayed. If</w:t>
      </w:r>
      <w:r w:rsidR="00F063EF">
        <w:rPr>
          <w:rFonts w:asciiTheme="majorHAnsi" w:hAnsiTheme="majorHAnsi"/>
        </w:rPr>
        <w:t xml:space="preserve"> the </w:t>
      </w:r>
      <w:proofErr w:type="spellStart"/>
      <w:r w:rsidR="00F063EF">
        <w:rPr>
          <w:rFonts w:asciiTheme="majorHAnsi" w:hAnsiTheme="majorHAnsi"/>
        </w:rPr>
        <w:t>Forter</w:t>
      </w:r>
      <w:proofErr w:type="spellEnd"/>
      <w:r w:rsidR="00F063EF">
        <w:rPr>
          <w:rFonts w:asciiTheme="majorHAnsi" w:hAnsiTheme="majorHAnsi"/>
        </w:rPr>
        <w:t xml:space="preserve"> configuration is to cancel the order immediately and show a decline page when </w:t>
      </w:r>
      <w:proofErr w:type="spellStart"/>
      <w:r w:rsidR="00F063EF">
        <w:rPr>
          <w:rFonts w:asciiTheme="majorHAnsi" w:hAnsiTheme="majorHAnsi"/>
        </w:rPr>
        <w:t>Forter</w:t>
      </w:r>
      <w:proofErr w:type="spellEnd"/>
      <w:r w:rsidR="00F063EF">
        <w:rPr>
          <w:rFonts w:asciiTheme="majorHAnsi" w:hAnsiTheme="majorHAnsi"/>
        </w:rPr>
        <w:t xml:space="preserve"> declines the order than a customized</w:t>
      </w:r>
      <w:r w:rsidRPr="00F50531">
        <w:rPr>
          <w:rFonts w:asciiTheme="majorHAnsi" w:hAnsiTheme="majorHAnsi"/>
        </w:rPr>
        <w:t xml:space="preserve"> e</w:t>
      </w:r>
      <w:r w:rsidR="00F063EF">
        <w:rPr>
          <w:rFonts w:asciiTheme="majorHAnsi" w:hAnsiTheme="majorHAnsi"/>
        </w:rPr>
        <w:t>rror message will be displayed.</w:t>
      </w:r>
    </w:p>
    <w:p w14:paraId="133BF8A8" w14:textId="69A2CEF8" w:rsidR="005022BE" w:rsidRPr="00C80119" w:rsidRDefault="005022BE" w:rsidP="00B77CC2">
      <w:pPr>
        <w:pStyle w:val="Standard1"/>
        <w:spacing w:before="120"/>
        <w:ind w:left="357"/>
        <w:jc w:val="center"/>
        <w:rPr>
          <w:rFonts w:asciiTheme="majorHAnsi" w:hAnsiTheme="majorHAnsi"/>
          <w:highlight w:val="yellow"/>
        </w:rPr>
      </w:pPr>
      <w:r>
        <w:rPr>
          <w:noProof/>
          <w:lang w:bidi="ar-SA"/>
        </w:rPr>
        <w:drawing>
          <wp:inline distT="0" distB="0" distL="0" distR="0" wp14:anchorId="25EAF150" wp14:editId="21D3B681">
            <wp:extent cx="4293704" cy="2057838"/>
            <wp:effectExtent l="19050" t="19050" r="1206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332970" cy="2076657"/>
                    </a:xfrm>
                    <a:prstGeom prst="rect">
                      <a:avLst/>
                    </a:prstGeom>
                    <a:ln w="3175">
                      <a:solidFill>
                        <a:schemeClr val="tx1"/>
                      </a:solidFill>
                    </a:ln>
                  </pic:spPr>
                </pic:pic>
              </a:graphicData>
            </a:graphic>
          </wp:inline>
        </w:drawing>
      </w:r>
    </w:p>
    <w:p w14:paraId="18264AE3" w14:textId="7155870E" w:rsidR="00004162" w:rsidRDefault="00F063EF" w:rsidP="00F063EF">
      <w:pPr>
        <w:pStyle w:val="Standard1"/>
        <w:spacing w:before="120"/>
        <w:ind w:left="357"/>
        <w:jc w:val="both"/>
        <w:rPr>
          <w:rFonts w:asciiTheme="majorHAnsi" w:hAnsiTheme="majorHAnsi"/>
        </w:rPr>
      </w:pPr>
      <w:r>
        <w:rPr>
          <w:rFonts w:asciiTheme="majorHAnsi" w:hAnsiTheme="majorHAnsi"/>
        </w:rPr>
        <w:t>O</w:t>
      </w:r>
      <w:r w:rsidRPr="00F50531">
        <w:rPr>
          <w:rFonts w:asciiTheme="majorHAnsi" w:hAnsiTheme="majorHAnsi"/>
        </w:rPr>
        <w:t>therwise the order will be successfully processe</w:t>
      </w:r>
      <w:r>
        <w:rPr>
          <w:rFonts w:asciiTheme="majorHAnsi" w:hAnsiTheme="majorHAnsi"/>
        </w:rPr>
        <w:t xml:space="preserve">d and the thank you page will be displayed. </w:t>
      </w:r>
      <w:r w:rsidR="00C80119" w:rsidRPr="00267245">
        <w:rPr>
          <w:rFonts w:asciiTheme="majorHAnsi" w:hAnsiTheme="majorHAnsi"/>
        </w:rPr>
        <w:t xml:space="preserve">The merchant </w:t>
      </w:r>
      <w:r>
        <w:rPr>
          <w:rFonts w:asciiTheme="majorHAnsi" w:hAnsiTheme="majorHAnsi"/>
        </w:rPr>
        <w:t>should also</w:t>
      </w:r>
      <w:r w:rsidR="00C80119" w:rsidRPr="00267245">
        <w:rPr>
          <w:rFonts w:asciiTheme="majorHAnsi" w:hAnsiTheme="majorHAnsi"/>
        </w:rPr>
        <w:t xml:space="preserve"> check </w:t>
      </w:r>
      <w:r w:rsidR="008A0FF3" w:rsidRPr="00267245">
        <w:rPr>
          <w:rFonts w:asciiTheme="majorHAnsi" w:hAnsiTheme="majorHAnsi"/>
        </w:rPr>
        <w:t xml:space="preserve">the </w:t>
      </w:r>
      <w:proofErr w:type="spellStart"/>
      <w:r>
        <w:rPr>
          <w:rFonts w:asciiTheme="majorHAnsi" w:hAnsiTheme="majorHAnsi"/>
        </w:rPr>
        <w:t>Forter</w:t>
      </w:r>
      <w:proofErr w:type="spellEnd"/>
      <w:r>
        <w:rPr>
          <w:rFonts w:asciiTheme="majorHAnsi" w:hAnsiTheme="majorHAnsi"/>
        </w:rPr>
        <w:t xml:space="preserve"> decision</w:t>
      </w:r>
      <w:r w:rsidR="008A0FF3">
        <w:rPr>
          <w:rFonts w:asciiTheme="majorHAnsi" w:hAnsiTheme="majorHAnsi"/>
        </w:rPr>
        <w:t xml:space="preserve"> and the </w:t>
      </w:r>
      <w:r w:rsidR="008A0FF3" w:rsidRPr="00267245">
        <w:rPr>
          <w:rFonts w:asciiTheme="majorHAnsi" w:hAnsiTheme="majorHAnsi"/>
        </w:rPr>
        <w:t xml:space="preserve">order status </w:t>
      </w:r>
      <w:r w:rsidR="00C80119" w:rsidRPr="00267245">
        <w:rPr>
          <w:rFonts w:asciiTheme="majorHAnsi" w:hAnsiTheme="majorHAnsi"/>
        </w:rPr>
        <w:t xml:space="preserve">in </w:t>
      </w:r>
      <w:r w:rsidR="00267245" w:rsidRPr="00267245">
        <w:rPr>
          <w:rFonts w:asciiTheme="majorHAnsi" w:hAnsiTheme="majorHAnsi"/>
        </w:rPr>
        <w:t xml:space="preserve">the </w:t>
      </w:r>
      <w:r w:rsidR="00C80119" w:rsidRPr="00267245">
        <w:rPr>
          <w:rFonts w:asciiTheme="majorHAnsi" w:hAnsiTheme="majorHAnsi"/>
        </w:rPr>
        <w:t xml:space="preserve">site preferences </w:t>
      </w:r>
      <w:r w:rsidR="00267245" w:rsidRPr="00267245">
        <w:rPr>
          <w:rFonts w:asciiTheme="majorHAnsi" w:hAnsiTheme="majorHAnsi"/>
        </w:rPr>
        <w:t>section</w:t>
      </w:r>
      <w:r w:rsidR="00267245" w:rsidRPr="00267245">
        <w:rPr>
          <w:rFonts w:asciiTheme="majorHAnsi" w:hAnsiTheme="majorHAnsi"/>
          <w:b/>
        </w:rPr>
        <w:t>.</w:t>
      </w:r>
    </w:p>
    <w:p w14:paraId="5D28A43D" w14:textId="77777777" w:rsidR="00EF4865" w:rsidRDefault="00EF4865">
      <w:pPr>
        <w:rPr>
          <w:rFonts w:asciiTheme="majorHAnsi" w:hAnsiTheme="majorHAnsi"/>
          <w:sz w:val="20"/>
          <w:szCs w:val="20"/>
        </w:rPr>
      </w:pPr>
      <w:bookmarkStart w:id="43" w:name="_Toc245264376"/>
      <w:bookmarkEnd w:id="19"/>
      <w:r>
        <w:rPr>
          <w:b/>
          <w:bCs/>
          <w:sz w:val="20"/>
          <w:szCs w:val="20"/>
        </w:rPr>
        <w:br w:type="page"/>
      </w:r>
    </w:p>
    <w:p w14:paraId="1013A422" w14:textId="57C935FA" w:rsidR="00D11851" w:rsidRPr="005F7DBE" w:rsidRDefault="00EA53D6" w:rsidP="001514FE">
      <w:pPr>
        <w:pStyle w:val="Heading1"/>
        <w:jc w:val="both"/>
      </w:pPr>
      <w:bookmarkStart w:id="44" w:name="_Toc22201485"/>
      <w:r w:rsidRPr="005F7DBE">
        <w:lastRenderedPageBreak/>
        <w:t>Operations, Maintenance</w:t>
      </w:r>
      <w:bookmarkEnd w:id="44"/>
    </w:p>
    <w:p w14:paraId="5C8C72A2" w14:textId="77777777" w:rsidR="003E41E2" w:rsidRPr="005F7DBE" w:rsidRDefault="003E41E2" w:rsidP="001514FE">
      <w:pPr>
        <w:jc w:val="both"/>
        <w:rPr>
          <w:rFonts w:asciiTheme="majorHAnsi" w:hAnsiTheme="majorHAnsi"/>
        </w:rPr>
      </w:pPr>
    </w:p>
    <w:p w14:paraId="1316993B" w14:textId="77777777" w:rsidR="00D11851" w:rsidRPr="0074695A" w:rsidRDefault="002941A4" w:rsidP="001514FE">
      <w:pPr>
        <w:pStyle w:val="Heading2"/>
        <w:jc w:val="both"/>
        <w:rPr>
          <w:rFonts w:asciiTheme="majorHAnsi" w:hAnsiTheme="majorHAnsi"/>
        </w:rPr>
      </w:pPr>
      <w:bookmarkStart w:id="45" w:name="_Toc22201486"/>
      <w:r w:rsidRPr="0074695A">
        <w:rPr>
          <w:rFonts w:asciiTheme="majorHAnsi" w:hAnsiTheme="majorHAnsi"/>
        </w:rPr>
        <w:t>Data Storage</w:t>
      </w:r>
      <w:bookmarkEnd w:id="45"/>
    </w:p>
    <w:p w14:paraId="650120E2" w14:textId="77777777" w:rsidR="003F4EE0" w:rsidRPr="00D037D5" w:rsidRDefault="003F4EE0" w:rsidP="00D037D5">
      <w:pPr>
        <w:pStyle w:val="Standard1"/>
        <w:spacing w:before="120"/>
        <w:ind w:left="357"/>
        <w:jc w:val="both"/>
        <w:rPr>
          <w:rFonts w:asciiTheme="majorHAnsi" w:hAnsiTheme="majorHAnsi"/>
        </w:rPr>
      </w:pPr>
    </w:p>
    <w:p w14:paraId="6DB00064" w14:textId="642126AF" w:rsidR="003F4EE0" w:rsidRPr="00D037D5" w:rsidRDefault="0074695A" w:rsidP="003F7CCF">
      <w:pPr>
        <w:pStyle w:val="Standard1"/>
        <w:spacing w:before="120"/>
        <w:ind w:left="357"/>
        <w:jc w:val="both"/>
        <w:rPr>
          <w:rFonts w:asciiTheme="majorHAnsi" w:hAnsiTheme="majorHAnsi"/>
        </w:rPr>
      </w:pPr>
      <w:r>
        <w:rPr>
          <w:rFonts w:asciiTheme="majorHAnsi" w:hAnsiTheme="majorHAnsi"/>
        </w:rPr>
        <w:t xml:space="preserve">The cartridge stores response information from </w:t>
      </w:r>
      <w:proofErr w:type="spellStart"/>
      <w:r>
        <w:rPr>
          <w:rFonts w:asciiTheme="majorHAnsi" w:hAnsiTheme="majorHAnsi"/>
        </w:rPr>
        <w:t>Forter</w:t>
      </w:r>
      <w:proofErr w:type="spellEnd"/>
      <w:r>
        <w:rPr>
          <w:rFonts w:asciiTheme="majorHAnsi" w:hAnsiTheme="majorHAnsi"/>
        </w:rPr>
        <w:t xml:space="preserve"> </w:t>
      </w:r>
      <w:r w:rsidR="003F7CCF">
        <w:rPr>
          <w:rFonts w:asciiTheme="majorHAnsi" w:hAnsiTheme="majorHAnsi"/>
        </w:rPr>
        <w:t>in</w:t>
      </w:r>
      <w:r>
        <w:rPr>
          <w:rFonts w:asciiTheme="majorHAnsi" w:hAnsiTheme="majorHAnsi"/>
        </w:rPr>
        <w:t xml:space="preserve"> the Order syste</w:t>
      </w:r>
      <w:r w:rsidR="00794805">
        <w:rPr>
          <w:rFonts w:asciiTheme="majorHAnsi" w:hAnsiTheme="majorHAnsi"/>
        </w:rPr>
        <w:t xml:space="preserve">m object definition via custom attributes </w:t>
      </w:r>
      <w:r>
        <w:rPr>
          <w:rFonts w:asciiTheme="majorHAnsi" w:hAnsiTheme="majorHAnsi"/>
        </w:rPr>
        <w:t xml:space="preserve">in order to process the orders. It also stores the first 6 digits of the customer credit card number if there are errors in the request to </w:t>
      </w:r>
      <w:proofErr w:type="spellStart"/>
      <w:r>
        <w:rPr>
          <w:rFonts w:asciiTheme="majorHAnsi" w:hAnsiTheme="majorHAnsi"/>
        </w:rPr>
        <w:t>Forter</w:t>
      </w:r>
      <w:proofErr w:type="spellEnd"/>
      <w:r>
        <w:rPr>
          <w:rFonts w:asciiTheme="majorHAnsi" w:hAnsiTheme="majorHAnsi"/>
        </w:rPr>
        <w:t>.</w:t>
      </w:r>
    </w:p>
    <w:p w14:paraId="140BF5F1" w14:textId="77777777" w:rsidR="00BD5317" w:rsidRPr="005F7DBE" w:rsidRDefault="00BD5317" w:rsidP="001514FE">
      <w:pPr>
        <w:pStyle w:val="Standard1"/>
        <w:ind w:left="1080"/>
        <w:jc w:val="both"/>
        <w:rPr>
          <w:rFonts w:asciiTheme="majorHAnsi" w:hAnsiTheme="majorHAnsi"/>
        </w:rPr>
      </w:pPr>
    </w:p>
    <w:p w14:paraId="29E6CA89" w14:textId="77777777" w:rsidR="00D11851" w:rsidRPr="005F7DBE" w:rsidRDefault="00A2641A" w:rsidP="001514FE">
      <w:pPr>
        <w:pStyle w:val="Heading2"/>
        <w:jc w:val="both"/>
        <w:rPr>
          <w:rFonts w:asciiTheme="majorHAnsi" w:hAnsiTheme="majorHAnsi"/>
        </w:rPr>
      </w:pPr>
      <w:bookmarkStart w:id="46" w:name="_Toc22201487"/>
      <w:r w:rsidRPr="005F7DBE">
        <w:rPr>
          <w:rFonts w:asciiTheme="majorHAnsi" w:hAnsiTheme="majorHAnsi"/>
        </w:rPr>
        <w:t>Availability</w:t>
      </w:r>
      <w:bookmarkEnd w:id="46"/>
    </w:p>
    <w:p w14:paraId="15F4B526" w14:textId="06CCC76C" w:rsidR="00C10358" w:rsidRPr="00267245" w:rsidRDefault="00185FC6" w:rsidP="00267245">
      <w:pPr>
        <w:pStyle w:val="Heading3"/>
        <w:ind w:left="1843"/>
        <w:jc w:val="both"/>
        <w:rPr>
          <w:rFonts w:asciiTheme="majorHAnsi" w:hAnsiTheme="majorHAnsi"/>
        </w:rPr>
      </w:pPr>
      <w:bookmarkStart w:id="47" w:name="_Toc22201488"/>
      <w:proofErr w:type="spellStart"/>
      <w:r w:rsidRPr="00267245">
        <w:rPr>
          <w:rFonts w:asciiTheme="majorHAnsi" w:hAnsiTheme="majorHAnsi"/>
        </w:rPr>
        <w:t>Forter</w:t>
      </w:r>
      <w:proofErr w:type="spellEnd"/>
      <w:r w:rsidRPr="00267245">
        <w:rPr>
          <w:rFonts w:asciiTheme="majorHAnsi" w:hAnsiTheme="majorHAnsi"/>
        </w:rPr>
        <w:t xml:space="preserve"> error</w:t>
      </w:r>
      <w:bookmarkEnd w:id="47"/>
      <w:r w:rsidRPr="00267245">
        <w:rPr>
          <w:rFonts w:asciiTheme="majorHAnsi" w:hAnsiTheme="majorHAnsi"/>
        </w:rPr>
        <w:t xml:space="preserve"> </w:t>
      </w:r>
      <w:r w:rsidR="00C50B3C">
        <w:rPr>
          <w:rFonts w:asciiTheme="majorHAnsi" w:hAnsiTheme="majorHAnsi"/>
        </w:rPr>
        <w:t>/ Failover</w:t>
      </w:r>
    </w:p>
    <w:p w14:paraId="67D6424D" w14:textId="59A4E599" w:rsidR="00185FC6" w:rsidRDefault="00185FC6" w:rsidP="003F7CCF">
      <w:pPr>
        <w:pStyle w:val="Standard1"/>
        <w:spacing w:before="120"/>
        <w:ind w:left="357"/>
        <w:jc w:val="both"/>
        <w:rPr>
          <w:rFonts w:asciiTheme="majorHAnsi" w:hAnsiTheme="majorHAnsi"/>
        </w:rPr>
      </w:pPr>
      <w:r w:rsidRPr="007C123C">
        <w:rPr>
          <w:rFonts w:asciiTheme="majorHAnsi" w:hAnsiTheme="majorHAnsi"/>
        </w:rPr>
        <w:t xml:space="preserve">Every error that is related to </w:t>
      </w:r>
      <w:proofErr w:type="spellStart"/>
      <w:r w:rsidRPr="007C123C">
        <w:rPr>
          <w:rFonts w:asciiTheme="majorHAnsi" w:hAnsiTheme="majorHAnsi"/>
        </w:rPr>
        <w:t>Forter</w:t>
      </w:r>
      <w:proofErr w:type="spellEnd"/>
      <w:r w:rsidRPr="007C123C">
        <w:rPr>
          <w:rFonts w:asciiTheme="majorHAnsi" w:hAnsiTheme="majorHAnsi"/>
        </w:rPr>
        <w:t xml:space="preserve"> is reported to the </w:t>
      </w:r>
      <w:proofErr w:type="spellStart"/>
      <w:r w:rsidRPr="007C123C">
        <w:rPr>
          <w:rFonts w:asciiTheme="majorHAnsi" w:hAnsiTheme="majorHAnsi"/>
        </w:rPr>
        <w:t>Forter</w:t>
      </w:r>
      <w:proofErr w:type="spellEnd"/>
      <w:r w:rsidRPr="007C123C">
        <w:rPr>
          <w:rFonts w:asciiTheme="majorHAnsi" w:hAnsiTheme="majorHAnsi"/>
        </w:rPr>
        <w:t xml:space="preserve"> errors API endpoint. The request payload contains error description, order</w:t>
      </w:r>
      <w:r w:rsidR="004C0079" w:rsidRPr="007C123C">
        <w:rPr>
          <w:rFonts w:asciiTheme="majorHAnsi" w:hAnsiTheme="majorHAnsi"/>
        </w:rPr>
        <w:t xml:space="preserve"> </w:t>
      </w:r>
      <w:r w:rsidR="003F7CCF">
        <w:rPr>
          <w:rFonts w:asciiTheme="majorHAnsi" w:hAnsiTheme="majorHAnsi"/>
        </w:rPr>
        <w:t>ID</w:t>
      </w:r>
      <w:r w:rsidRPr="007C123C">
        <w:rPr>
          <w:rFonts w:asciiTheme="majorHAnsi" w:hAnsiTheme="majorHAnsi"/>
        </w:rPr>
        <w:t xml:space="preserve"> and stack trace payload in JSON format.</w:t>
      </w:r>
      <w:r w:rsidR="00721E80">
        <w:rPr>
          <w:rFonts w:asciiTheme="majorHAnsi" w:hAnsiTheme="majorHAnsi"/>
        </w:rPr>
        <w:t xml:space="preserve"> In case of service unavailability second attempt is performed. In case of second attempt fail – an order will contain ‘Error’ in the </w:t>
      </w:r>
      <w:proofErr w:type="spellStart"/>
      <w:r w:rsidR="00721E80">
        <w:rPr>
          <w:rFonts w:asciiTheme="majorHAnsi" w:hAnsiTheme="majorHAnsi"/>
        </w:rPr>
        <w:t>Forter</w:t>
      </w:r>
      <w:proofErr w:type="spellEnd"/>
      <w:r w:rsidR="00721E80">
        <w:rPr>
          <w:rFonts w:asciiTheme="majorHAnsi" w:hAnsiTheme="majorHAnsi"/>
        </w:rPr>
        <w:t xml:space="preserve"> decision attribute.</w:t>
      </w:r>
    </w:p>
    <w:p w14:paraId="2608FD85" w14:textId="072DC045" w:rsidR="00721E80" w:rsidRPr="00D379C0" w:rsidRDefault="00721E80" w:rsidP="00721E80">
      <w:pPr>
        <w:pStyle w:val="Standard1"/>
        <w:spacing w:before="120"/>
        <w:ind w:left="357"/>
        <w:jc w:val="center"/>
      </w:pPr>
      <w:r>
        <w:rPr>
          <w:rFonts w:asciiTheme="majorHAnsi" w:hAnsiTheme="majorHAnsi"/>
          <w:noProof/>
        </w:rPr>
        <w:drawing>
          <wp:inline distT="0" distB="0" distL="0" distR="0" wp14:anchorId="2AAB06A1" wp14:editId="418B39B0">
            <wp:extent cx="4505325" cy="2044724"/>
            <wp:effectExtent l="19050" t="19050" r="9525"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16329" cy="2049718"/>
                    </a:xfrm>
                    <a:prstGeom prst="rect">
                      <a:avLst/>
                    </a:prstGeom>
                    <a:noFill/>
                    <a:ln>
                      <a:solidFill>
                        <a:schemeClr val="tx1"/>
                      </a:solidFill>
                    </a:ln>
                  </pic:spPr>
                </pic:pic>
              </a:graphicData>
            </a:graphic>
          </wp:inline>
        </w:drawing>
      </w:r>
    </w:p>
    <w:p w14:paraId="784816F0" w14:textId="77777777" w:rsidR="00AE48A1" w:rsidRPr="005F7DBE" w:rsidRDefault="00AE48A1" w:rsidP="00525BAE">
      <w:pPr>
        <w:pStyle w:val="Standard1"/>
        <w:spacing w:before="120"/>
        <w:jc w:val="both"/>
        <w:rPr>
          <w:rFonts w:asciiTheme="majorHAnsi" w:hAnsiTheme="majorHAnsi"/>
        </w:rPr>
      </w:pPr>
    </w:p>
    <w:p w14:paraId="09D27684" w14:textId="77777777" w:rsidR="00D11851" w:rsidRPr="005F7DBE" w:rsidRDefault="00C10358" w:rsidP="001514FE">
      <w:pPr>
        <w:pStyle w:val="Heading2"/>
        <w:jc w:val="both"/>
        <w:rPr>
          <w:rFonts w:asciiTheme="majorHAnsi" w:hAnsiTheme="majorHAnsi"/>
        </w:rPr>
      </w:pPr>
      <w:bookmarkStart w:id="48" w:name="_Toc22201489"/>
      <w:r w:rsidRPr="005F7DBE">
        <w:rPr>
          <w:rFonts w:asciiTheme="majorHAnsi" w:hAnsiTheme="majorHAnsi"/>
        </w:rPr>
        <w:t>Support</w:t>
      </w:r>
      <w:bookmarkEnd w:id="48"/>
    </w:p>
    <w:p w14:paraId="6A1966D7" w14:textId="77777777" w:rsidR="00156710" w:rsidRPr="005F7DBE" w:rsidRDefault="00156710" w:rsidP="001514FE">
      <w:pPr>
        <w:pStyle w:val="dmcFlietext"/>
        <w:jc w:val="both"/>
        <w:rPr>
          <w:rFonts w:asciiTheme="majorHAnsi" w:hAnsiTheme="majorHAnsi"/>
        </w:rPr>
      </w:pPr>
    </w:p>
    <w:p w14:paraId="09613706" w14:textId="32B3E1F4" w:rsidR="005022BE" w:rsidRDefault="0074695A" w:rsidP="00D037D5">
      <w:pPr>
        <w:pStyle w:val="Standard1"/>
        <w:spacing w:before="120"/>
        <w:ind w:left="357"/>
        <w:jc w:val="both"/>
        <w:rPr>
          <w:rFonts w:asciiTheme="majorHAnsi" w:hAnsiTheme="majorHAnsi"/>
        </w:rPr>
      </w:pPr>
      <w:r>
        <w:rPr>
          <w:rFonts w:asciiTheme="majorHAnsi" w:hAnsiTheme="majorHAnsi"/>
        </w:rPr>
        <w:t>Supporting documentation and data will be provided:</w:t>
      </w:r>
    </w:p>
    <w:p w14:paraId="76EE655F" w14:textId="6D0DF793" w:rsidR="0074695A" w:rsidRPr="00627984" w:rsidRDefault="0074695A" w:rsidP="0074695A">
      <w:pPr>
        <w:pStyle w:val="Standard1"/>
        <w:numPr>
          <w:ilvl w:val="0"/>
          <w:numId w:val="24"/>
        </w:numPr>
        <w:spacing w:before="120"/>
        <w:jc w:val="both"/>
        <w:rPr>
          <w:rFonts w:asciiTheme="majorHAnsi" w:hAnsiTheme="majorHAnsi"/>
          <w:b/>
        </w:rPr>
      </w:pPr>
      <w:r w:rsidRPr="00627984">
        <w:rPr>
          <w:rFonts w:asciiTheme="majorHAnsi" w:hAnsiTheme="majorHAnsi"/>
          <w:b/>
        </w:rPr>
        <w:t>Archived cartridge</w:t>
      </w:r>
    </w:p>
    <w:p w14:paraId="50767FB4" w14:textId="2AFB3682" w:rsidR="0074695A" w:rsidRPr="00627984" w:rsidRDefault="0074695A" w:rsidP="0074695A">
      <w:pPr>
        <w:pStyle w:val="Standard1"/>
        <w:numPr>
          <w:ilvl w:val="0"/>
          <w:numId w:val="24"/>
        </w:numPr>
        <w:spacing w:before="120"/>
        <w:jc w:val="both"/>
        <w:rPr>
          <w:rFonts w:asciiTheme="majorHAnsi" w:hAnsiTheme="majorHAnsi"/>
          <w:b/>
        </w:rPr>
      </w:pPr>
      <w:r w:rsidRPr="00627984">
        <w:rPr>
          <w:rFonts w:asciiTheme="majorHAnsi" w:hAnsiTheme="majorHAnsi"/>
          <w:b/>
        </w:rPr>
        <w:t>Configuration / installation files</w:t>
      </w:r>
    </w:p>
    <w:p w14:paraId="4AF5BC42" w14:textId="5E9F6C06" w:rsidR="00C50B3C" w:rsidRDefault="00BD4134" w:rsidP="006F06EC">
      <w:pPr>
        <w:pStyle w:val="Standard1"/>
        <w:spacing w:before="120"/>
        <w:ind w:left="360"/>
        <w:jc w:val="both"/>
        <w:rPr>
          <w:rFonts w:asciiTheme="majorHAnsi" w:hAnsiTheme="majorHAnsi"/>
        </w:rPr>
      </w:pPr>
      <w:r w:rsidRPr="00B96ED1">
        <w:rPr>
          <w:rFonts w:asciiTheme="majorHAnsi" w:hAnsiTheme="majorHAnsi"/>
        </w:rPr>
        <w:t xml:space="preserve">Please contact your </w:t>
      </w:r>
      <w:proofErr w:type="spellStart"/>
      <w:r w:rsidRPr="00B96ED1">
        <w:rPr>
          <w:rFonts w:asciiTheme="majorHAnsi" w:hAnsiTheme="majorHAnsi"/>
        </w:rPr>
        <w:t>Forter</w:t>
      </w:r>
      <w:proofErr w:type="spellEnd"/>
      <w:r w:rsidRPr="00B96ED1">
        <w:rPr>
          <w:rFonts w:asciiTheme="majorHAnsi" w:hAnsiTheme="majorHAnsi"/>
        </w:rPr>
        <w:t xml:space="preserve"> sales representative</w:t>
      </w:r>
      <w:r w:rsidR="003F7CCF" w:rsidRPr="00B96ED1">
        <w:rPr>
          <w:rFonts w:asciiTheme="majorHAnsi" w:hAnsiTheme="majorHAnsi"/>
        </w:rPr>
        <w:t xml:space="preserve"> at</w:t>
      </w:r>
      <w:r w:rsidR="001E2EFB" w:rsidRPr="00B96ED1">
        <w:rPr>
          <w:rStyle w:val="apple-converted-space"/>
          <w:rFonts w:ascii="Arial" w:hAnsi="Arial" w:cs="Arial"/>
          <w:sz w:val="19"/>
          <w:szCs w:val="19"/>
          <w:shd w:val="clear" w:color="auto" w:fill="FFFFFF"/>
        </w:rPr>
        <w:t> </w:t>
      </w:r>
      <w:hyperlink r:id="rId94" w:tgtFrame="_blank" w:history="1">
        <w:r w:rsidR="001E2EFB">
          <w:rPr>
            <w:rStyle w:val="Hyperlink"/>
            <w:rFonts w:ascii="Arial" w:hAnsi="Arial" w:cs="Arial"/>
            <w:color w:val="1155CC"/>
            <w:sz w:val="19"/>
            <w:szCs w:val="19"/>
            <w:shd w:val="clear" w:color="auto" w:fill="FFFFFF"/>
          </w:rPr>
          <w:t>info@forter.com</w:t>
        </w:r>
      </w:hyperlink>
      <w:r w:rsidRPr="00BD4134">
        <w:rPr>
          <w:rFonts w:asciiTheme="majorHAnsi" w:hAnsiTheme="majorHAnsi"/>
          <w:color w:val="FF0000"/>
        </w:rPr>
        <w:t xml:space="preserve"> </w:t>
      </w:r>
      <w:r w:rsidRPr="00B96ED1">
        <w:rPr>
          <w:rFonts w:asciiTheme="majorHAnsi" w:hAnsiTheme="majorHAnsi"/>
        </w:rPr>
        <w:t>for more details about the integration process.</w:t>
      </w:r>
      <w:bookmarkStart w:id="49" w:name="_Toc279703491"/>
      <w:bookmarkStart w:id="50" w:name="_Toc279703584"/>
      <w:bookmarkEnd w:id="43"/>
      <w:r w:rsidR="00D037D5">
        <w:rPr>
          <w:rFonts w:asciiTheme="majorHAnsi" w:hAnsiTheme="majorHAnsi"/>
        </w:rPr>
        <w:tab/>
      </w:r>
      <w:bookmarkEnd w:id="49"/>
      <w:bookmarkEnd w:id="50"/>
    </w:p>
    <w:p w14:paraId="2500065C" w14:textId="77777777" w:rsidR="00C50B3C" w:rsidRDefault="00C50B3C">
      <w:pPr>
        <w:rPr>
          <w:rFonts w:asciiTheme="majorHAnsi" w:hAnsiTheme="majorHAnsi"/>
          <w:sz w:val="20"/>
          <w:szCs w:val="20"/>
        </w:rPr>
      </w:pPr>
      <w:r>
        <w:rPr>
          <w:rFonts w:asciiTheme="majorHAnsi" w:hAnsiTheme="majorHAnsi"/>
        </w:rPr>
        <w:br w:type="page"/>
      </w:r>
    </w:p>
    <w:p w14:paraId="49382A8D" w14:textId="0250AAD9" w:rsidR="00D3375A" w:rsidRPr="005F7DBE" w:rsidRDefault="00915C7A" w:rsidP="001514FE">
      <w:pPr>
        <w:pStyle w:val="Heading1"/>
        <w:jc w:val="both"/>
      </w:pPr>
      <w:bookmarkStart w:id="51" w:name="_Toc22201490"/>
      <w:r w:rsidRPr="005F7DBE">
        <w:lastRenderedPageBreak/>
        <w:t>User Guide</w:t>
      </w:r>
      <w:bookmarkEnd w:id="51"/>
    </w:p>
    <w:p w14:paraId="0AC55019" w14:textId="77777777" w:rsidR="00156710" w:rsidRPr="005F7DBE" w:rsidRDefault="00156710" w:rsidP="001514FE">
      <w:pPr>
        <w:pStyle w:val="dmcFlietext"/>
        <w:ind w:left="1416"/>
        <w:jc w:val="both"/>
        <w:rPr>
          <w:rFonts w:asciiTheme="majorHAnsi" w:hAnsiTheme="majorHAnsi"/>
        </w:rPr>
      </w:pPr>
    </w:p>
    <w:p w14:paraId="4E9E7FA3" w14:textId="77777777" w:rsidR="00D11851" w:rsidRPr="005F7DBE" w:rsidRDefault="00915C7A" w:rsidP="001514FE">
      <w:pPr>
        <w:pStyle w:val="Heading2"/>
        <w:jc w:val="both"/>
        <w:rPr>
          <w:rFonts w:asciiTheme="majorHAnsi" w:hAnsiTheme="majorHAnsi"/>
        </w:rPr>
      </w:pPr>
      <w:bookmarkStart w:id="52" w:name="_Toc22201491"/>
      <w:r w:rsidRPr="005F7DBE">
        <w:rPr>
          <w:rFonts w:asciiTheme="majorHAnsi" w:hAnsiTheme="majorHAnsi"/>
        </w:rPr>
        <w:t>Roles, Responsibilities</w:t>
      </w:r>
      <w:bookmarkEnd w:id="52"/>
    </w:p>
    <w:p w14:paraId="31935EAA" w14:textId="77777777" w:rsidR="002F47B5" w:rsidRPr="005F7DBE" w:rsidRDefault="002F47B5" w:rsidP="00D037D5">
      <w:pPr>
        <w:pStyle w:val="Standard1"/>
        <w:spacing w:before="120"/>
        <w:ind w:left="357"/>
        <w:jc w:val="both"/>
        <w:rPr>
          <w:rFonts w:asciiTheme="majorHAnsi" w:hAnsiTheme="majorHAnsi"/>
        </w:rPr>
      </w:pPr>
    </w:p>
    <w:p w14:paraId="7DA38069" w14:textId="7F6B1456" w:rsidR="00050BAB" w:rsidRDefault="00574617" w:rsidP="00AE48A1">
      <w:pPr>
        <w:pStyle w:val="Standard1"/>
        <w:spacing w:before="120"/>
        <w:ind w:left="360"/>
        <w:jc w:val="both"/>
        <w:rPr>
          <w:rFonts w:asciiTheme="majorHAnsi" w:hAnsiTheme="majorHAnsi"/>
        </w:rPr>
      </w:pPr>
      <w:r>
        <w:rPr>
          <w:rFonts w:asciiTheme="majorHAnsi" w:hAnsiTheme="majorHAnsi"/>
        </w:rPr>
        <w:t xml:space="preserve">Salesforce Commerce Cloud </w:t>
      </w:r>
      <w:r w:rsidR="0074695A">
        <w:rPr>
          <w:rFonts w:asciiTheme="majorHAnsi" w:hAnsiTheme="majorHAnsi"/>
        </w:rPr>
        <w:t>merchant</w:t>
      </w:r>
      <w:r w:rsidR="003F7CCF">
        <w:rPr>
          <w:rFonts w:asciiTheme="majorHAnsi" w:hAnsiTheme="majorHAnsi"/>
        </w:rPr>
        <w:t xml:space="preserve">s who have </w:t>
      </w:r>
      <w:r w:rsidR="0074695A">
        <w:rPr>
          <w:rFonts w:asciiTheme="majorHAnsi" w:hAnsiTheme="majorHAnsi"/>
        </w:rPr>
        <w:t>purchased the cartridge and ha</w:t>
      </w:r>
      <w:r w:rsidR="003F7CCF">
        <w:rPr>
          <w:rFonts w:asciiTheme="majorHAnsi" w:hAnsiTheme="majorHAnsi"/>
        </w:rPr>
        <w:t>ve</w:t>
      </w:r>
      <w:r w:rsidR="0074695A">
        <w:rPr>
          <w:rFonts w:asciiTheme="majorHAnsi" w:hAnsiTheme="majorHAnsi"/>
        </w:rPr>
        <w:t xml:space="preserve"> access rights to the </w:t>
      </w:r>
      <w:r w:rsidR="003B679F">
        <w:rPr>
          <w:rFonts w:asciiTheme="majorHAnsi" w:hAnsiTheme="majorHAnsi"/>
        </w:rPr>
        <w:t>Salesforce Commerce Cloud</w:t>
      </w:r>
      <w:r w:rsidR="0074695A">
        <w:rPr>
          <w:rFonts w:asciiTheme="majorHAnsi" w:hAnsiTheme="majorHAnsi"/>
        </w:rPr>
        <w:t xml:space="preserve"> Business </w:t>
      </w:r>
      <w:r w:rsidR="003F7CCF">
        <w:rPr>
          <w:rFonts w:asciiTheme="majorHAnsi" w:hAnsiTheme="majorHAnsi"/>
        </w:rPr>
        <w:t>M</w:t>
      </w:r>
      <w:r w:rsidR="0074695A">
        <w:rPr>
          <w:rFonts w:asciiTheme="majorHAnsi" w:hAnsiTheme="majorHAnsi"/>
        </w:rPr>
        <w:t xml:space="preserve">anager and to configure the cartridge will benefit from the services </w:t>
      </w:r>
      <w:r w:rsidR="003F7CCF">
        <w:rPr>
          <w:rFonts w:asciiTheme="majorHAnsi" w:hAnsiTheme="majorHAnsi"/>
        </w:rPr>
        <w:t xml:space="preserve">that </w:t>
      </w:r>
      <w:r w:rsidR="0074695A">
        <w:rPr>
          <w:rFonts w:asciiTheme="majorHAnsi" w:hAnsiTheme="majorHAnsi"/>
        </w:rPr>
        <w:t xml:space="preserve">the </w:t>
      </w:r>
      <w:proofErr w:type="spellStart"/>
      <w:r w:rsidR="0074695A">
        <w:rPr>
          <w:rFonts w:asciiTheme="majorHAnsi" w:hAnsiTheme="majorHAnsi"/>
        </w:rPr>
        <w:t>Forter</w:t>
      </w:r>
      <w:proofErr w:type="spellEnd"/>
      <w:r w:rsidR="0074695A">
        <w:rPr>
          <w:rFonts w:asciiTheme="majorHAnsi" w:hAnsiTheme="majorHAnsi"/>
        </w:rPr>
        <w:t xml:space="preserve"> cartridge provides.</w:t>
      </w:r>
    </w:p>
    <w:p w14:paraId="5E5805F3" w14:textId="77777777" w:rsidR="00794805" w:rsidRDefault="00794805" w:rsidP="00D037D5">
      <w:pPr>
        <w:pStyle w:val="Standard1"/>
        <w:spacing w:before="120"/>
        <w:ind w:left="357"/>
        <w:jc w:val="both"/>
        <w:rPr>
          <w:rFonts w:asciiTheme="majorHAnsi" w:hAnsiTheme="majorHAnsi"/>
        </w:rPr>
      </w:pPr>
    </w:p>
    <w:p w14:paraId="15239F22" w14:textId="77777777" w:rsidR="008149B2" w:rsidRPr="005F7DBE" w:rsidRDefault="007C123C" w:rsidP="001514FE">
      <w:pPr>
        <w:pStyle w:val="Heading2"/>
        <w:jc w:val="both"/>
        <w:rPr>
          <w:rFonts w:asciiTheme="majorHAnsi" w:hAnsiTheme="majorHAnsi"/>
        </w:rPr>
      </w:pPr>
      <w:bookmarkStart w:id="53" w:name="_Toc22201492"/>
      <w:bookmarkStart w:id="54" w:name="_Toc265049819"/>
      <w:r>
        <w:rPr>
          <w:rFonts w:asciiTheme="majorHAnsi" w:hAnsiTheme="majorHAnsi"/>
        </w:rPr>
        <w:t>Business Manager</w:t>
      </w:r>
      <w:bookmarkEnd w:id="53"/>
    </w:p>
    <w:p w14:paraId="129C85EA" w14:textId="6B343E91" w:rsidR="007C123C" w:rsidRDefault="00997F12" w:rsidP="00182E8F">
      <w:pPr>
        <w:pStyle w:val="Standard1"/>
        <w:spacing w:before="120"/>
        <w:ind w:left="357"/>
        <w:jc w:val="both"/>
        <w:rPr>
          <w:rFonts w:asciiTheme="majorHAnsi" w:hAnsiTheme="majorHAnsi"/>
        </w:rPr>
      </w:pPr>
      <w:r w:rsidRPr="007C123C">
        <w:rPr>
          <w:rFonts w:asciiTheme="majorHAnsi" w:hAnsiTheme="majorHAnsi"/>
        </w:rPr>
        <w:t xml:space="preserve">The </w:t>
      </w:r>
      <w:proofErr w:type="spellStart"/>
      <w:r w:rsidRPr="007C123C">
        <w:rPr>
          <w:rFonts w:asciiTheme="majorHAnsi" w:hAnsiTheme="majorHAnsi"/>
        </w:rPr>
        <w:t>Forter</w:t>
      </w:r>
      <w:proofErr w:type="spellEnd"/>
      <w:r w:rsidRPr="007C123C">
        <w:rPr>
          <w:rFonts w:asciiTheme="majorHAnsi" w:hAnsiTheme="majorHAnsi"/>
        </w:rPr>
        <w:t xml:space="preserve"> cartridge adds a </w:t>
      </w:r>
      <w:r w:rsidR="007C123C" w:rsidRPr="007C123C">
        <w:rPr>
          <w:rFonts w:asciiTheme="majorHAnsi" w:hAnsiTheme="majorHAnsi"/>
        </w:rPr>
        <w:t>Business Manager</w:t>
      </w:r>
      <w:r w:rsidRPr="007C123C">
        <w:rPr>
          <w:rFonts w:asciiTheme="majorHAnsi" w:hAnsiTheme="majorHAnsi"/>
        </w:rPr>
        <w:t xml:space="preserve"> extension. </w:t>
      </w:r>
      <w:r w:rsidRPr="00D725A9">
        <w:rPr>
          <w:rFonts w:asciiTheme="majorHAnsi" w:hAnsiTheme="majorHAnsi"/>
        </w:rPr>
        <w:t xml:space="preserve">It is used to add and test </w:t>
      </w:r>
      <w:proofErr w:type="spellStart"/>
      <w:r w:rsidRPr="007C123C">
        <w:rPr>
          <w:rFonts w:asciiTheme="majorHAnsi" w:hAnsiTheme="majorHAnsi"/>
        </w:rPr>
        <w:t>Forter</w:t>
      </w:r>
      <w:r w:rsidR="00182E8F">
        <w:rPr>
          <w:rFonts w:asciiTheme="majorHAnsi" w:hAnsiTheme="majorHAnsi"/>
        </w:rPr>
        <w:t>’s</w:t>
      </w:r>
      <w:proofErr w:type="spellEnd"/>
      <w:r w:rsidRPr="007C123C">
        <w:rPr>
          <w:rFonts w:asciiTheme="majorHAnsi" w:hAnsiTheme="majorHAnsi"/>
        </w:rPr>
        <w:t xml:space="preserve"> configuration</w:t>
      </w:r>
      <w:r w:rsidR="00182E8F">
        <w:rPr>
          <w:rFonts w:asciiTheme="majorHAnsi" w:hAnsiTheme="majorHAnsi"/>
        </w:rPr>
        <w:t>,</w:t>
      </w:r>
      <w:r w:rsidRPr="007C123C">
        <w:rPr>
          <w:rFonts w:asciiTheme="majorHAnsi" w:hAnsiTheme="majorHAnsi"/>
        </w:rPr>
        <w:t xml:space="preserve"> and </w:t>
      </w:r>
      <w:r w:rsidR="001514FE" w:rsidRPr="007C123C">
        <w:rPr>
          <w:rFonts w:asciiTheme="majorHAnsi" w:hAnsiTheme="majorHAnsi"/>
        </w:rPr>
        <w:t>to</w:t>
      </w:r>
      <w:r w:rsidRPr="007C123C">
        <w:rPr>
          <w:rFonts w:asciiTheme="majorHAnsi" w:hAnsiTheme="majorHAnsi"/>
        </w:rPr>
        <w:t xml:space="preserve"> track </w:t>
      </w:r>
      <w:proofErr w:type="spellStart"/>
      <w:r w:rsidRPr="007C123C">
        <w:rPr>
          <w:rFonts w:asciiTheme="majorHAnsi" w:hAnsiTheme="majorHAnsi"/>
        </w:rPr>
        <w:t>Forter</w:t>
      </w:r>
      <w:proofErr w:type="spellEnd"/>
      <w:r w:rsidRPr="007C123C">
        <w:rPr>
          <w:rFonts w:asciiTheme="majorHAnsi" w:hAnsiTheme="majorHAnsi"/>
        </w:rPr>
        <w:t xml:space="preserve"> orders.</w:t>
      </w:r>
    </w:p>
    <w:p w14:paraId="23531742" w14:textId="5FE664A6" w:rsidR="00AE48A1" w:rsidRDefault="00997F12" w:rsidP="001A7579">
      <w:pPr>
        <w:pStyle w:val="Standard1"/>
        <w:spacing w:before="120"/>
        <w:ind w:left="357"/>
        <w:jc w:val="both"/>
        <w:rPr>
          <w:rFonts w:asciiTheme="majorHAnsi" w:hAnsiTheme="majorHAnsi"/>
        </w:rPr>
      </w:pPr>
      <w:r w:rsidRPr="007C123C">
        <w:rPr>
          <w:rFonts w:asciiTheme="majorHAnsi" w:hAnsiTheme="majorHAnsi"/>
        </w:rPr>
        <w:t>The following screenshots show the changes added</w:t>
      </w:r>
      <w:r w:rsidRPr="001514FE">
        <w:rPr>
          <w:rFonts w:asciiTheme="majorHAnsi" w:hAnsiTheme="majorHAnsi"/>
        </w:rPr>
        <w:t>.</w:t>
      </w:r>
    </w:p>
    <w:p w14:paraId="7D88D3B5" w14:textId="77777777" w:rsidR="00AE48A1" w:rsidRPr="001514FE" w:rsidRDefault="00AE48A1" w:rsidP="00182E8F">
      <w:pPr>
        <w:pStyle w:val="Standard1"/>
        <w:spacing w:before="120"/>
        <w:ind w:left="357"/>
        <w:jc w:val="both"/>
        <w:rPr>
          <w:rFonts w:asciiTheme="majorHAnsi" w:hAnsiTheme="majorHAnsi"/>
        </w:rPr>
      </w:pPr>
    </w:p>
    <w:p w14:paraId="79A3FC56" w14:textId="77777777" w:rsidR="00997F12" w:rsidRPr="00267245" w:rsidRDefault="00997F12" w:rsidP="00267245">
      <w:pPr>
        <w:pStyle w:val="Heading3"/>
        <w:ind w:left="1843"/>
        <w:jc w:val="both"/>
        <w:rPr>
          <w:rFonts w:asciiTheme="majorHAnsi" w:hAnsiTheme="majorHAnsi"/>
        </w:rPr>
      </w:pPr>
      <w:bookmarkStart w:id="55" w:name="_Toc22201493"/>
      <w:r w:rsidRPr="00267245">
        <w:rPr>
          <w:rFonts w:asciiTheme="majorHAnsi" w:hAnsiTheme="majorHAnsi"/>
        </w:rPr>
        <w:t>Menu extension</w:t>
      </w:r>
      <w:bookmarkEnd w:id="55"/>
    </w:p>
    <w:p w14:paraId="1A4462DA" w14:textId="77E60874" w:rsidR="00794805" w:rsidRDefault="00182E8F" w:rsidP="007C5DBB">
      <w:pPr>
        <w:pStyle w:val="Standard1"/>
        <w:spacing w:before="120"/>
        <w:ind w:left="360"/>
        <w:jc w:val="both"/>
        <w:rPr>
          <w:rFonts w:asciiTheme="majorHAnsi" w:hAnsiTheme="majorHAnsi"/>
        </w:rPr>
      </w:pPr>
      <w:r>
        <w:rPr>
          <w:rFonts w:asciiTheme="majorHAnsi" w:hAnsiTheme="majorHAnsi"/>
        </w:rPr>
        <w:t xml:space="preserve">A </w:t>
      </w:r>
      <w:proofErr w:type="spellStart"/>
      <w:r w:rsidR="000149D4" w:rsidRPr="007C123C">
        <w:rPr>
          <w:rFonts w:asciiTheme="majorHAnsi" w:hAnsiTheme="majorHAnsi"/>
        </w:rPr>
        <w:t>Forter</w:t>
      </w:r>
      <w:proofErr w:type="spellEnd"/>
      <w:r w:rsidR="000149D4" w:rsidRPr="007C123C">
        <w:rPr>
          <w:rFonts w:asciiTheme="majorHAnsi" w:hAnsiTheme="majorHAnsi"/>
        </w:rPr>
        <w:t xml:space="preserve"> site specific extension is added to </w:t>
      </w:r>
      <w:r>
        <w:rPr>
          <w:rFonts w:asciiTheme="majorHAnsi" w:hAnsiTheme="majorHAnsi"/>
        </w:rPr>
        <w:t xml:space="preserve">the </w:t>
      </w:r>
      <w:r w:rsidR="007C123C" w:rsidRPr="007C123C">
        <w:rPr>
          <w:rFonts w:asciiTheme="majorHAnsi" w:hAnsiTheme="majorHAnsi"/>
        </w:rPr>
        <w:t>Business Manager</w:t>
      </w:r>
      <w:r w:rsidR="000149D4" w:rsidRPr="007C123C">
        <w:rPr>
          <w:rFonts w:asciiTheme="majorHAnsi" w:hAnsiTheme="majorHAnsi"/>
        </w:rPr>
        <w:t xml:space="preserve">. It </w:t>
      </w:r>
      <w:r w:rsidR="007C5DBB">
        <w:rPr>
          <w:rFonts w:asciiTheme="majorHAnsi" w:hAnsiTheme="majorHAnsi"/>
        </w:rPr>
        <w:t>adds two new</w:t>
      </w:r>
      <w:r w:rsidR="00445C23">
        <w:rPr>
          <w:rFonts w:asciiTheme="majorHAnsi" w:hAnsiTheme="majorHAnsi"/>
        </w:rPr>
        <w:t xml:space="preserve"> </w:t>
      </w:r>
      <w:r w:rsidR="000149D4" w:rsidRPr="007C123C">
        <w:rPr>
          <w:rFonts w:asciiTheme="majorHAnsi" w:hAnsiTheme="majorHAnsi"/>
        </w:rPr>
        <w:t>functionalities</w:t>
      </w:r>
      <w:r w:rsidR="001514FE" w:rsidRPr="007C123C">
        <w:rPr>
          <w:rFonts w:asciiTheme="majorHAnsi" w:hAnsiTheme="majorHAnsi"/>
        </w:rPr>
        <w:t xml:space="preserve">: </w:t>
      </w:r>
      <w:proofErr w:type="spellStart"/>
      <w:r w:rsidR="000149D4" w:rsidRPr="00B77CC2">
        <w:rPr>
          <w:rFonts w:asciiTheme="majorHAnsi" w:hAnsiTheme="majorHAnsi"/>
          <w:i/>
        </w:rPr>
        <w:t>Forter</w:t>
      </w:r>
      <w:proofErr w:type="spellEnd"/>
      <w:r w:rsidR="000149D4" w:rsidRPr="00B77CC2">
        <w:rPr>
          <w:rFonts w:asciiTheme="majorHAnsi" w:hAnsiTheme="majorHAnsi"/>
          <w:i/>
        </w:rPr>
        <w:t xml:space="preserve"> configuration</w:t>
      </w:r>
      <w:r w:rsidR="000149D4" w:rsidRPr="007C123C">
        <w:rPr>
          <w:rFonts w:asciiTheme="majorHAnsi" w:hAnsiTheme="majorHAnsi"/>
        </w:rPr>
        <w:t xml:space="preserve"> and </w:t>
      </w:r>
      <w:proofErr w:type="spellStart"/>
      <w:r w:rsidR="000149D4" w:rsidRPr="00B77CC2">
        <w:rPr>
          <w:rFonts w:asciiTheme="majorHAnsi" w:hAnsiTheme="majorHAnsi"/>
          <w:i/>
        </w:rPr>
        <w:t>Forter</w:t>
      </w:r>
      <w:proofErr w:type="spellEnd"/>
      <w:r w:rsidR="000149D4" w:rsidRPr="00B77CC2">
        <w:rPr>
          <w:rFonts w:asciiTheme="majorHAnsi" w:hAnsiTheme="majorHAnsi"/>
          <w:i/>
        </w:rPr>
        <w:t xml:space="preserve"> orders</w:t>
      </w:r>
      <w:r w:rsidR="000149D4" w:rsidRPr="007C123C">
        <w:rPr>
          <w:rFonts w:asciiTheme="majorHAnsi" w:hAnsiTheme="majorHAnsi"/>
        </w:rPr>
        <w:t>.</w:t>
      </w:r>
    </w:p>
    <w:p w14:paraId="10F34B8B" w14:textId="15FBD014" w:rsidR="001A7579" w:rsidRDefault="00AF24BC" w:rsidP="006F06EC">
      <w:pPr>
        <w:pStyle w:val="Standard1"/>
        <w:spacing w:before="120"/>
        <w:ind w:left="360"/>
        <w:jc w:val="center"/>
        <w:rPr>
          <w:rFonts w:asciiTheme="majorHAnsi" w:hAnsiTheme="majorHAnsi"/>
        </w:rPr>
      </w:pPr>
      <w:r w:rsidRPr="00D379C0">
        <w:rPr>
          <w:rFonts w:asciiTheme="majorHAnsi" w:hAnsiTheme="majorHAnsi"/>
          <w:noProof/>
          <w:lang w:bidi="ar-SA"/>
        </w:rPr>
        <w:drawing>
          <wp:inline distT="0" distB="0" distL="0" distR="0" wp14:anchorId="3EF9B0BE" wp14:editId="5ED61948">
            <wp:extent cx="5225415" cy="2524125"/>
            <wp:effectExtent l="19050" t="19050" r="13335" b="28575"/>
            <wp:docPr id="1" name="Picture 1" descr="C:\Users\Demandware\Desktop\Forter_BM_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mandware\Desktop\Forter_BM_Menu.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5415" cy="2524125"/>
                    </a:xfrm>
                    <a:prstGeom prst="rect">
                      <a:avLst/>
                    </a:prstGeom>
                    <a:noFill/>
                    <a:ln w="3175">
                      <a:solidFill>
                        <a:schemeClr val="tx1"/>
                      </a:solidFill>
                    </a:ln>
                  </pic:spPr>
                </pic:pic>
              </a:graphicData>
            </a:graphic>
          </wp:inline>
        </w:drawing>
      </w:r>
    </w:p>
    <w:p w14:paraId="534D8A70" w14:textId="77777777" w:rsidR="001A7579" w:rsidRDefault="001A7579" w:rsidP="006F06EC">
      <w:pPr>
        <w:pStyle w:val="Standard1"/>
        <w:spacing w:before="120"/>
        <w:rPr>
          <w:rFonts w:asciiTheme="majorHAnsi" w:hAnsiTheme="majorHAnsi"/>
        </w:rPr>
      </w:pPr>
    </w:p>
    <w:p w14:paraId="24745479" w14:textId="77777777" w:rsidR="005E742C" w:rsidRDefault="005E742C" w:rsidP="006F06EC">
      <w:pPr>
        <w:pStyle w:val="Standard1"/>
        <w:spacing w:before="120"/>
        <w:rPr>
          <w:rFonts w:asciiTheme="majorHAnsi" w:hAnsiTheme="majorHAnsi"/>
        </w:rPr>
      </w:pPr>
    </w:p>
    <w:p w14:paraId="3645E920" w14:textId="77777777" w:rsidR="005E742C" w:rsidRDefault="005E742C" w:rsidP="006F06EC">
      <w:pPr>
        <w:pStyle w:val="Standard1"/>
        <w:spacing w:before="120"/>
        <w:rPr>
          <w:rFonts w:asciiTheme="majorHAnsi" w:hAnsiTheme="majorHAnsi"/>
        </w:rPr>
      </w:pPr>
    </w:p>
    <w:p w14:paraId="4D4D01DC" w14:textId="77777777" w:rsidR="005E742C" w:rsidRDefault="005E742C" w:rsidP="006F06EC">
      <w:pPr>
        <w:pStyle w:val="Standard1"/>
        <w:spacing w:before="120"/>
        <w:rPr>
          <w:rFonts w:asciiTheme="majorHAnsi" w:hAnsiTheme="majorHAnsi"/>
        </w:rPr>
      </w:pPr>
    </w:p>
    <w:p w14:paraId="4C821B66" w14:textId="77777777" w:rsidR="005E742C" w:rsidRDefault="005E742C" w:rsidP="006F06EC">
      <w:pPr>
        <w:pStyle w:val="Standard1"/>
        <w:spacing w:before="120"/>
        <w:rPr>
          <w:rFonts w:asciiTheme="majorHAnsi" w:hAnsiTheme="majorHAnsi"/>
        </w:rPr>
      </w:pPr>
    </w:p>
    <w:p w14:paraId="7F6CCC18" w14:textId="77777777" w:rsidR="005E742C" w:rsidRPr="00794805" w:rsidRDefault="005E742C" w:rsidP="006F06EC">
      <w:pPr>
        <w:pStyle w:val="Standard1"/>
        <w:spacing w:before="120"/>
        <w:rPr>
          <w:rFonts w:asciiTheme="majorHAnsi" w:hAnsiTheme="majorHAnsi"/>
        </w:rPr>
      </w:pPr>
    </w:p>
    <w:p w14:paraId="0CEE5276" w14:textId="77777777" w:rsidR="00997F12" w:rsidRPr="00267245" w:rsidRDefault="00997F12" w:rsidP="00267245">
      <w:pPr>
        <w:pStyle w:val="Heading3"/>
        <w:ind w:left="1843"/>
        <w:jc w:val="both"/>
        <w:rPr>
          <w:rFonts w:asciiTheme="majorHAnsi" w:hAnsiTheme="majorHAnsi"/>
        </w:rPr>
      </w:pPr>
      <w:bookmarkStart w:id="56" w:name="_Toc22201494"/>
      <w:proofErr w:type="spellStart"/>
      <w:r w:rsidRPr="00267245">
        <w:rPr>
          <w:rFonts w:asciiTheme="majorHAnsi" w:hAnsiTheme="majorHAnsi"/>
        </w:rPr>
        <w:lastRenderedPageBreak/>
        <w:t>Forter</w:t>
      </w:r>
      <w:proofErr w:type="spellEnd"/>
      <w:r w:rsidRPr="00267245">
        <w:rPr>
          <w:rFonts w:asciiTheme="majorHAnsi" w:hAnsiTheme="majorHAnsi"/>
        </w:rPr>
        <w:t xml:space="preserve"> section</w:t>
      </w:r>
      <w:bookmarkEnd w:id="56"/>
    </w:p>
    <w:p w14:paraId="2DDE3F27" w14:textId="46E5EEA4" w:rsidR="00D912C2" w:rsidRPr="007C123C" w:rsidRDefault="00182E8F" w:rsidP="00182E8F">
      <w:pPr>
        <w:pStyle w:val="Standard1"/>
        <w:spacing w:before="120"/>
        <w:ind w:left="357"/>
        <w:jc w:val="both"/>
        <w:rPr>
          <w:rFonts w:asciiTheme="majorHAnsi" w:hAnsiTheme="majorHAnsi"/>
        </w:rPr>
      </w:pPr>
      <w:r>
        <w:rPr>
          <w:rFonts w:asciiTheme="majorHAnsi" w:hAnsiTheme="majorHAnsi"/>
        </w:rPr>
        <w:t>T</w:t>
      </w:r>
      <w:r w:rsidR="005022BE">
        <w:rPr>
          <w:rFonts w:asciiTheme="majorHAnsi" w:hAnsiTheme="majorHAnsi"/>
        </w:rPr>
        <w:t>his new section has been added</w:t>
      </w:r>
      <w:r>
        <w:rPr>
          <w:rFonts w:asciiTheme="majorHAnsi" w:hAnsiTheme="majorHAnsi"/>
        </w:rPr>
        <w:t xml:space="preserve"> to the Site Preferences</w:t>
      </w:r>
      <w:r w:rsidR="005022BE">
        <w:rPr>
          <w:rFonts w:asciiTheme="majorHAnsi" w:hAnsiTheme="majorHAnsi"/>
        </w:rPr>
        <w:t xml:space="preserve"> and</w:t>
      </w:r>
      <w:r>
        <w:rPr>
          <w:rFonts w:asciiTheme="majorHAnsi" w:hAnsiTheme="majorHAnsi"/>
        </w:rPr>
        <w:t xml:space="preserve"> here</w:t>
      </w:r>
      <w:r w:rsidR="005022BE">
        <w:rPr>
          <w:rFonts w:asciiTheme="majorHAnsi" w:hAnsiTheme="majorHAnsi"/>
        </w:rPr>
        <w:t xml:space="preserve"> the merchant </w:t>
      </w:r>
      <w:r>
        <w:rPr>
          <w:rFonts w:asciiTheme="majorHAnsi" w:hAnsiTheme="majorHAnsi"/>
        </w:rPr>
        <w:t>can</w:t>
      </w:r>
      <w:r w:rsidR="005022BE">
        <w:rPr>
          <w:rFonts w:asciiTheme="majorHAnsi" w:hAnsiTheme="majorHAnsi"/>
        </w:rPr>
        <w:t xml:space="preserve"> set up the </w:t>
      </w:r>
      <w:proofErr w:type="spellStart"/>
      <w:r w:rsidR="005022BE">
        <w:rPr>
          <w:rFonts w:asciiTheme="majorHAnsi" w:hAnsiTheme="majorHAnsi"/>
        </w:rPr>
        <w:t>Forter</w:t>
      </w:r>
      <w:proofErr w:type="spellEnd"/>
      <w:r w:rsidR="005022BE">
        <w:rPr>
          <w:rFonts w:asciiTheme="majorHAnsi" w:hAnsiTheme="majorHAnsi"/>
        </w:rPr>
        <w:t xml:space="preserve"> configurations and/or </w:t>
      </w:r>
      <w:r>
        <w:rPr>
          <w:rFonts w:asciiTheme="majorHAnsi" w:hAnsiTheme="majorHAnsi"/>
        </w:rPr>
        <w:t>check the status of orders</w:t>
      </w:r>
      <w:r w:rsidR="005022BE">
        <w:rPr>
          <w:rFonts w:asciiTheme="majorHAnsi" w:hAnsiTheme="majorHAnsi"/>
        </w:rPr>
        <w:t xml:space="preserve">. </w:t>
      </w:r>
    </w:p>
    <w:p w14:paraId="42297D2E" w14:textId="061FCBA0" w:rsidR="00997F12" w:rsidRDefault="00EF32D5" w:rsidP="00B77CC2">
      <w:pPr>
        <w:pStyle w:val="Standard1"/>
        <w:jc w:val="center"/>
        <w:rPr>
          <w:rFonts w:asciiTheme="majorHAnsi" w:hAnsiTheme="majorHAnsi"/>
        </w:rPr>
      </w:pPr>
      <w:r w:rsidRPr="005F7DBE">
        <w:rPr>
          <w:rFonts w:asciiTheme="majorHAnsi" w:hAnsiTheme="majorHAnsi"/>
          <w:noProof/>
          <w:lang w:bidi="ar-SA"/>
        </w:rPr>
        <w:drawing>
          <wp:inline distT="0" distB="0" distL="0" distR="0" wp14:anchorId="15EA5AB8" wp14:editId="5AA6F41F">
            <wp:extent cx="3015615" cy="1032811"/>
            <wp:effectExtent l="19050" t="19050" r="13335" b="15240"/>
            <wp:docPr id="2" name="Picture 2" descr="C:\Users\Demandware\Desktop\Forter_BM_Menu_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mandware\Desktop\Forter_BM_Menu_Pag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15615" cy="1032811"/>
                    </a:xfrm>
                    <a:prstGeom prst="rect">
                      <a:avLst/>
                    </a:prstGeom>
                    <a:noFill/>
                    <a:ln w="3175">
                      <a:solidFill>
                        <a:schemeClr val="tx1"/>
                      </a:solidFill>
                    </a:ln>
                  </pic:spPr>
                </pic:pic>
              </a:graphicData>
            </a:graphic>
          </wp:inline>
        </w:drawing>
      </w:r>
    </w:p>
    <w:p w14:paraId="0978025E" w14:textId="57288E02" w:rsidR="007C0398" w:rsidRPr="005E742C" w:rsidRDefault="007C0398" w:rsidP="005E742C">
      <w:pPr>
        <w:spacing w:after="120"/>
        <w:jc w:val="both"/>
        <w:rPr>
          <w:rFonts w:asciiTheme="majorHAnsi" w:hAnsiTheme="majorHAnsi"/>
          <w:sz w:val="20"/>
          <w:szCs w:val="20"/>
        </w:rPr>
      </w:pPr>
    </w:p>
    <w:p w14:paraId="4CB42886" w14:textId="6CEAB298" w:rsidR="00997F12" w:rsidRPr="00267245" w:rsidRDefault="00D97AD6" w:rsidP="00267245">
      <w:pPr>
        <w:pStyle w:val="Heading3"/>
        <w:ind w:left="1843"/>
        <w:jc w:val="both"/>
        <w:rPr>
          <w:rFonts w:asciiTheme="majorHAnsi" w:hAnsiTheme="majorHAnsi"/>
        </w:rPr>
      </w:pPr>
      <w:bookmarkStart w:id="57" w:name="_Toc22201495"/>
      <w:proofErr w:type="spellStart"/>
      <w:r w:rsidRPr="00935E50">
        <w:rPr>
          <w:rFonts w:asciiTheme="majorHAnsi" w:hAnsiTheme="majorHAnsi"/>
          <w:u w:val="single"/>
        </w:rPr>
        <w:t>F</w:t>
      </w:r>
      <w:r w:rsidR="00997F12" w:rsidRPr="00935E50">
        <w:rPr>
          <w:rFonts w:asciiTheme="majorHAnsi" w:hAnsiTheme="majorHAnsi"/>
          <w:u w:val="single"/>
        </w:rPr>
        <w:t>orter</w:t>
      </w:r>
      <w:proofErr w:type="spellEnd"/>
      <w:r w:rsidR="00997F12" w:rsidRPr="00267245">
        <w:rPr>
          <w:rFonts w:asciiTheme="majorHAnsi" w:hAnsiTheme="majorHAnsi"/>
        </w:rPr>
        <w:t xml:space="preserve"> configuration</w:t>
      </w:r>
      <w:bookmarkEnd w:id="57"/>
    </w:p>
    <w:p w14:paraId="36837C37" w14:textId="2E8799FC" w:rsidR="00CC66F2" w:rsidRDefault="00B56881" w:rsidP="00182E8F">
      <w:pPr>
        <w:pStyle w:val="Standard1"/>
        <w:spacing w:before="120"/>
        <w:ind w:left="357"/>
        <w:jc w:val="both"/>
        <w:rPr>
          <w:rFonts w:asciiTheme="majorHAnsi" w:hAnsiTheme="majorHAnsi"/>
        </w:rPr>
      </w:pPr>
      <w:r w:rsidRPr="00F50531">
        <w:rPr>
          <w:rFonts w:asciiTheme="majorHAnsi" w:hAnsiTheme="majorHAnsi"/>
        </w:rPr>
        <w:t xml:space="preserve">In the </w:t>
      </w:r>
      <w:proofErr w:type="spellStart"/>
      <w:r w:rsidR="005022BE" w:rsidRPr="00F50531">
        <w:rPr>
          <w:rFonts w:asciiTheme="majorHAnsi" w:hAnsiTheme="majorHAnsi"/>
        </w:rPr>
        <w:t>Forter</w:t>
      </w:r>
      <w:proofErr w:type="spellEnd"/>
      <w:r w:rsidR="005022BE" w:rsidRPr="00F50531">
        <w:rPr>
          <w:rFonts w:asciiTheme="majorHAnsi" w:hAnsiTheme="majorHAnsi"/>
        </w:rPr>
        <w:t xml:space="preserve"> dedicated </w:t>
      </w:r>
      <w:r w:rsidR="00F50531" w:rsidRPr="00F50531">
        <w:rPr>
          <w:rFonts w:asciiTheme="majorHAnsi" w:hAnsiTheme="majorHAnsi"/>
        </w:rPr>
        <w:t>section</w:t>
      </w:r>
      <w:r w:rsidR="00182E8F">
        <w:rPr>
          <w:rFonts w:asciiTheme="majorHAnsi" w:hAnsiTheme="majorHAnsi"/>
        </w:rPr>
        <w:t xml:space="preserve"> a</w:t>
      </w:r>
      <w:r w:rsidR="00F50531" w:rsidRPr="00F50531">
        <w:rPr>
          <w:rFonts w:asciiTheme="majorHAnsi" w:hAnsiTheme="majorHAnsi"/>
        </w:rPr>
        <w:t xml:space="preserve"> specific</w:t>
      </w:r>
      <w:r w:rsidR="00F50531">
        <w:rPr>
          <w:rFonts w:asciiTheme="majorHAnsi" w:hAnsiTheme="majorHAnsi"/>
        </w:rPr>
        <w:t xml:space="preserve"> </w:t>
      </w:r>
      <w:proofErr w:type="spellStart"/>
      <w:r w:rsidR="00F50531">
        <w:rPr>
          <w:rFonts w:asciiTheme="majorHAnsi" w:hAnsiTheme="majorHAnsi"/>
        </w:rPr>
        <w:t>SiteID</w:t>
      </w:r>
      <w:proofErr w:type="spellEnd"/>
      <w:r w:rsidR="00F50531">
        <w:rPr>
          <w:rFonts w:asciiTheme="majorHAnsi" w:hAnsiTheme="majorHAnsi"/>
        </w:rPr>
        <w:t xml:space="preserve"> and Secret K</w:t>
      </w:r>
      <w:r w:rsidR="00CC66F2" w:rsidRPr="001C2BAA">
        <w:rPr>
          <w:rFonts w:asciiTheme="majorHAnsi" w:hAnsiTheme="majorHAnsi"/>
        </w:rPr>
        <w:t xml:space="preserve">ey should be provided. </w:t>
      </w:r>
      <w:r w:rsidR="00182E8F">
        <w:rPr>
          <w:rFonts w:asciiTheme="majorHAnsi" w:hAnsiTheme="majorHAnsi"/>
        </w:rPr>
        <w:t>When a</w:t>
      </w:r>
      <w:r w:rsidR="009159BD" w:rsidRPr="001C2BAA">
        <w:rPr>
          <w:rFonts w:asciiTheme="majorHAnsi" w:hAnsiTheme="majorHAnsi"/>
        </w:rPr>
        <w:t xml:space="preserve"> call to </w:t>
      </w:r>
      <w:proofErr w:type="spellStart"/>
      <w:r w:rsidR="009159BD" w:rsidRPr="001C2BAA">
        <w:rPr>
          <w:rFonts w:asciiTheme="majorHAnsi" w:hAnsiTheme="majorHAnsi"/>
        </w:rPr>
        <w:t>Forter</w:t>
      </w:r>
      <w:proofErr w:type="spellEnd"/>
      <w:r w:rsidR="009159BD" w:rsidRPr="001C2BAA">
        <w:rPr>
          <w:rFonts w:asciiTheme="majorHAnsi" w:hAnsiTheme="majorHAnsi"/>
        </w:rPr>
        <w:t xml:space="preserve"> is made</w:t>
      </w:r>
      <w:r w:rsidR="00182E8F">
        <w:rPr>
          <w:rFonts w:asciiTheme="majorHAnsi" w:hAnsiTheme="majorHAnsi"/>
        </w:rPr>
        <w:t>,</w:t>
      </w:r>
      <w:r w:rsidR="009159BD" w:rsidRPr="001C2BAA">
        <w:rPr>
          <w:rFonts w:asciiTheme="majorHAnsi" w:hAnsiTheme="majorHAnsi"/>
        </w:rPr>
        <w:t xml:space="preserve"> if the combination is valid then a s</w:t>
      </w:r>
      <w:r w:rsidR="00F50531">
        <w:rPr>
          <w:rFonts w:asciiTheme="majorHAnsi" w:hAnsiTheme="majorHAnsi"/>
        </w:rPr>
        <w:t xml:space="preserve">econd page for advanced </w:t>
      </w:r>
      <w:proofErr w:type="spellStart"/>
      <w:r w:rsidR="00F50531">
        <w:rPr>
          <w:rFonts w:asciiTheme="majorHAnsi" w:hAnsiTheme="majorHAnsi"/>
        </w:rPr>
        <w:t>Forter</w:t>
      </w:r>
      <w:proofErr w:type="spellEnd"/>
      <w:r w:rsidR="00F50531">
        <w:rPr>
          <w:rFonts w:asciiTheme="majorHAnsi" w:hAnsiTheme="majorHAnsi"/>
        </w:rPr>
        <w:t xml:space="preserve"> C</w:t>
      </w:r>
      <w:r w:rsidR="009159BD" w:rsidRPr="001C2BAA">
        <w:rPr>
          <w:rFonts w:asciiTheme="majorHAnsi" w:hAnsiTheme="majorHAnsi"/>
        </w:rPr>
        <w:t>onfiguration is shown.</w:t>
      </w:r>
    </w:p>
    <w:p w14:paraId="74AF3BFD" w14:textId="49DCD152" w:rsidR="00997F12" w:rsidRDefault="00997F12" w:rsidP="005E742C">
      <w:pPr>
        <w:pStyle w:val="Standard1"/>
        <w:jc w:val="center"/>
        <w:rPr>
          <w:rFonts w:asciiTheme="majorHAnsi" w:hAnsiTheme="majorHAnsi"/>
        </w:rPr>
      </w:pPr>
      <w:r w:rsidRPr="005F7DBE">
        <w:rPr>
          <w:rFonts w:asciiTheme="majorHAnsi" w:hAnsiTheme="majorHAnsi"/>
          <w:noProof/>
          <w:lang w:bidi="ar-SA"/>
        </w:rPr>
        <w:drawing>
          <wp:inline distT="0" distB="0" distL="0" distR="0" wp14:anchorId="51F03AB4" wp14:editId="375C5F8F">
            <wp:extent cx="2962275" cy="1819910"/>
            <wp:effectExtent l="19050" t="19050" r="28575" b="27940"/>
            <wp:docPr id="3" name="Picture 3" descr="C:\Users\Demandware\Desktop\Forter_BM_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mandware\Desktop\Forter_BM_Link.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62877" cy="1820280"/>
                    </a:xfrm>
                    <a:prstGeom prst="rect">
                      <a:avLst/>
                    </a:prstGeom>
                    <a:noFill/>
                    <a:ln w="3175">
                      <a:solidFill>
                        <a:schemeClr val="tx1"/>
                      </a:solidFill>
                    </a:ln>
                  </pic:spPr>
                </pic:pic>
              </a:graphicData>
            </a:graphic>
          </wp:inline>
        </w:drawing>
      </w:r>
    </w:p>
    <w:p w14:paraId="730B9608" w14:textId="4FF31469" w:rsidR="00C87270" w:rsidRDefault="00C87270" w:rsidP="00F50531">
      <w:pPr>
        <w:pStyle w:val="Standard1"/>
        <w:jc w:val="center"/>
        <w:rPr>
          <w:rFonts w:asciiTheme="majorHAnsi" w:hAnsiTheme="majorHAnsi"/>
        </w:rPr>
      </w:pPr>
      <w:r>
        <w:rPr>
          <w:rFonts w:asciiTheme="majorHAnsi" w:hAnsiTheme="majorHAnsi"/>
          <w:noProof/>
          <w:lang w:bidi="ar-SA"/>
        </w:rPr>
        <w:drawing>
          <wp:inline distT="0" distB="0" distL="0" distR="0" wp14:anchorId="735B4F50" wp14:editId="3AABC8A3">
            <wp:extent cx="3482606" cy="3911235"/>
            <wp:effectExtent l="12700" t="12700" r="10160" b="13335"/>
            <wp:docPr id="7" name="Picture 7" descr="C:\Users\Vovkin\Pictures\Screenpresso\2018-04-25_11h32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ovkin\Pictures\Screenpresso\2018-04-25_11h32_1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00953" cy="3931841"/>
                    </a:xfrm>
                    <a:prstGeom prst="rect">
                      <a:avLst/>
                    </a:prstGeom>
                    <a:noFill/>
                    <a:ln>
                      <a:solidFill>
                        <a:schemeClr val="tx1"/>
                      </a:solidFill>
                    </a:ln>
                  </pic:spPr>
                </pic:pic>
              </a:graphicData>
            </a:graphic>
          </wp:inline>
        </w:drawing>
      </w:r>
    </w:p>
    <w:p w14:paraId="7A637530" w14:textId="6BC593C0" w:rsidR="005C2372" w:rsidRDefault="005022BE" w:rsidP="00DC197C">
      <w:pPr>
        <w:pStyle w:val="Standard1"/>
        <w:spacing w:before="120"/>
        <w:ind w:left="360"/>
        <w:jc w:val="both"/>
        <w:rPr>
          <w:rFonts w:asciiTheme="majorHAnsi" w:hAnsiTheme="majorHAnsi"/>
        </w:rPr>
      </w:pPr>
      <w:proofErr w:type="spellStart"/>
      <w:r w:rsidRPr="00EF32D5">
        <w:rPr>
          <w:rFonts w:asciiTheme="majorHAnsi" w:hAnsiTheme="majorHAnsi"/>
        </w:rPr>
        <w:lastRenderedPageBreak/>
        <w:t>Forter</w:t>
      </w:r>
      <w:proofErr w:type="spellEnd"/>
      <w:r w:rsidRPr="00EF32D5">
        <w:rPr>
          <w:rFonts w:asciiTheme="majorHAnsi" w:hAnsiTheme="majorHAnsi"/>
        </w:rPr>
        <w:t xml:space="preserve"> configuration</w:t>
      </w:r>
      <w:r w:rsidR="00182E8F">
        <w:rPr>
          <w:rFonts w:asciiTheme="majorHAnsi" w:hAnsiTheme="majorHAnsi"/>
        </w:rPr>
        <w:t>s are</w:t>
      </w:r>
      <w:r w:rsidRPr="00EF32D5">
        <w:rPr>
          <w:rFonts w:asciiTheme="majorHAnsi" w:hAnsiTheme="majorHAnsi"/>
        </w:rPr>
        <w:t xml:space="preserve"> saved in</w:t>
      </w:r>
      <w:r w:rsidR="00420EBE">
        <w:rPr>
          <w:rFonts w:asciiTheme="majorHAnsi" w:hAnsiTheme="majorHAnsi"/>
        </w:rPr>
        <w:t xml:space="preserve"> Salesforce Commerce Cloud</w:t>
      </w:r>
      <w:r w:rsidRPr="00EF32D5">
        <w:rPr>
          <w:rFonts w:asciiTheme="majorHAnsi" w:hAnsiTheme="majorHAnsi"/>
        </w:rPr>
        <w:t xml:space="preserve"> site preferences. </w:t>
      </w:r>
      <w:r w:rsidR="00182E8F">
        <w:rPr>
          <w:rFonts w:asciiTheme="majorHAnsi" w:hAnsiTheme="majorHAnsi"/>
        </w:rPr>
        <w:t>They</w:t>
      </w:r>
      <w:r w:rsidRPr="00EF32D5">
        <w:rPr>
          <w:rFonts w:asciiTheme="majorHAnsi" w:hAnsiTheme="majorHAnsi"/>
        </w:rPr>
        <w:t xml:space="preserve"> can be manipulated through the </w:t>
      </w:r>
      <w:proofErr w:type="spellStart"/>
      <w:r w:rsidRPr="00EF32D5">
        <w:rPr>
          <w:rFonts w:asciiTheme="majorHAnsi" w:hAnsiTheme="majorHAnsi"/>
        </w:rPr>
        <w:t>Forter</w:t>
      </w:r>
      <w:proofErr w:type="spellEnd"/>
      <w:r w:rsidRPr="00EF32D5">
        <w:rPr>
          <w:rFonts w:asciiTheme="majorHAnsi" w:hAnsiTheme="majorHAnsi"/>
        </w:rPr>
        <w:t xml:space="preserve"> -&gt; Configuration extension</w:t>
      </w:r>
      <w:r w:rsidR="00DE70C4">
        <w:rPr>
          <w:rFonts w:asciiTheme="majorHAnsi" w:hAnsiTheme="majorHAnsi"/>
        </w:rPr>
        <w:t xml:space="preserve"> screen. Please do not</w:t>
      </w:r>
      <w:r w:rsidRPr="00EF32D5">
        <w:rPr>
          <w:rFonts w:asciiTheme="majorHAnsi" w:hAnsiTheme="majorHAnsi"/>
        </w:rPr>
        <w:t xml:space="preserve"> </w:t>
      </w:r>
      <w:r w:rsidR="00DE70C4">
        <w:rPr>
          <w:rFonts w:asciiTheme="majorHAnsi" w:hAnsiTheme="majorHAnsi"/>
        </w:rPr>
        <w:t>manipulate them</w:t>
      </w:r>
      <w:r w:rsidRPr="00EF32D5">
        <w:rPr>
          <w:rFonts w:asciiTheme="majorHAnsi" w:hAnsiTheme="majorHAnsi"/>
        </w:rPr>
        <w:t xml:space="preserve"> dir</w:t>
      </w:r>
      <w:r w:rsidR="007C5DBB">
        <w:rPr>
          <w:rFonts w:asciiTheme="majorHAnsi" w:hAnsiTheme="majorHAnsi"/>
        </w:rPr>
        <w:t xml:space="preserve">ectly through site preferences </w:t>
      </w:r>
      <w:r w:rsidRPr="00EF32D5">
        <w:rPr>
          <w:rFonts w:asciiTheme="majorHAnsi" w:hAnsiTheme="majorHAnsi"/>
        </w:rPr>
        <w:t xml:space="preserve">because this way no </w:t>
      </w:r>
      <w:proofErr w:type="spellStart"/>
      <w:r w:rsidRPr="00EF32D5">
        <w:rPr>
          <w:rFonts w:asciiTheme="majorHAnsi" w:hAnsiTheme="majorHAnsi"/>
        </w:rPr>
        <w:t>Forter</w:t>
      </w:r>
      <w:proofErr w:type="spellEnd"/>
      <w:r w:rsidRPr="00EF32D5">
        <w:rPr>
          <w:rFonts w:asciiTheme="majorHAnsi" w:hAnsiTheme="majorHAnsi"/>
        </w:rPr>
        <w:t xml:space="preserve"> call for verification is made</w:t>
      </w:r>
      <w:r w:rsidR="00DE70C4">
        <w:rPr>
          <w:rFonts w:asciiTheme="majorHAnsi" w:hAnsiTheme="majorHAnsi"/>
        </w:rPr>
        <w:t>.</w:t>
      </w:r>
    </w:p>
    <w:p w14:paraId="093A6446" w14:textId="7B601112" w:rsidR="00997F12" w:rsidRPr="00267245" w:rsidRDefault="00997F12" w:rsidP="00267245">
      <w:pPr>
        <w:pStyle w:val="Heading3"/>
        <w:ind w:left="1843"/>
        <w:jc w:val="both"/>
        <w:rPr>
          <w:rFonts w:asciiTheme="majorHAnsi" w:hAnsiTheme="majorHAnsi"/>
        </w:rPr>
      </w:pPr>
      <w:bookmarkStart w:id="58" w:name="_Toc22201496"/>
      <w:proofErr w:type="spellStart"/>
      <w:r w:rsidRPr="00267245">
        <w:rPr>
          <w:rFonts w:asciiTheme="majorHAnsi" w:hAnsiTheme="majorHAnsi"/>
        </w:rPr>
        <w:t>Forter</w:t>
      </w:r>
      <w:proofErr w:type="spellEnd"/>
      <w:r w:rsidRPr="00267245">
        <w:rPr>
          <w:rFonts w:asciiTheme="majorHAnsi" w:hAnsiTheme="majorHAnsi"/>
        </w:rPr>
        <w:t xml:space="preserve"> Orders</w:t>
      </w:r>
      <w:bookmarkEnd w:id="58"/>
    </w:p>
    <w:p w14:paraId="4E9CC94F" w14:textId="6D2A386A" w:rsidR="000C5FC4" w:rsidRDefault="00182E8F" w:rsidP="00715C3B">
      <w:pPr>
        <w:pStyle w:val="Standard1"/>
        <w:spacing w:before="120"/>
        <w:ind w:left="357"/>
        <w:jc w:val="both"/>
        <w:rPr>
          <w:rFonts w:asciiTheme="majorHAnsi" w:hAnsiTheme="majorHAnsi"/>
        </w:rPr>
      </w:pPr>
      <w:r>
        <w:rPr>
          <w:rFonts w:asciiTheme="majorHAnsi" w:hAnsiTheme="majorHAnsi"/>
        </w:rPr>
        <w:t xml:space="preserve">A </w:t>
      </w:r>
      <w:proofErr w:type="spellStart"/>
      <w:r w:rsidR="009159BD" w:rsidRPr="00EF32D5">
        <w:rPr>
          <w:rFonts w:asciiTheme="majorHAnsi" w:hAnsiTheme="majorHAnsi"/>
        </w:rPr>
        <w:t>Forter</w:t>
      </w:r>
      <w:proofErr w:type="spellEnd"/>
      <w:r w:rsidR="009159BD" w:rsidRPr="00EF32D5">
        <w:rPr>
          <w:rFonts w:asciiTheme="majorHAnsi" w:hAnsiTheme="majorHAnsi"/>
        </w:rPr>
        <w:t xml:space="preserve"> orders page is added. </w:t>
      </w:r>
      <w:proofErr w:type="gramStart"/>
      <w:r w:rsidR="009159BD" w:rsidRPr="00EF32D5">
        <w:rPr>
          <w:rFonts w:asciiTheme="majorHAnsi" w:hAnsiTheme="majorHAnsi"/>
        </w:rPr>
        <w:t>Thus</w:t>
      </w:r>
      <w:proofErr w:type="gramEnd"/>
      <w:r w:rsidR="009159BD" w:rsidRPr="00EF32D5">
        <w:rPr>
          <w:rFonts w:asciiTheme="majorHAnsi" w:hAnsiTheme="majorHAnsi"/>
        </w:rPr>
        <w:t xml:space="preserve"> the merchant can easily search for orders based on the </w:t>
      </w:r>
      <w:proofErr w:type="spellStart"/>
      <w:r w:rsidR="009159BD" w:rsidRPr="00EF32D5">
        <w:rPr>
          <w:rFonts w:asciiTheme="majorHAnsi" w:hAnsiTheme="majorHAnsi"/>
        </w:rPr>
        <w:t>Forter</w:t>
      </w:r>
      <w:proofErr w:type="spellEnd"/>
      <w:r w:rsidR="009159BD" w:rsidRPr="00EF32D5">
        <w:rPr>
          <w:rFonts w:asciiTheme="majorHAnsi" w:hAnsiTheme="majorHAnsi"/>
        </w:rPr>
        <w:t xml:space="preserve"> </w:t>
      </w:r>
      <w:r w:rsidR="00715C3B">
        <w:rPr>
          <w:rFonts w:asciiTheme="majorHAnsi" w:hAnsiTheme="majorHAnsi"/>
        </w:rPr>
        <w:t>decision</w:t>
      </w:r>
      <w:r w:rsidR="009159BD" w:rsidRPr="005F7DBE">
        <w:rPr>
          <w:rFonts w:asciiTheme="majorHAnsi" w:hAnsiTheme="majorHAnsi"/>
        </w:rPr>
        <w:t>.</w:t>
      </w:r>
      <w:r w:rsidR="000C5FC4">
        <w:rPr>
          <w:rFonts w:asciiTheme="majorHAnsi" w:hAnsiTheme="majorHAnsi"/>
        </w:rPr>
        <w:t xml:space="preserve"> </w:t>
      </w:r>
      <w:r>
        <w:rPr>
          <w:rFonts w:asciiTheme="majorHAnsi" w:hAnsiTheme="majorHAnsi"/>
        </w:rPr>
        <w:t xml:space="preserve">The </w:t>
      </w:r>
      <w:proofErr w:type="spellStart"/>
      <w:r w:rsidR="000C5FC4">
        <w:rPr>
          <w:rFonts w:asciiTheme="majorHAnsi" w:hAnsiTheme="majorHAnsi"/>
        </w:rPr>
        <w:t>Forter</w:t>
      </w:r>
      <w:proofErr w:type="spellEnd"/>
      <w:r w:rsidR="000C5FC4">
        <w:rPr>
          <w:rFonts w:asciiTheme="majorHAnsi" w:hAnsiTheme="majorHAnsi"/>
        </w:rPr>
        <w:t xml:space="preserve"> Decision will influence the Order Status.</w:t>
      </w:r>
    </w:p>
    <w:p w14:paraId="538454D3" w14:textId="07F91938" w:rsidR="000C5FC4" w:rsidRDefault="00182E8F" w:rsidP="00765AF3">
      <w:pPr>
        <w:pStyle w:val="Standard1"/>
        <w:spacing w:before="120"/>
        <w:ind w:left="357"/>
        <w:jc w:val="both"/>
        <w:rPr>
          <w:rFonts w:asciiTheme="majorHAnsi" w:hAnsiTheme="majorHAnsi"/>
        </w:rPr>
      </w:pPr>
      <w:r>
        <w:rPr>
          <w:rFonts w:asciiTheme="majorHAnsi" w:hAnsiTheme="majorHAnsi"/>
        </w:rPr>
        <w:t>These are the possible</w:t>
      </w:r>
      <w:r w:rsidR="000C5FC4">
        <w:rPr>
          <w:rFonts w:asciiTheme="majorHAnsi" w:hAnsiTheme="majorHAnsi"/>
        </w:rPr>
        <w:t xml:space="preserve"> </w:t>
      </w:r>
      <w:proofErr w:type="spellStart"/>
      <w:r w:rsidR="000C5FC4">
        <w:rPr>
          <w:rFonts w:asciiTheme="majorHAnsi" w:hAnsiTheme="majorHAnsi"/>
        </w:rPr>
        <w:t>Forter</w:t>
      </w:r>
      <w:proofErr w:type="spellEnd"/>
      <w:r w:rsidR="000C5FC4">
        <w:rPr>
          <w:rFonts w:asciiTheme="majorHAnsi" w:hAnsiTheme="majorHAnsi"/>
        </w:rPr>
        <w:t xml:space="preserve"> Decision </w:t>
      </w:r>
      <w:r w:rsidR="00765AF3">
        <w:rPr>
          <w:rFonts w:asciiTheme="majorHAnsi" w:hAnsiTheme="majorHAnsi"/>
        </w:rPr>
        <w:t>values</w:t>
      </w:r>
      <w:r w:rsidR="000C5FC4">
        <w:rPr>
          <w:rFonts w:asciiTheme="majorHAnsi" w:hAnsiTheme="majorHAnsi"/>
        </w:rPr>
        <w:t>:</w:t>
      </w:r>
    </w:p>
    <w:p w14:paraId="2E1FBF02" w14:textId="77777777" w:rsidR="00DE70C4" w:rsidRDefault="00DE70C4" w:rsidP="00DE70C4">
      <w:pPr>
        <w:pStyle w:val="Standard1"/>
        <w:numPr>
          <w:ilvl w:val="0"/>
          <w:numId w:val="20"/>
        </w:numPr>
        <w:spacing w:before="120"/>
        <w:ind w:left="1071" w:hanging="357"/>
        <w:jc w:val="both"/>
        <w:rPr>
          <w:rFonts w:asciiTheme="majorHAnsi" w:hAnsiTheme="majorHAnsi"/>
        </w:rPr>
      </w:pPr>
      <w:r w:rsidRPr="00F50531">
        <w:rPr>
          <w:rFonts w:asciiTheme="majorHAnsi" w:hAnsiTheme="majorHAnsi"/>
          <w:b/>
        </w:rPr>
        <w:t>Approved</w:t>
      </w:r>
      <w:r>
        <w:rPr>
          <w:rFonts w:asciiTheme="majorHAnsi" w:hAnsiTheme="majorHAnsi"/>
        </w:rPr>
        <w:t xml:space="preserve"> – </w:t>
      </w:r>
      <w:proofErr w:type="spellStart"/>
      <w:r>
        <w:rPr>
          <w:rFonts w:asciiTheme="majorHAnsi" w:hAnsiTheme="majorHAnsi"/>
        </w:rPr>
        <w:t>Forter</w:t>
      </w:r>
      <w:proofErr w:type="spellEnd"/>
      <w:r>
        <w:rPr>
          <w:rFonts w:asciiTheme="majorHAnsi" w:hAnsiTheme="majorHAnsi"/>
        </w:rPr>
        <w:t xml:space="preserve"> approves the transaction; </w:t>
      </w:r>
      <w:r w:rsidRPr="00D400FD">
        <w:rPr>
          <w:rFonts w:asciiTheme="majorHAnsi" w:hAnsiTheme="majorHAnsi"/>
          <w:b/>
        </w:rPr>
        <w:t>Merchant should capture the transaction funds, communicate the successful checkout to the customer and produce</w:t>
      </w:r>
      <w:r>
        <w:rPr>
          <w:rFonts w:asciiTheme="majorHAnsi" w:hAnsiTheme="majorHAnsi"/>
          <w:b/>
        </w:rPr>
        <w:t xml:space="preserve"> an</w:t>
      </w:r>
      <w:r w:rsidRPr="00D400FD">
        <w:rPr>
          <w:rFonts w:asciiTheme="majorHAnsi" w:hAnsiTheme="majorHAnsi"/>
          <w:b/>
        </w:rPr>
        <w:t xml:space="preserve"> invoice</w:t>
      </w:r>
      <w:r>
        <w:rPr>
          <w:rFonts w:asciiTheme="majorHAnsi" w:hAnsiTheme="majorHAnsi"/>
          <w:b/>
        </w:rPr>
        <w:t>.</w:t>
      </w:r>
    </w:p>
    <w:p w14:paraId="175D3CB2" w14:textId="77777777" w:rsidR="00DE70C4" w:rsidRPr="00BA6291" w:rsidRDefault="00DE70C4" w:rsidP="00DE70C4">
      <w:pPr>
        <w:pStyle w:val="Standard1"/>
        <w:numPr>
          <w:ilvl w:val="0"/>
          <w:numId w:val="20"/>
        </w:numPr>
        <w:spacing w:before="120"/>
        <w:ind w:left="1071" w:hanging="357"/>
        <w:jc w:val="both"/>
        <w:rPr>
          <w:rFonts w:asciiTheme="majorHAnsi" w:hAnsiTheme="majorHAnsi"/>
        </w:rPr>
      </w:pPr>
      <w:r w:rsidRPr="00F50531">
        <w:rPr>
          <w:rFonts w:asciiTheme="majorHAnsi" w:hAnsiTheme="majorHAnsi"/>
          <w:b/>
        </w:rPr>
        <w:t>Declined</w:t>
      </w:r>
      <w:r>
        <w:rPr>
          <w:rFonts w:asciiTheme="majorHAnsi" w:hAnsiTheme="majorHAnsi"/>
        </w:rPr>
        <w:t xml:space="preserve"> – T</w:t>
      </w:r>
      <w:r w:rsidRPr="00BA6291">
        <w:rPr>
          <w:rFonts w:asciiTheme="majorHAnsi" w:hAnsiTheme="majorHAnsi"/>
        </w:rPr>
        <w:t xml:space="preserve">he </w:t>
      </w:r>
      <w:r>
        <w:rPr>
          <w:rFonts w:asciiTheme="majorHAnsi" w:hAnsiTheme="majorHAnsi"/>
        </w:rPr>
        <w:t>order</w:t>
      </w:r>
      <w:r w:rsidRPr="00BA6291">
        <w:rPr>
          <w:rFonts w:asciiTheme="majorHAnsi" w:hAnsiTheme="majorHAnsi"/>
        </w:rPr>
        <w:t xml:space="preserve"> is suspected </w:t>
      </w:r>
      <w:r>
        <w:rPr>
          <w:rFonts w:asciiTheme="majorHAnsi" w:hAnsiTheme="majorHAnsi"/>
        </w:rPr>
        <w:t>as fraudulent</w:t>
      </w:r>
      <w:r w:rsidRPr="00BA6291">
        <w:rPr>
          <w:rFonts w:asciiTheme="majorHAnsi" w:hAnsiTheme="majorHAnsi"/>
        </w:rPr>
        <w:t xml:space="preserve"> and </w:t>
      </w:r>
      <w:proofErr w:type="spellStart"/>
      <w:r w:rsidRPr="00BA6291">
        <w:rPr>
          <w:rFonts w:asciiTheme="majorHAnsi" w:hAnsiTheme="majorHAnsi"/>
        </w:rPr>
        <w:t>Forter</w:t>
      </w:r>
      <w:proofErr w:type="spellEnd"/>
      <w:r w:rsidRPr="00BA6291">
        <w:rPr>
          <w:rFonts w:asciiTheme="majorHAnsi" w:hAnsiTheme="majorHAnsi"/>
        </w:rPr>
        <w:t xml:space="preserve"> declines the transaction; </w:t>
      </w:r>
      <w:r w:rsidRPr="00BA6291">
        <w:rPr>
          <w:rFonts w:asciiTheme="majorHAnsi" w:hAnsiTheme="majorHAnsi"/>
          <w:b/>
        </w:rPr>
        <w:t>Merchant should cancel the transaction and communicate with the customer</w:t>
      </w:r>
    </w:p>
    <w:p w14:paraId="020FD382" w14:textId="6B88E332" w:rsidR="00DE70C4" w:rsidRPr="00DE70C4" w:rsidRDefault="00DE70C4" w:rsidP="00DE70C4">
      <w:pPr>
        <w:pStyle w:val="Standard1"/>
        <w:numPr>
          <w:ilvl w:val="0"/>
          <w:numId w:val="20"/>
        </w:numPr>
        <w:spacing w:before="120"/>
        <w:jc w:val="both"/>
        <w:rPr>
          <w:rFonts w:asciiTheme="majorHAnsi" w:hAnsiTheme="majorHAnsi"/>
        </w:rPr>
      </w:pPr>
      <w:r w:rsidRPr="00F50531">
        <w:rPr>
          <w:rFonts w:asciiTheme="majorHAnsi" w:hAnsiTheme="majorHAnsi"/>
          <w:b/>
        </w:rPr>
        <w:t>Not reviewed</w:t>
      </w:r>
      <w:r>
        <w:rPr>
          <w:rFonts w:asciiTheme="majorHAnsi" w:hAnsiTheme="majorHAnsi"/>
        </w:rPr>
        <w:t xml:space="preserve"> – </w:t>
      </w:r>
      <w:proofErr w:type="spellStart"/>
      <w:r>
        <w:rPr>
          <w:rFonts w:asciiTheme="majorHAnsi" w:hAnsiTheme="majorHAnsi"/>
        </w:rPr>
        <w:t>Forter</w:t>
      </w:r>
      <w:proofErr w:type="spellEnd"/>
      <w:r>
        <w:rPr>
          <w:rFonts w:asciiTheme="majorHAnsi" w:hAnsiTheme="majorHAnsi"/>
        </w:rPr>
        <w:t xml:space="preserve"> does not have sufficient information in order to approve or decline the transaction; </w:t>
      </w:r>
      <w:proofErr w:type="spellStart"/>
      <w:r w:rsidRPr="00D400FD">
        <w:rPr>
          <w:rFonts w:asciiTheme="majorHAnsi" w:hAnsiTheme="majorHAnsi"/>
          <w:b/>
        </w:rPr>
        <w:t>Forter</w:t>
      </w:r>
      <w:proofErr w:type="spellEnd"/>
      <w:r w:rsidRPr="00D400FD">
        <w:rPr>
          <w:rFonts w:asciiTheme="majorHAnsi" w:hAnsiTheme="majorHAnsi"/>
          <w:b/>
        </w:rPr>
        <w:t xml:space="preserve"> does not review the transaction, according to policy. Merchant should act according to </w:t>
      </w:r>
      <w:r>
        <w:rPr>
          <w:rFonts w:asciiTheme="majorHAnsi" w:hAnsiTheme="majorHAnsi"/>
          <w:b/>
        </w:rPr>
        <w:t xml:space="preserve">the </w:t>
      </w:r>
      <w:r w:rsidRPr="00D400FD">
        <w:rPr>
          <w:rFonts w:asciiTheme="majorHAnsi" w:hAnsiTheme="majorHAnsi"/>
          <w:b/>
        </w:rPr>
        <w:t xml:space="preserve">policy </w:t>
      </w:r>
      <w:r>
        <w:rPr>
          <w:rFonts w:asciiTheme="majorHAnsi" w:hAnsiTheme="majorHAnsi"/>
          <w:b/>
        </w:rPr>
        <w:t xml:space="preserve">that was in place </w:t>
      </w:r>
      <w:r w:rsidRPr="00D400FD">
        <w:rPr>
          <w:rFonts w:asciiTheme="majorHAnsi" w:hAnsiTheme="majorHAnsi"/>
          <w:b/>
        </w:rPr>
        <w:t>before</w:t>
      </w:r>
      <w:r>
        <w:rPr>
          <w:rFonts w:asciiTheme="majorHAnsi" w:hAnsiTheme="majorHAnsi"/>
          <w:b/>
        </w:rPr>
        <w:t xml:space="preserve"> integration with</w:t>
      </w:r>
      <w:r w:rsidRPr="00D400FD">
        <w:rPr>
          <w:rFonts w:asciiTheme="majorHAnsi" w:hAnsiTheme="majorHAnsi"/>
          <w:b/>
        </w:rPr>
        <w:t xml:space="preserve"> </w:t>
      </w:r>
      <w:proofErr w:type="spellStart"/>
      <w:r w:rsidRPr="00D400FD">
        <w:rPr>
          <w:rFonts w:asciiTheme="majorHAnsi" w:hAnsiTheme="majorHAnsi"/>
          <w:b/>
        </w:rPr>
        <w:t>Forter</w:t>
      </w:r>
      <w:proofErr w:type="spellEnd"/>
      <w:r>
        <w:rPr>
          <w:rFonts w:asciiTheme="majorHAnsi" w:hAnsiTheme="majorHAnsi"/>
          <w:b/>
        </w:rPr>
        <w:t xml:space="preserve"> </w:t>
      </w:r>
      <w:r w:rsidRPr="00BA6291">
        <w:rPr>
          <w:rFonts w:asciiTheme="majorHAnsi" w:eastAsia="Wingdings" w:hAnsiTheme="majorHAnsi" w:cs="Wingdings"/>
        </w:rPr>
        <w:t>à</w:t>
      </w:r>
      <w:r w:rsidRPr="00BA6291">
        <w:rPr>
          <w:rFonts w:asciiTheme="majorHAnsi" w:hAnsiTheme="majorHAnsi"/>
        </w:rPr>
        <w:t xml:space="preserve"> merchant verifies data: approve/decline the </w:t>
      </w:r>
      <w:r>
        <w:rPr>
          <w:rFonts w:asciiTheme="majorHAnsi" w:hAnsiTheme="majorHAnsi"/>
        </w:rPr>
        <w:t>order</w:t>
      </w:r>
      <w:r w:rsidR="00F063EF">
        <w:rPr>
          <w:rFonts w:asciiTheme="majorHAnsi" w:hAnsiTheme="majorHAnsi"/>
        </w:rPr>
        <w:t>.</w:t>
      </w:r>
    </w:p>
    <w:p w14:paraId="4E31A365" w14:textId="2A8CC209" w:rsidR="000C5FC4" w:rsidRPr="00F50531" w:rsidRDefault="00EE0656" w:rsidP="002B14EC">
      <w:pPr>
        <w:pStyle w:val="Standard1"/>
        <w:numPr>
          <w:ilvl w:val="0"/>
          <w:numId w:val="20"/>
        </w:numPr>
        <w:spacing w:before="120"/>
        <w:ind w:left="1071" w:hanging="357"/>
        <w:jc w:val="both"/>
        <w:rPr>
          <w:rFonts w:asciiTheme="majorHAnsi" w:hAnsiTheme="majorHAnsi"/>
        </w:rPr>
      </w:pPr>
      <w:r>
        <w:rPr>
          <w:rFonts w:asciiTheme="majorHAnsi" w:hAnsiTheme="majorHAnsi"/>
          <w:b/>
        </w:rPr>
        <w:t xml:space="preserve">Error </w:t>
      </w:r>
      <w:r w:rsidR="00182E8F">
        <w:rPr>
          <w:rFonts w:asciiTheme="majorHAnsi" w:hAnsiTheme="majorHAnsi"/>
        </w:rPr>
        <w:t>– T</w:t>
      </w:r>
      <w:r w:rsidR="00187473" w:rsidRPr="00F50531">
        <w:rPr>
          <w:rFonts w:asciiTheme="majorHAnsi" w:hAnsiTheme="majorHAnsi"/>
        </w:rPr>
        <w:t xml:space="preserve">he information is not sent to </w:t>
      </w:r>
      <w:proofErr w:type="spellStart"/>
      <w:r w:rsidR="00187473" w:rsidRPr="00F50531">
        <w:rPr>
          <w:rFonts w:asciiTheme="majorHAnsi" w:hAnsiTheme="majorHAnsi"/>
        </w:rPr>
        <w:t>Forter</w:t>
      </w:r>
      <w:proofErr w:type="spellEnd"/>
      <w:r w:rsidR="00187473" w:rsidRPr="00F50531">
        <w:rPr>
          <w:rFonts w:asciiTheme="majorHAnsi" w:hAnsiTheme="majorHAnsi"/>
        </w:rPr>
        <w:t xml:space="preserve"> (</w:t>
      </w:r>
      <w:r w:rsidR="00DC197C">
        <w:rPr>
          <w:rFonts w:asciiTheme="majorHAnsi" w:hAnsiTheme="majorHAnsi"/>
          <w:b/>
        </w:rPr>
        <w:t xml:space="preserve">due to issues with </w:t>
      </w:r>
      <w:r w:rsidR="007C5DBB">
        <w:rPr>
          <w:rFonts w:asciiTheme="majorHAnsi" w:hAnsiTheme="majorHAnsi"/>
          <w:b/>
        </w:rPr>
        <w:t>the cartridge</w:t>
      </w:r>
      <w:r w:rsidR="00187473" w:rsidRPr="00F50531">
        <w:rPr>
          <w:rFonts w:asciiTheme="majorHAnsi" w:hAnsiTheme="majorHAnsi"/>
        </w:rPr>
        <w:t>)</w:t>
      </w:r>
      <w:r w:rsidR="00765AF3">
        <w:rPr>
          <w:rFonts w:asciiTheme="majorHAnsi" w:hAnsiTheme="majorHAnsi"/>
        </w:rPr>
        <w:t>.</w:t>
      </w:r>
      <w:r w:rsidR="00291254">
        <w:rPr>
          <w:rFonts w:asciiTheme="majorHAnsi" w:hAnsiTheme="majorHAnsi"/>
        </w:rPr>
        <w:t xml:space="preserve"> As noted above, </w:t>
      </w:r>
      <w:r w:rsidR="00291254" w:rsidRPr="003A63BD">
        <w:rPr>
          <w:rFonts w:asciiTheme="majorHAnsi" w:hAnsiTheme="majorHAnsi"/>
          <w:i/>
          <w:iCs/>
        </w:rPr>
        <w:t>the merchant should configure the desired flow for this use case</w:t>
      </w:r>
      <w:r w:rsidR="00291254">
        <w:rPr>
          <w:rFonts w:asciiTheme="majorHAnsi" w:hAnsiTheme="majorHAnsi"/>
        </w:rPr>
        <w:t>. In the sample flow above orders are captured.</w:t>
      </w:r>
      <w:r w:rsidR="00DC197C">
        <w:rPr>
          <w:rFonts w:asciiTheme="majorHAnsi" w:hAnsiTheme="majorHAnsi"/>
        </w:rPr>
        <w:t xml:space="preserve"> </w:t>
      </w:r>
      <w:r w:rsidR="005D5273">
        <w:rPr>
          <w:rFonts w:asciiTheme="majorHAnsi" w:hAnsiTheme="majorHAnsi"/>
          <w:i/>
          <w:iCs/>
        </w:rPr>
        <w:t xml:space="preserve">This should not happen. </w:t>
      </w:r>
      <w:r w:rsidR="00725747">
        <w:rPr>
          <w:rFonts w:asciiTheme="majorHAnsi" w:hAnsiTheme="majorHAnsi"/>
          <w:i/>
          <w:iCs/>
        </w:rPr>
        <w:t xml:space="preserve">In case </w:t>
      </w:r>
      <w:r w:rsidR="005D5273">
        <w:rPr>
          <w:rFonts w:asciiTheme="majorHAnsi" w:hAnsiTheme="majorHAnsi"/>
          <w:i/>
          <w:iCs/>
        </w:rPr>
        <w:t xml:space="preserve">it does </w:t>
      </w:r>
      <w:r w:rsidR="00725747">
        <w:rPr>
          <w:rFonts w:asciiTheme="majorHAnsi" w:hAnsiTheme="majorHAnsi"/>
          <w:i/>
          <w:iCs/>
        </w:rPr>
        <w:t>the</w:t>
      </w:r>
      <w:r w:rsidR="002B14EC" w:rsidRPr="002B14EC">
        <w:rPr>
          <w:rFonts w:asciiTheme="majorHAnsi" w:hAnsiTheme="majorHAnsi"/>
          <w:i/>
          <w:iCs/>
        </w:rPr>
        <w:t xml:space="preserve"> merchant </w:t>
      </w:r>
      <w:r w:rsidR="00725747">
        <w:rPr>
          <w:rFonts w:asciiTheme="majorHAnsi" w:hAnsiTheme="majorHAnsi"/>
          <w:i/>
          <w:iCs/>
        </w:rPr>
        <w:t xml:space="preserve">should reach out </w:t>
      </w:r>
      <w:proofErr w:type="spellStart"/>
      <w:r w:rsidR="00725747">
        <w:rPr>
          <w:rFonts w:asciiTheme="majorHAnsi" w:hAnsiTheme="majorHAnsi"/>
          <w:i/>
          <w:iCs/>
        </w:rPr>
        <w:t>Forter</w:t>
      </w:r>
      <w:proofErr w:type="spellEnd"/>
      <w:r w:rsidR="00725747">
        <w:rPr>
          <w:rFonts w:asciiTheme="majorHAnsi" w:hAnsiTheme="majorHAnsi"/>
          <w:i/>
          <w:iCs/>
        </w:rPr>
        <w:t xml:space="preserve"> customer support to investigate the issue</w:t>
      </w:r>
      <w:r w:rsidR="002B14EC">
        <w:rPr>
          <w:rFonts w:asciiTheme="majorHAnsi" w:hAnsiTheme="majorHAnsi"/>
        </w:rPr>
        <w:t>.</w:t>
      </w:r>
    </w:p>
    <w:p w14:paraId="2B11FD36" w14:textId="206E4FBB" w:rsidR="00137CE1" w:rsidRPr="00137CE1" w:rsidRDefault="000C5FC4" w:rsidP="00137CE1">
      <w:pPr>
        <w:pStyle w:val="Standard1"/>
        <w:numPr>
          <w:ilvl w:val="0"/>
          <w:numId w:val="20"/>
        </w:numPr>
        <w:spacing w:before="120"/>
        <w:ind w:left="1071" w:hanging="357"/>
        <w:jc w:val="both"/>
        <w:rPr>
          <w:rFonts w:asciiTheme="majorHAnsi" w:hAnsiTheme="majorHAnsi"/>
        </w:rPr>
      </w:pPr>
      <w:r w:rsidRPr="00F50531">
        <w:rPr>
          <w:rFonts w:asciiTheme="majorHAnsi" w:hAnsiTheme="majorHAnsi"/>
          <w:b/>
        </w:rPr>
        <w:t>Not sent</w:t>
      </w:r>
      <w:r w:rsidRPr="00F50531">
        <w:rPr>
          <w:rFonts w:asciiTheme="majorHAnsi" w:hAnsiTheme="majorHAnsi"/>
        </w:rPr>
        <w:t xml:space="preserve"> – </w:t>
      </w:r>
      <w:r w:rsidR="002B14EC">
        <w:rPr>
          <w:rFonts w:asciiTheme="majorHAnsi" w:hAnsiTheme="majorHAnsi"/>
        </w:rPr>
        <w:t xml:space="preserve">Orders not sent to </w:t>
      </w:r>
      <w:proofErr w:type="spellStart"/>
      <w:r w:rsidR="002B14EC">
        <w:rPr>
          <w:rFonts w:asciiTheme="majorHAnsi" w:hAnsiTheme="majorHAnsi"/>
        </w:rPr>
        <w:t>Forter</w:t>
      </w:r>
      <w:proofErr w:type="spellEnd"/>
      <w:r w:rsidR="002B14EC">
        <w:rPr>
          <w:rFonts w:asciiTheme="majorHAnsi" w:hAnsiTheme="majorHAnsi"/>
        </w:rPr>
        <w:t xml:space="preserve">. </w:t>
      </w:r>
      <w:r w:rsidR="00182E8F">
        <w:rPr>
          <w:rFonts w:asciiTheme="majorHAnsi" w:hAnsiTheme="majorHAnsi"/>
        </w:rPr>
        <w:t>This i</w:t>
      </w:r>
      <w:r w:rsidR="00BA6291" w:rsidRPr="00F50531">
        <w:rPr>
          <w:rFonts w:asciiTheme="majorHAnsi" w:hAnsiTheme="majorHAnsi"/>
        </w:rPr>
        <w:t>s the default status for all previous cartridge installation o</w:t>
      </w:r>
      <w:r w:rsidR="00187473" w:rsidRPr="00F50531">
        <w:rPr>
          <w:rFonts w:asciiTheme="majorHAnsi" w:hAnsiTheme="majorHAnsi"/>
        </w:rPr>
        <w:t>rder</w:t>
      </w:r>
      <w:r w:rsidR="00BA6291" w:rsidRPr="00F50531">
        <w:rPr>
          <w:rFonts w:asciiTheme="majorHAnsi" w:hAnsiTheme="majorHAnsi"/>
        </w:rPr>
        <w:t>s that are in the system</w:t>
      </w:r>
      <w:r w:rsidR="00182E8F">
        <w:rPr>
          <w:rFonts w:asciiTheme="majorHAnsi" w:hAnsiTheme="majorHAnsi"/>
        </w:rPr>
        <w:t>.</w:t>
      </w:r>
    </w:p>
    <w:p w14:paraId="59CA7C91" w14:textId="34D86336" w:rsidR="00997F12" w:rsidRPr="005F7DBE" w:rsidRDefault="003E3E84" w:rsidP="00137CE1">
      <w:pPr>
        <w:pStyle w:val="Standard1"/>
        <w:ind w:left="360"/>
        <w:jc w:val="center"/>
        <w:rPr>
          <w:rFonts w:asciiTheme="majorHAnsi" w:hAnsiTheme="majorHAnsi"/>
        </w:rPr>
      </w:pPr>
      <w:r>
        <w:rPr>
          <w:rFonts w:asciiTheme="majorHAnsi" w:hAnsiTheme="majorHAnsi"/>
          <w:noProof/>
          <w:lang w:bidi="ar-SA"/>
        </w:rPr>
        <w:drawing>
          <wp:inline distT="0" distB="0" distL="0" distR="0" wp14:anchorId="6C62F02C" wp14:editId="4CD90955">
            <wp:extent cx="6188710" cy="1645285"/>
            <wp:effectExtent l="19050" t="19050" r="2159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rder view for the cert doc.JPG"/>
                    <pic:cNvPicPr/>
                  </pic:nvPicPr>
                  <pic:blipFill>
                    <a:blip r:embed="rId99">
                      <a:extLst>
                        <a:ext uri="{28A0092B-C50C-407E-A947-70E740481C1C}">
                          <a14:useLocalDpi xmlns:a14="http://schemas.microsoft.com/office/drawing/2010/main" val="0"/>
                        </a:ext>
                      </a:extLst>
                    </a:blip>
                    <a:stretch>
                      <a:fillRect/>
                    </a:stretch>
                  </pic:blipFill>
                  <pic:spPr>
                    <a:xfrm>
                      <a:off x="0" y="0"/>
                      <a:ext cx="6188710" cy="1645285"/>
                    </a:xfrm>
                    <a:prstGeom prst="rect">
                      <a:avLst/>
                    </a:prstGeom>
                    <a:ln>
                      <a:solidFill>
                        <a:schemeClr val="tx1"/>
                      </a:solidFill>
                    </a:ln>
                  </pic:spPr>
                </pic:pic>
              </a:graphicData>
            </a:graphic>
          </wp:inline>
        </w:drawing>
      </w:r>
    </w:p>
    <w:p w14:paraId="637E079F" w14:textId="149270AA" w:rsidR="00ED701C" w:rsidRDefault="00C23FAE" w:rsidP="002D1707">
      <w:pPr>
        <w:pStyle w:val="Standard1"/>
        <w:tabs>
          <w:tab w:val="left" w:pos="360"/>
        </w:tabs>
        <w:ind w:left="360"/>
        <w:jc w:val="both"/>
        <w:rPr>
          <w:rFonts w:asciiTheme="majorHAnsi" w:hAnsiTheme="majorHAnsi"/>
        </w:rPr>
      </w:pPr>
      <w:r>
        <w:rPr>
          <w:rFonts w:asciiTheme="majorHAnsi" w:hAnsiTheme="majorHAnsi"/>
        </w:rPr>
        <w:t xml:space="preserve">In addition, you may want to add the </w:t>
      </w:r>
      <w:proofErr w:type="spellStart"/>
      <w:r>
        <w:rPr>
          <w:rFonts w:asciiTheme="majorHAnsi" w:hAnsiTheme="majorHAnsi"/>
        </w:rPr>
        <w:t>Forter</w:t>
      </w:r>
      <w:proofErr w:type="spellEnd"/>
      <w:r>
        <w:rPr>
          <w:rFonts w:asciiTheme="majorHAnsi" w:hAnsiTheme="majorHAnsi"/>
        </w:rPr>
        <w:t xml:space="preserve"> Decision</w:t>
      </w:r>
      <w:r w:rsidR="00491500">
        <w:rPr>
          <w:rFonts w:asciiTheme="majorHAnsi" w:hAnsiTheme="majorHAnsi"/>
        </w:rPr>
        <w:t xml:space="preserve">, </w:t>
      </w:r>
      <w:r>
        <w:rPr>
          <w:rFonts w:asciiTheme="majorHAnsi" w:hAnsiTheme="majorHAnsi"/>
        </w:rPr>
        <w:t xml:space="preserve">the </w:t>
      </w:r>
      <w:proofErr w:type="spellStart"/>
      <w:r>
        <w:rPr>
          <w:rFonts w:asciiTheme="majorHAnsi" w:hAnsiTheme="majorHAnsi"/>
        </w:rPr>
        <w:t>Forter</w:t>
      </w:r>
      <w:proofErr w:type="spellEnd"/>
      <w:r>
        <w:rPr>
          <w:rFonts w:asciiTheme="majorHAnsi" w:hAnsiTheme="majorHAnsi"/>
        </w:rPr>
        <w:t xml:space="preserve"> Order Link</w:t>
      </w:r>
      <w:r w:rsidR="002D1707">
        <w:rPr>
          <w:rFonts w:asciiTheme="majorHAnsi" w:hAnsiTheme="majorHAnsi"/>
        </w:rPr>
        <w:t xml:space="preserve"> and </w:t>
      </w:r>
      <w:r w:rsidR="00491500">
        <w:rPr>
          <w:rFonts w:asciiTheme="majorHAnsi" w:hAnsiTheme="majorHAnsi"/>
        </w:rPr>
        <w:t xml:space="preserve">the </w:t>
      </w:r>
      <w:proofErr w:type="spellStart"/>
      <w:r w:rsidR="00491500">
        <w:rPr>
          <w:rFonts w:asciiTheme="majorHAnsi" w:hAnsiTheme="majorHAnsi"/>
        </w:rPr>
        <w:t>Forter</w:t>
      </w:r>
      <w:proofErr w:type="spellEnd"/>
      <w:r w:rsidR="00491500">
        <w:rPr>
          <w:rFonts w:asciiTheme="majorHAnsi" w:hAnsiTheme="majorHAnsi"/>
        </w:rPr>
        <w:t xml:space="preserve"> Reason Code</w:t>
      </w:r>
      <w:r w:rsidR="002D1707">
        <w:rPr>
          <w:rFonts w:asciiTheme="majorHAnsi" w:hAnsiTheme="majorHAnsi"/>
        </w:rPr>
        <w:t xml:space="preserve"> </w:t>
      </w:r>
      <w:r>
        <w:rPr>
          <w:rFonts w:asciiTheme="majorHAnsi" w:hAnsiTheme="majorHAnsi"/>
        </w:rPr>
        <w:t>to the default order search view.</w:t>
      </w:r>
    </w:p>
    <w:p w14:paraId="382032B7" w14:textId="1C033D59" w:rsidR="004507C5" w:rsidRDefault="002D1707" w:rsidP="00C33F9D">
      <w:pPr>
        <w:pStyle w:val="Standard1"/>
        <w:tabs>
          <w:tab w:val="left" w:pos="360"/>
        </w:tabs>
        <w:ind w:left="360"/>
        <w:jc w:val="both"/>
        <w:rPr>
          <w:rFonts w:asciiTheme="majorHAnsi" w:hAnsiTheme="majorHAnsi"/>
        </w:rPr>
      </w:pPr>
      <w:r>
        <w:rPr>
          <w:rFonts w:asciiTheme="majorHAnsi" w:hAnsiTheme="majorHAnsi"/>
          <w:noProof/>
        </w:rPr>
        <w:lastRenderedPageBreak/>
        <w:drawing>
          <wp:inline distT="0" distB="0" distL="0" distR="0" wp14:anchorId="43552D30" wp14:editId="53CA726F">
            <wp:extent cx="6188710" cy="1452245"/>
            <wp:effectExtent l="0" t="0" r="0" b="0"/>
            <wp:docPr id="55867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7157" name="Picture 1" descr="A screenshot of a compute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188710" cy="1452245"/>
                    </a:xfrm>
                    <a:prstGeom prst="rect">
                      <a:avLst/>
                    </a:prstGeom>
                  </pic:spPr>
                </pic:pic>
              </a:graphicData>
            </a:graphic>
          </wp:inline>
        </w:drawing>
      </w:r>
    </w:p>
    <w:p w14:paraId="4646715E" w14:textId="77777777" w:rsidR="004507C5" w:rsidRDefault="004507C5" w:rsidP="00C33F9D">
      <w:pPr>
        <w:pStyle w:val="Standard1"/>
        <w:tabs>
          <w:tab w:val="left" w:pos="360"/>
        </w:tabs>
        <w:ind w:left="360"/>
        <w:jc w:val="both"/>
        <w:rPr>
          <w:rFonts w:asciiTheme="majorHAnsi" w:hAnsiTheme="majorHAnsi"/>
        </w:rPr>
      </w:pPr>
    </w:p>
    <w:p w14:paraId="02FA2287" w14:textId="001A3078" w:rsidR="00C33F9D" w:rsidRDefault="00C33F9D" w:rsidP="00C33F9D">
      <w:pPr>
        <w:pStyle w:val="Standard1"/>
        <w:tabs>
          <w:tab w:val="left" w:pos="360"/>
        </w:tabs>
        <w:ind w:left="360"/>
        <w:jc w:val="both"/>
        <w:rPr>
          <w:rFonts w:asciiTheme="majorHAnsi" w:hAnsiTheme="majorHAnsi"/>
        </w:rPr>
      </w:pPr>
      <w:r>
        <w:rPr>
          <w:rFonts w:asciiTheme="majorHAnsi" w:hAnsiTheme="majorHAnsi"/>
        </w:rPr>
        <w:t>Steps to add custom fields described below:</w:t>
      </w:r>
    </w:p>
    <w:p w14:paraId="07C20B71" w14:textId="194E4858" w:rsidR="00C33F9D" w:rsidRDefault="00C33F9D" w:rsidP="00C33F9D">
      <w:pPr>
        <w:pStyle w:val="Standard1"/>
        <w:numPr>
          <w:ilvl w:val="0"/>
          <w:numId w:val="43"/>
        </w:numPr>
        <w:tabs>
          <w:tab w:val="left" w:pos="360"/>
        </w:tabs>
        <w:jc w:val="both"/>
        <w:rPr>
          <w:rFonts w:asciiTheme="majorHAnsi" w:hAnsiTheme="majorHAnsi"/>
        </w:rPr>
      </w:pPr>
      <w:r w:rsidRPr="000D3746">
        <w:rPr>
          <w:rFonts w:asciiTheme="majorHAnsi" w:hAnsiTheme="majorHAnsi"/>
        </w:rPr>
        <w:t xml:space="preserve">Go to </w:t>
      </w:r>
      <w:r>
        <w:rPr>
          <w:rFonts w:asciiTheme="majorHAnsi" w:hAnsiTheme="majorHAnsi"/>
        </w:rPr>
        <w:t>Administration &gt; Global Preferences</w:t>
      </w:r>
      <w:r w:rsidRPr="000D3746">
        <w:rPr>
          <w:rFonts w:asciiTheme="majorHAnsi" w:hAnsiTheme="majorHAnsi"/>
        </w:rPr>
        <w:t xml:space="preserve"> &gt; </w:t>
      </w:r>
      <w:r>
        <w:rPr>
          <w:rFonts w:asciiTheme="majorHAnsi" w:hAnsiTheme="majorHAnsi"/>
        </w:rPr>
        <w:t>Order Search.</w:t>
      </w:r>
    </w:p>
    <w:p w14:paraId="32AB0EC5" w14:textId="3F0B9E7D" w:rsidR="004507C5" w:rsidRDefault="004507C5" w:rsidP="004507C5">
      <w:pPr>
        <w:pStyle w:val="Standard1"/>
        <w:tabs>
          <w:tab w:val="left" w:pos="360"/>
        </w:tabs>
        <w:ind w:left="720"/>
        <w:jc w:val="center"/>
        <w:rPr>
          <w:rFonts w:asciiTheme="majorHAnsi" w:hAnsiTheme="majorHAnsi"/>
        </w:rPr>
      </w:pPr>
      <w:r w:rsidRPr="004507C5">
        <w:rPr>
          <w:rFonts w:asciiTheme="majorHAnsi" w:hAnsiTheme="majorHAnsi"/>
          <w:noProof/>
          <w:lang w:bidi="ar-SA"/>
        </w:rPr>
        <w:drawing>
          <wp:inline distT="0" distB="0" distL="0" distR="0" wp14:anchorId="3BCBEBAA" wp14:editId="3230B6ED">
            <wp:extent cx="2935936" cy="2247900"/>
            <wp:effectExtent l="19050" t="19050" r="1714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943369" cy="2253591"/>
                    </a:xfrm>
                    <a:prstGeom prst="rect">
                      <a:avLst/>
                    </a:prstGeom>
                    <a:ln>
                      <a:solidFill>
                        <a:schemeClr val="tx1"/>
                      </a:solidFill>
                    </a:ln>
                  </pic:spPr>
                </pic:pic>
              </a:graphicData>
            </a:graphic>
          </wp:inline>
        </w:drawing>
      </w:r>
    </w:p>
    <w:p w14:paraId="403E1E40" w14:textId="6BC8F6A7" w:rsidR="00C33F9D" w:rsidRDefault="004507C5" w:rsidP="00C33F9D">
      <w:pPr>
        <w:pStyle w:val="Standard1"/>
        <w:numPr>
          <w:ilvl w:val="0"/>
          <w:numId w:val="43"/>
        </w:numPr>
        <w:tabs>
          <w:tab w:val="left" w:pos="360"/>
        </w:tabs>
        <w:jc w:val="both"/>
        <w:rPr>
          <w:rFonts w:asciiTheme="majorHAnsi" w:hAnsiTheme="majorHAnsi"/>
        </w:rPr>
      </w:pPr>
      <w:r>
        <w:rPr>
          <w:rFonts w:asciiTheme="majorHAnsi" w:hAnsiTheme="majorHAnsi"/>
        </w:rPr>
        <w:t>Click on ‘…’ button</w:t>
      </w:r>
      <w:r w:rsidR="003D3816">
        <w:rPr>
          <w:rFonts w:asciiTheme="majorHAnsi" w:hAnsiTheme="majorHAnsi"/>
        </w:rPr>
        <w:t>,</w:t>
      </w:r>
      <w:r>
        <w:rPr>
          <w:rFonts w:asciiTheme="majorHAnsi" w:hAnsiTheme="majorHAnsi"/>
        </w:rPr>
        <w:t xml:space="preserve"> search for</w:t>
      </w:r>
      <w:r w:rsidR="005A3491">
        <w:rPr>
          <w:rFonts w:asciiTheme="majorHAnsi" w:hAnsiTheme="majorHAnsi"/>
        </w:rPr>
        <w:t xml:space="preserve"> the</w:t>
      </w:r>
      <w:r>
        <w:rPr>
          <w:rFonts w:asciiTheme="majorHAnsi" w:hAnsiTheme="majorHAnsi"/>
        </w:rPr>
        <w:t xml:space="preserve"> ‘</w:t>
      </w:r>
      <w:proofErr w:type="spellStart"/>
      <w:r>
        <w:rPr>
          <w:rFonts w:asciiTheme="majorHAnsi" w:hAnsiTheme="majorHAnsi"/>
        </w:rPr>
        <w:t>forterDecision</w:t>
      </w:r>
      <w:proofErr w:type="spellEnd"/>
      <w:r>
        <w:rPr>
          <w:rFonts w:asciiTheme="majorHAnsi" w:hAnsiTheme="majorHAnsi"/>
        </w:rPr>
        <w:t>’ attribute and click on it.</w:t>
      </w:r>
    </w:p>
    <w:p w14:paraId="3EE91FB9" w14:textId="43879D33" w:rsidR="004507C5" w:rsidRDefault="004507C5" w:rsidP="004507C5">
      <w:pPr>
        <w:pStyle w:val="Standard1"/>
        <w:tabs>
          <w:tab w:val="left" w:pos="360"/>
        </w:tabs>
        <w:ind w:left="720"/>
        <w:jc w:val="center"/>
        <w:rPr>
          <w:rFonts w:asciiTheme="majorHAnsi" w:hAnsiTheme="majorHAnsi"/>
        </w:rPr>
      </w:pPr>
      <w:r w:rsidRPr="004507C5">
        <w:rPr>
          <w:rFonts w:asciiTheme="majorHAnsi" w:hAnsiTheme="majorHAnsi"/>
          <w:noProof/>
          <w:lang w:bidi="ar-SA"/>
        </w:rPr>
        <w:drawing>
          <wp:inline distT="0" distB="0" distL="0" distR="0" wp14:anchorId="44A68FE9" wp14:editId="3D88B0D7">
            <wp:extent cx="2638012" cy="2476500"/>
            <wp:effectExtent l="19050" t="19050" r="1016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643399" cy="2481557"/>
                    </a:xfrm>
                    <a:prstGeom prst="rect">
                      <a:avLst/>
                    </a:prstGeom>
                    <a:ln>
                      <a:solidFill>
                        <a:schemeClr val="tx1"/>
                      </a:solidFill>
                    </a:ln>
                  </pic:spPr>
                </pic:pic>
              </a:graphicData>
            </a:graphic>
          </wp:inline>
        </w:drawing>
      </w:r>
    </w:p>
    <w:p w14:paraId="101560F0" w14:textId="01530281" w:rsidR="004507C5" w:rsidRDefault="004507C5" w:rsidP="00C33F9D">
      <w:pPr>
        <w:pStyle w:val="Standard1"/>
        <w:numPr>
          <w:ilvl w:val="0"/>
          <w:numId w:val="43"/>
        </w:numPr>
        <w:tabs>
          <w:tab w:val="left" w:pos="360"/>
        </w:tabs>
        <w:jc w:val="both"/>
        <w:rPr>
          <w:rFonts w:asciiTheme="majorHAnsi" w:hAnsiTheme="majorHAnsi"/>
        </w:rPr>
      </w:pPr>
      <w:r>
        <w:rPr>
          <w:rFonts w:asciiTheme="majorHAnsi" w:hAnsiTheme="majorHAnsi"/>
        </w:rPr>
        <w:t>Repeat</w:t>
      </w:r>
      <w:r w:rsidR="00A70BC0">
        <w:rPr>
          <w:rFonts w:asciiTheme="majorHAnsi" w:hAnsiTheme="majorHAnsi"/>
        </w:rPr>
        <w:t xml:space="preserve"> the steps noted above</w:t>
      </w:r>
      <w:r>
        <w:rPr>
          <w:rFonts w:asciiTheme="majorHAnsi" w:hAnsiTheme="majorHAnsi"/>
        </w:rPr>
        <w:t xml:space="preserve"> for the ‘</w:t>
      </w:r>
      <w:proofErr w:type="spellStart"/>
      <w:r>
        <w:rPr>
          <w:rFonts w:asciiTheme="majorHAnsi" w:hAnsiTheme="majorHAnsi"/>
        </w:rPr>
        <w:t>forterOrderLink</w:t>
      </w:r>
      <w:proofErr w:type="spellEnd"/>
      <w:r>
        <w:rPr>
          <w:rFonts w:asciiTheme="majorHAnsi" w:hAnsiTheme="majorHAnsi"/>
        </w:rPr>
        <w:t xml:space="preserve">’ </w:t>
      </w:r>
      <w:r w:rsidR="00491500">
        <w:rPr>
          <w:rFonts w:asciiTheme="majorHAnsi" w:hAnsiTheme="majorHAnsi"/>
        </w:rPr>
        <w:t>and ‘</w:t>
      </w:r>
      <w:proofErr w:type="spellStart"/>
      <w:r w:rsidR="00491500">
        <w:rPr>
          <w:rFonts w:asciiTheme="majorHAnsi" w:hAnsiTheme="majorHAnsi"/>
        </w:rPr>
        <w:t>forterReasonCode</w:t>
      </w:r>
      <w:proofErr w:type="spellEnd"/>
      <w:r w:rsidR="00491500">
        <w:rPr>
          <w:rFonts w:asciiTheme="majorHAnsi" w:hAnsiTheme="majorHAnsi"/>
        </w:rPr>
        <w:t>’ attributes.</w:t>
      </w:r>
    </w:p>
    <w:p w14:paraId="069660AA" w14:textId="74764234" w:rsidR="00491500" w:rsidRDefault="00491500" w:rsidP="00491500">
      <w:pPr>
        <w:pStyle w:val="Standard1"/>
        <w:tabs>
          <w:tab w:val="left" w:pos="360"/>
        </w:tabs>
        <w:jc w:val="center"/>
        <w:rPr>
          <w:rFonts w:asciiTheme="majorHAnsi" w:hAnsiTheme="majorHAnsi"/>
        </w:rPr>
      </w:pPr>
      <w:r w:rsidRPr="00491500">
        <w:rPr>
          <w:rFonts w:asciiTheme="majorHAnsi" w:hAnsiTheme="majorHAnsi"/>
          <w:noProof/>
        </w:rPr>
        <w:lastRenderedPageBreak/>
        <w:drawing>
          <wp:inline distT="0" distB="0" distL="0" distR="0" wp14:anchorId="0BF8B62A" wp14:editId="6B865A64">
            <wp:extent cx="4019550" cy="2579834"/>
            <wp:effectExtent l="0" t="0" r="0" b="0"/>
            <wp:docPr id="2125585904"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85904" name="Picture 1" descr="A screenshot of a search box&#10;&#10;Description automatically generated"/>
                    <pic:cNvPicPr/>
                  </pic:nvPicPr>
                  <pic:blipFill>
                    <a:blip r:embed="rId103"/>
                    <a:stretch>
                      <a:fillRect/>
                    </a:stretch>
                  </pic:blipFill>
                  <pic:spPr>
                    <a:xfrm>
                      <a:off x="0" y="0"/>
                      <a:ext cx="4100210" cy="2631603"/>
                    </a:xfrm>
                    <a:prstGeom prst="rect">
                      <a:avLst/>
                    </a:prstGeom>
                  </pic:spPr>
                </pic:pic>
              </a:graphicData>
            </a:graphic>
          </wp:inline>
        </w:drawing>
      </w:r>
    </w:p>
    <w:p w14:paraId="0855FD26" w14:textId="3165394F" w:rsidR="001349F5" w:rsidRPr="00491500" w:rsidRDefault="001349F5" w:rsidP="00491500">
      <w:pPr>
        <w:spacing w:after="120"/>
        <w:jc w:val="both"/>
        <w:rPr>
          <w:rFonts w:asciiTheme="majorHAnsi" w:hAnsiTheme="majorHAnsi"/>
          <w:sz w:val="20"/>
          <w:szCs w:val="20"/>
        </w:rPr>
      </w:pPr>
    </w:p>
    <w:p w14:paraId="7C2CC9D7" w14:textId="02D26F2D" w:rsidR="00DF72CB" w:rsidRPr="00267245" w:rsidRDefault="00D97AD6" w:rsidP="00267245">
      <w:pPr>
        <w:pStyle w:val="Heading3"/>
        <w:ind w:left="1843"/>
        <w:jc w:val="both"/>
        <w:rPr>
          <w:rFonts w:asciiTheme="majorHAnsi" w:hAnsiTheme="majorHAnsi"/>
        </w:rPr>
      </w:pPr>
      <w:bookmarkStart w:id="59" w:name="_Toc22201497"/>
      <w:r>
        <w:rPr>
          <w:rFonts w:asciiTheme="majorHAnsi" w:hAnsiTheme="majorHAnsi"/>
        </w:rPr>
        <w:t>O</w:t>
      </w:r>
      <w:r w:rsidR="00DF72CB" w:rsidRPr="00267245">
        <w:rPr>
          <w:rFonts w:asciiTheme="majorHAnsi" w:hAnsiTheme="majorHAnsi"/>
        </w:rPr>
        <w:t>rder Update job</w:t>
      </w:r>
      <w:bookmarkEnd w:id="59"/>
    </w:p>
    <w:p w14:paraId="5D483570" w14:textId="14D93BE6" w:rsidR="00C91051" w:rsidRDefault="004A6B46" w:rsidP="00A6295A">
      <w:pPr>
        <w:pStyle w:val="Standard1"/>
        <w:spacing w:before="120"/>
        <w:ind w:left="357"/>
        <w:jc w:val="both"/>
        <w:rPr>
          <w:rFonts w:asciiTheme="majorHAnsi" w:hAnsiTheme="majorHAnsi"/>
          <w:color w:val="FF0000"/>
        </w:rPr>
      </w:pPr>
      <w:bookmarkStart w:id="60" w:name="_Toc279703497"/>
      <w:bookmarkStart w:id="61" w:name="_Toc279703590"/>
      <w:bookmarkEnd w:id="54"/>
      <w:r w:rsidRPr="000E0A6A">
        <w:rPr>
          <w:rFonts w:asciiTheme="majorHAnsi" w:hAnsiTheme="majorHAnsi"/>
        </w:rPr>
        <w:t>The order update job checks for a</w:t>
      </w:r>
      <w:r w:rsidR="00E10CE2">
        <w:rPr>
          <w:rFonts w:asciiTheme="majorHAnsi" w:hAnsiTheme="majorHAnsi"/>
        </w:rPr>
        <w:t xml:space="preserve"> Salesforce Commerce Cloud</w:t>
      </w:r>
      <w:r w:rsidRPr="000E0A6A">
        <w:rPr>
          <w:rFonts w:asciiTheme="majorHAnsi" w:hAnsiTheme="majorHAnsi"/>
        </w:rPr>
        <w:t xml:space="preserve"> order status </w:t>
      </w:r>
      <w:proofErr w:type="gramStart"/>
      <w:r w:rsidRPr="000E0A6A">
        <w:rPr>
          <w:rFonts w:asciiTheme="majorHAnsi" w:hAnsiTheme="majorHAnsi"/>
        </w:rPr>
        <w:t>change, and</w:t>
      </w:r>
      <w:proofErr w:type="gramEnd"/>
      <w:r w:rsidRPr="000E0A6A">
        <w:rPr>
          <w:rFonts w:asciiTheme="majorHAnsi" w:hAnsiTheme="majorHAnsi"/>
        </w:rPr>
        <w:t xml:space="preserve"> sends it to the relevant </w:t>
      </w:r>
      <w:proofErr w:type="spellStart"/>
      <w:r w:rsidRPr="000E0A6A">
        <w:rPr>
          <w:rFonts w:asciiTheme="majorHAnsi" w:hAnsiTheme="majorHAnsi"/>
        </w:rPr>
        <w:t>Forter</w:t>
      </w:r>
      <w:proofErr w:type="spellEnd"/>
      <w:r w:rsidRPr="000E0A6A">
        <w:rPr>
          <w:rFonts w:asciiTheme="majorHAnsi" w:hAnsiTheme="majorHAnsi"/>
        </w:rPr>
        <w:t xml:space="preserve"> API endpoint via HTTPS. </w:t>
      </w:r>
      <w:r w:rsidRPr="000E0A6A">
        <w:rPr>
          <w:rFonts w:asciiTheme="majorHAnsi" w:hAnsiTheme="majorHAnsi"/>
          <w:i/>
          <w:iCs/>
        </w:rPr>
        <w:t>It is recommended that the job be run every 6 hours</w:t>
      </w:r>
      <w:r w:rsidRPr="000E0A6A">
        <w:rPr>
          <w:rFonts w:asciiTheme="majorHAnsi" w:hAnsiTheme="majorHAnsi"/>
        </w:rPr>
        <w:t>. Please note that</w:t>
      </w:r>
      <w:r>
        <w:rPr>
          <w:rFonts w:asciiTheme="majorHAnsi" w:hAnsiTheme="majorHAnsi"/>
        </w:rPr>
        <w:t xml:space="preserve"> in the Custom Site Preferences section</w:t>
      </w:r>
      <w:r w:rsidRPr="000E0A6A">
        <w:rPr>
          <w:rFonts w:asciiTheme="majorHAnsi" w:hAnsiTheme="majorHAnsi"/>
        </w:rPr>
        <w:t xml:space="preserve"> you can configure</w:t>
      </w:r>
      <w:r>
        <w:rPr>
          <w:rFonts w:asciiTheme="majorHAnsi" w:hAnsiTheme="majorHAnsi"/>
        </w:rPr>
        <w:t xml:space="preserve"> the parameter </w:t>
      </w:r>
      <w:r w:rsidRPr="000E0A6A">
        <w:rPr>
          <w:rFonts w:asciiTheme="majorHAnsi" w:hAnsiTheme="majorHAnsi"/>
          <w:b/>
        </w:rPr>
        <w:t xml:space="preserve">Number of weeks </w:t>
      </w:r>
      <w:r w:rsidRPr="000E0A6A">
        <w:rPr>
          <w:rFonts w:asciiTheme="majorHAnsi" w:hAnsiTheme="majorHAnsi"/>
        </w:rPr>
        <w:t>that is</w:t>
      </w:r>
      <w:r>
        <w:rPr>
          <w:rFonts w:asciiTheme="majorHAnsi" w:hAnsiTheme="majorHAnsi"/>
          <w:b/>
        </w:rPr>
        <w:t xml:space="preserve"> </w:t>
      </w:r>
      <w:r>
        <w:rPr>
          <w:rFonts w:asciiTheme="majorHAnsi" w:hAnsiTheme="majorHAnsi"/>
        </w:rPr>
        <w:t>used by this job</w:t>
      </w:r>
      <w:r w:rsidRPr="000E0A6A">
        <w:rPr>
          <w:rFonts w:asciiTheme="majorHAnsi" w:hAnsiTheme="majorHAnsi"/>
        </w:rPr>
        <w:t xml:space="preserve"> </w:t>
      </w:r>
      <w:r>
        <w:rPr>
          <w:rFonts w:asciiTheme="majorHAnsi" w:hAnsiTheme="majorHAnsi"/>
        </w:rPr>
        <w:t xml:space="preserve">to determine </w:t>
      </w:r>
      <w:r w:rsidRPr="000E0A6A">
        <w:rPr>
          <w:rFonts w:asciiTheme="majorHAnsi" w:hAnsiTheme="majorHAnsi"/>
        </w:rPr>
        <w:t>the time range (number of weeks) that the job queries in order to update order status. The default value is 4 weeks.</w:t>
      </w:r>
      <w:r w:rsidR="00574BF6" w:rsidRPr="00574BF6">
        <w:rPr>
          <w:rFonts w:asciiTheme="majorHAnsi" w:hAnsiTheme="majorHAnsi"/>
          <w:color w:val="FF0000"/>
        </w:rPr>
        <w:t xml:space="preserve"> </w:t>
      </w:r>
    </w:p>
    <w:p w14:paraId="05C5ABF4" w14:textId="74D77D9D" w:rsidR="002679A5" w:rsidRDefault="00A87F36" w:rsidP="002679A5">
      <w:pPr>
        <w:pStyle w:val="Standard1"/>
        <w:spacing w:before="120"/>
        <w:ind w:left="357"/>
        <w:jc w:val="center"/>
        <w:rPr>
          <w:rFonts w:asciiTheme="majorHAnsi" w:hAnsiTheme="majorHAnsi"/>
          <w:b/>
          <w:bCs/>
        </w:rPr>
      </w:pPr>
      <w:r>
        <w:rPr>
          <w:rFonts w:asciiTheme="majorHAnsi" w:hAnsiTheme="majorHAnsi"/>
          <w:noProof/>
          <w:color w:val="FF0000"/>
          <w:lang w:bidi="ar-SA"/>
        </w:rPr>
        <w:drawing>
          <wp:inline distT="0" distB="0" distL="0" distR="0" wp14:anchorId="46E2E9D7" wp14:editId="231A2628">
            <wp:extent cx="6191250" cy="4400550"/>
            <wp:effectExtent l="19050" t="19050" r="190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91250" cy="4400550"/>
                    </a:xfrm>
                    <a:prstGeom prst="rect">
                      <a:avLst/>
                    </a:prstGeom>
                    <a:noFill/>
                    <a:ln>
                      <a:solidFill>
                        <a:schemeClr val="accent1"/>
                      </a:solidFill>
                    </a:ln>
                  </pic:spPr>
                </pic:pic>
              </a:graphicData>
            </a:graphic>
          </wp:inline>
        </w:drawing>
      </w:r>
    </w:p>
    <w:p w14:paraId="09FAED78" w14:textId="548FD138" w:rsidR="00AA1644" w:rsidRDefault="00AA1644" w:rsidP="002679A5">
      <w:pPr>
        <w:pStyle w:val="Standard1"/>
        <w:spacing w:before="120"/>
        <w:ind w:left="357"/>
        <w:jc w:val="center"/>
        <w:rPr>
          <w:rFonts w:asciiTheme="majorHAnsi" w:hAnsiTheme="majorHAnsi"/>
          <w:b/>
          <w:bCs/>
        </w:rPr>
      </w:pPr>
    </w:p>
    <w:p w14:paraId="2C5A3B12" w14:textId="1C98E055" w:rsidR="00AA1644" w:rsidRDefault="00AA1644" w:rsidP="002679A5">
      <w:pPr>
        <w:pStyle w:val="Standard1"/>
        <w:spacing w:before="120"/>
        <w:ind w:left="357"/>
        <w:jc w:val="center"/>
        <w:rPr>
          <w:rFonts w:asciiTheme="majorHAnsi" w:hAnsiTheme="majorHAnsi"/>
          <w:b/>
          <w:bCs/>
        </w:rPr>
      </w:pPr>
    </w:p>
    <w:p w14:paraId="2FE2D899" w14:textId="2C9C3682" w:rsidR="00AA1644" w:rsidRDefault="00AA1644" w:rsidP="002679A5">
      <w:pPr>
        <w:pStyle w:val="Standard1"/>
        <w:spacing w:before="120"/>
        <w:ind w:left="357"/>
        <w:jc w:val="center"/>
        <w:rPr>
          <w:rFonts w:asciiTheme="majorHAnsi" w:hAnsiTheme="majorHAnsi"/>
          <w:b/>
          <w:bCs/>
        </w:rPr>
      </w:pPr>
    </w:p>
    <w:p w14:paraId="7FE3D34B" w14:textId="622DDBAE" w:rsidR="00AA1644" w:rsidRDefault="00AA1644" w:rsidP="002679A5">
      <w:pPr>
        <w:pStyle w:val="Standard1"/>
        <w:spacing w:before="120"/>
        <w:ind w:left="357"/>
        <w:jc w:val="center"/>
        <w:rPr>
          <w:rFonts w:asciiTheme="majorHAnsi" w:hAnsiTheme="majorHAnsi"/>
          <w:b/>
          <w:bCs/>
        </w:rPr>
      </w:pPr>
    </w:p>
    <w:p w14:paraId="145190BC" w14:textId="182A2CB4" w:rsidR="00AA1644" w:rsidRDefault="00AA1644" w:rsidP="002679A5">
      <w:pPr>
        <w:pStyle w:val="Standard1"/>
        <w:spacing w:before="120"/>
        <w:ind w:left="357"/>
        <w:jc w:val="center"/>
        <w:rPr>
          <w:rFonts w:asciiTheme="majorHAnsi" w:hAnsiTheme="majorHAnsi"/>
          <w:b/>
          <w:bCs/>
        </w:rPr>
      </w:pPr>
    </w:p>
    <w:p w14:paraId="2501B5E8" w14:textId="4DAC47D1" w:rsidR="00AA1644" w:rsidRDefault="00AA1644" w:rsidP="002679A5">
      <w:pPr>
        <w:pStyle w:val="Standard1"/>
        <w:spacing w:before="120"/>
        <w:ind w:left="357"/>
        <w:jc w:val="center"/>
        <w:rPr>
          <w:rFonts w:asciiTheme="majorHAnsi" w:hAnsiTheme="majorHAnsi"/>
          <w:b/>
          <w:bCs/>
        </w:rPr>
      </w:pPr>
    </w:p>
    <w:p w14:paraId="654C0227" w14:textId="2FFB7B38" w:rsidR="00AA1644" w:rsidRDefault="00AA1644" w:rsidP="002679A5">
      <w:pPr>
        <w:pStyle w:val="Standard1"/>
        <w:spacing w:before="120"/>
        <w:ind w:left="357"/>
        <w:jc w:val="center"/>
        <w:rPr>
          <w:rFonts w:asciiTheme="majorHAnsi" w:hAnsiTheme="majorHAnsi"/>
          <w:b/>
          <w:bCs/>
        </w:rPr>
      </w:pPr>
    </w:p>
    <w:p w14:paraId="5DB2E025" w14:textId="324DCC40" w:rsidR="00AA1644" w:rsidRDefault="00AA1644" w:rsidP="002679A5">
      <w:pPr>
        <w:pStyle w:val="Standard1"/>
        <w:spacing w:before="120"/>
        <w:ind w:left="357"/>
        <w:jc w:val="center"/>
        <w:rPr>
          <w:rFonts w:asciiTheme="majorHAnsi" w:hAnsiTheme="majorHAnsi"/>
          <w:b/>
          <w:bCs/>
        </w:rPr>
      </w:pPr>
    </w:p>
    <w:p w14:paraId="6DA180CC" w14:textId="67D7123C" w:rsidR="00AA1644" w:rsidRDefault="00AA1644" w:rsidP="002679A5">
      <w:pPr>
        <w:pStyle w:val="Standard1"/>
        <w:spacing w:before="120"/>
        <w:ind w:left="357"/>
        <w:jc w:val="center"/>
        <w:rPr>
          <w:rFonts w:asciiTheme="majorHAnsi" w:hAnsiTheme="majorHAnsi"/>
          <w:b/>
          <w:bCs/>
        </w:rPr>
      </w:pPr>
    </w:p>
    <w:p w14:paraId="40E37904" w14:textId="71A65389" w:rsidR="00AA1644" w:rsidRDefault="00AA1644" w:rsidP="002679A5">
      <w:pPr>
        <w:pStyle w:val="Standard1"/>
        <w:spacing w:before="120"/>
        <w:ind w:left="357"/>
        <w:jc w:val="center"/>
        <w:rPr>
          <w:rFonts w:asciiTheme="majorHAnsi" w:hAnsiTheme="majorHAnsi"/>
          <w:b/>
          <w:bCs/>
        </w:rPr>
      </w:pPr>
    </w:p>
    <w:p w14:paraId="14DF9ABF" w14:textId="77777777" w:rsidR="00AA1644" w:rsidRDefault="00AA1644" w:rsidP="002679A5">
      <w:pPr>
        <w:pStyle w:val="Standard1"/>
        <w:spacing w:before="120"/>
        <w:ind w:left="357"/>
        <w:jc w:val="center"/>
        <w:rPr>
          <w:rFonts w:asciiTheme="majorHAnsi" w:hAnsiTheme="majorHAnsi"/>
          <w:b/>
          <w:bCs/>
        </w:rPr>
      </w:pPr>
    </w:p>
    <w:p w14:paraId="19641A93" w14:textId="77777777" w:rsidR="002679A5" w:rsidRPr="002679A5" w:rsidRDefault="002679A5" w:rsidP="002679A5">
      <w:pPr>
        <w:pStyle w:val="Heading3"/>
        <w:ind w:left="1843"/>
        <w:jc w:val="both"/>
        <w:rPr>
          <w:color w:val="FF0000"/>
        </w:rPr>
      </w:pPr>
      <w:proofErr w:type="spellStart"/>
      <w:r w:rsidRPr="002679A5">
        <w:rPr>
          <w:rFonts w:asciiTheme="majorHAnsi" w:hAnsiTheme="majorHAnsi"/>
        </w:rPr>
        <w:t>Forter</w:t>
      </w:r>
      <w:proofErr w:type="spellEnd"/>
      <w:r w:rsidRPr="002679A5">
        <w:rPr>
          <w:rFonts w:asciiTheme="majorHAnsi" w:hAnsiTheme="majorHAnsi"/>
        </w:rPr>
        <w:t xml:space="preserve"> API Version</w:t>
      </w:r>
    </w:p>
    <w:p w14:paraId="2CA738CA" w14:textId="77777777" w:rsidR="00AA1644" w:rsidRDefault="002679A5" w:rsidP="00010D0D">
      <w:pPr>
        <w:spacing w:line="360" w:lineRule="auto"/>
        <w:jc w:val="both"/>
        <w:rPr>
          <w:rFonts w:ascii="Arial" w:hAnsi="Arial" w:cs="Arial"/>
          <w:color w:val="000000"/>
          <w:sz w:val="20"/>
          <w:szCs w:val="20"/>
          <w:shd w:val="clear" w:color="auto" w:fill="FFFFFF"/>
        </w:rPr>
      </w:pPr>
      <w:r w:rsidRPr="00010D0D">
        <w:rPr>
          <w:rFonts w:asciiTheme="majorHAnsi" w:hAnsiTheme="majorHAnsi"/>
          <w:sz w:val="20"/>
          <w:szCs w:val="20"/>
        </w:rPr>
        <w:t xml:space="preserve">We have a new functionality for changing the API version. Now, the API version can be changed directly from BM. You need to go to the Merchant Tools </w:t>
      </w:r>
      <w:r w:rsidRPr="00010D0D">
        <w:rPr>
          <w:rFonts w:asciiTheme="majorHAnsi" w:hAnsiTheme="majorHAnsi"/>
          <w:sz w:val="20"/>
          <w:szCs w:val="20"/>
        </w:rPr>
        <w:sym w:font="Wingdings" w:char="F0E0"/>
      </w:r>
      <w:r w:rsidRPr="00010D0D">
        <w:rPr>
          <w:rFonts w:asciiTheme="majorHAnsi" w:hAnsiTheme="majorHAnsi"/>
          <w:sz w:val="20"/>
          <w:szCs w:val="20"/>
        </w:rPr>
        <w:t xml:space="preserve"> Site Preferences, click on the </w:t>
      </w:r>
      <w:proofErr w:type="spellStart"/>
      <w:r w:rsidRPr="00010D0D">
        <w:rPr>
          <w:rFonts w:asciiTheme="majorHAnsi" w:hAnsiTheme="majorHAnsi"/>
          <w:sz w:val="20"/>
          <w:szCs w:val="20"/>
        </w:rPr>
        <w:t>forter</w:t>
      </w:r>
      <w:proofErr w:type="spellEnd"/>
      <w:r w:rsidRPr="00010D0D">
        <w:rPr>
          <w:rFonts w:asciiTheme="majorHAnsi" w:hAnsiTheme="majorHAnsi"/>
          <w:sz w:val="20"/>
          <w:szCs w:val="20"/>
        </w:rPr>
        <w:t xml:space="preserve"> preference </w:t>
      </w:r>
      <w:r w:rsidR="00010D0D" w:rsidRPr="00010D0D">
        <w:rPr>
          <w:rFonts w:asciiTheme="majorHAnsi" w:hAnsiTheme="majorHAnsi"/>
          <w:sz w:val="20"/>
          <w:szCs w:val="20"/>
        </w:rPr>
        <w:t xml:space="preserve">and search for API Version attribute. The default value is 2.88 (the current version for </w:t>
      </w:r>
      <w:proofErr w:type="spellStart"/>
      <w:r w:rsidR="00010D0D" w:rsidRPr="00010D0D">
        <w:rPr>
          <w:rFonts w:asciiTheme="majorHAnsi" w:hAnsiTheme="majorHAnsi"/>
          <w:sz w:val="20"/>
          <w:szCs w:val="20"/>
        </w:rPr>
        <w:t>forter</w:t>
      </w:r>
      <w:proofErr w:type="spellEnd"/>
      <w:r w:rsidR="00010D0D" w:rsidRPr="00010D0D">
        <w:rPr>
          <w:rFonts w:asciiTheme="majorHAnsi" w:hAnsiTheme="majorHAnsi"/>
          <w:sz w:val="20"/>
          <w:szCs w:val="20"/>
        </w:rPr>
        <w:t xml:space="preserve"> API). You can change from there when a version shows up</w:t>
      </w:r>
      <w:r w:rsidR="00010D0D">
        <w:rPr>
          <w:rFonts w:ascii="Arial" w:hAnsi="Arial" w:cs="Arial"/>
          <w:color w:val="000000"/>
          <w:sz w:val="20"/>
          <w:szCs w:val="20"/>
          <w:shd w:val="clear" w:color="auto" w:fill="FFFFFF"/>
        </w:rPr>
        <w:t>.</w:t>
      </w:r>
    </w:p>
    <w:p w14:paraId="25396996" w14:textId="44C5D3F1" w:rsidR="00110544" w:rsidRPr="00D412A5" w:rsidRDefault="00AA1644" w:rsidP="00D412A5">
      <w:pPr>
        <w:spacing w:line="360" w:lineRule="auto"/>
        <w:jc w:val="both"/>
      </w:pPr>
      <w:r w:rsidRPr="00AA1644">
        <w:rPr>
          <w:noProof/>
        </w:rPr>
        <w:drawing>
          <wp:inline distT="0" distB="0" distL="0" distR="0" wp14:anchorId="0291CAAF" wp14:editId="730BD14E">
            <wp:extent cx="6188710" cy="176403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1764030"/>
                    </a:xfrm>
                    <a:prstGeom prst="rect">
                      <a:avLst/>
                    </a:prstGeom>
                  </pic:spPr>
                </pic:pic>
              </a:graphicData>
            </a:graphic>
          </wp:inline>
        </w:drawing>
      </w:r>
      <w:r w:rsidR="00110544" w:rsidRPr="002679A5">
        <w:br w:type="page"/>
      </w:r>
    </w:p>
    <w:p w14:paraId="3636FF1A" w14:textId="77777777" w:rsidR="00C91051" w:rsidRPr="005F7DBE" w:rsidRDefault="00C91051" w:rsidP="001514FE">
      <w:pPr>
        <w:pStyle w:val="Heading2"/>
        <w:jc w:val="both"/>
        <w:rPr>
          <w:rFonts w:asciiTheme="majorHAnsi" w:hAnsiTheme="majorHAnsi"/>
        </w:rPr>
      </w:pPr>
      <w:bookmarkStart w:id="62" w:name="_Toc22201498"/>
      <w:r w:rsidRPr="005F7DBE">
        <w:rPr>
          <w:rFonts w:asciiTheme="majorHAnsi" w:hAnsiTheme="majorHAnsi"/>
        </w:rPr>
        <w:lastRenderedPageBreak/>
        <w:t>Storefront Functionality</w:t>
      </w:r>
      <w:bookmarkEnd w:id="62"/>
    </w:p>
    <w:p w14:paraId="7E6A813A" w14:textId="5B500C9F" w:rsidR="006F06EC" w:rsidRPr="006F06EC" w:rsidRDefault="004C1467" w:rsidP="006F06EC">
      <w:pPr>
        <w:pStyle w:val="Heading3"/>
        <w:ind w:left="1843"/>
        <w:jc w:val="both"/>
        <w:rPr>
          <w:rFonts w:asciiTheme="majorHAnsi" w:hAnsiTheme="majorHAnsi"/>
        </w:rPr>
      </w:pPr>
      <w:bookmarkStart w:id="63" w:name="_Toc22201499"/>
      <w:r w:rsidRPr="00267245">
        <w:rPr>
          <w:rFonts w:asciiTheme="majorHAnsi" w:hAnsiTheme="majorHAnsi"/>
        </w:rPr>
        <w:t>JavaScript Snippet</w:t>
      </w:r>
      <w:bookmarkEnd w:id="63"/>
    </w:p>
    <w:p w14:paraId="7D8A477A" w14:textId="329F7CF8" w:rsidR="00137CE1" w:rsidRDefault="00182E8F" w:rsidP="006461AC">
      <w:pPr>
        <w:pStyle w:val="Standard1"/>
        <w:spacing w:before="120"/>
        <w:ind w:left="357"/>
        <w:jc w:val="both"/>
        <w:rPr>
          <w:rFonts w:asciiTheme="majorHAnsi" w:hAnsiTheme="majorHAnsi"/>
        </w:rPr>
      </w:pPr>
      <w:r>
        <w:rPr>
          <w:rFonts w:asciiTheme="majorHAnsi" w:hAnsiTheme="majorHAnsi"/>
        </w:rPr>
        <w:t xml:space="preserve">The </w:t>
      </w:r>
      <w:proofErr w:type="spellStart"/>
      <w:r w:rsidR="004C1467" w:rsidRPr="005F7DBE">
        <w:rPr>
          <w:rFonts w:asciiTheme="majorHAnsi" w:hAnsiTheme="majorHAnsi"/>
        </w:rPr>
        <w:t>Forter</w:t>
      </w:r>
      <w:proofErr w:type="spellEnd"/>
      <w:r w:rsidR="004C1467" w:rsidRPr="005F7DBE">
        <w:rPr>
          <w:rFonts w:asciiTheme="majorHAnsi" w:hAnsiTheme="majorHAnsi"/>
        </w:rPr>
        <w:t xml:space="preserve"> JavaScript snippet should be injected into the site footer section for al</w:t>
      </w:r>
      <w:r w:rsidR="00A21275">
        <w:rPr>
          <w:rFonts w:asciiTheme="majorHAnsi" w:hAnsiTheme="majorHAnsi"/>
        </w:rPr>
        <w:t xml:space="preserve">l web pages. For this </w:t>
      </w:r>
      <w:r w:rsidR="00A21275" w:rsidRPr="005F7DBE">
        <w:rPr>
          <w:rFonts w:asciiTheme="majorHAnsi" w:hAnsiTheme="majorHAnsi"/>
        </w:rPr>
        <w:t>purpose,</w:t>
      </w:r>
      <w:r w:rsidR="004C1467" w:rsidRPr="005F7DBE">
        <w:rPr>
          <w:rFonts w:asciiTheme="majorHAnsi" w:hAnsiTheme="majorHAnsi"/>
        </w:rPr>
        <w:t xml:space="preserve"> the following template </w:t>
      </w:r>
      <w:r>
        <w:rPr>
          <w:rFonts w:asciiTheme="majorHAnsi" w:hAnsiTheme="majorHAnsi"/>
        </w:rPr>
        <w:t>has been</w:t>
      </w:r>
      <w:r w:rsidR="004C1467" w:rsidRPr="005F7DBE">
        <w:rPr>
          <w:rFonts w:asciiTheme="majorHAnsi" w:hAnsiTheme="majorHAnsi"/>
        </w:rPr>
        <w:t xml:space="preserve"> built: </w:t>
      </w:r>
      <w:proofErr w:type="gramStart"/>
      <w:r w:rsidR="004C1467" w:rsidRPr="00D379C0">
        <w:rPr>
          <w:rFonts w:asciiTheme="majorHAnsi" w:hAnsiTheme="majorHAnsi"/>
        </w:rPr>
        <w:t>int_forter/cartridge/templates/default/custom/fortersnippetjs.isml</w:t>
      </w:r>
      <w:proofErr w:type="gramEnd"/>
    </w:p>
    <w:p w14:paraId="63BE0BC1" w14:textId="348DEC4F" w:rsidR="001D4C3A" w:rsidRPr="00CF5350" w:rsidRDefault="001D4C3A" w:rsidP="006461AC">
      <w:pPr>
        <w:pStyle w:val="Standard1"/>
        <w:spacing w:before="120"/>
        <w:ind w:left="357"/>
        <w:jc w:val="both"/>
        <w:rPr>
          <w:rStyle w:val="SubtleEmphasis"/>
          <w:rFonts w:asciiTheme="majorHAnsi" w:hAnsiTheme="majorHAnsi"/>
          <w:i w:val="0"/>
          <w:iCs w:val="0"/>
        </w:rPr>
      </w:pPr>
      <w:r w:rsidRPr="001D4C3A">
        <w:rPr>
          <w:rStyle w:val="SubtleEmphasis"/>
          <w:rFonts w:asciiTheme="majorHAnsi" w:hAnsiTheme="majorHAnsi"/>
          <w:i w:val="0"/>
          <w:iCs w:val="0"/>
          <w:noProof/>
        </w:rPr>
        <w:drawing>
          <wp:inline distT="0" distB="0" distL="0" distR="0" wp14:anchorId="43AF534A" wp14:editId="03BBEE17">
            <wp:extent cx="6188710" cy="2332990"/>
            <wp:effectExtent l="0" t="0" r="254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06"/>
                    <a:stretch>
                      <a:fillRect/>
                    </a:stretch>
                  </pic:blipFill>
                  <pic:spPr>
                    <a:xfrm>
                      <a:off x="0" y="0"/>
                      <a:ext cx="6188710" cy="2332990"/>
                    </a:xfrm>
                    <a:prstGeom prst="rect">
                      <a:avLst/>
                    </a:prstGeom>
                  </pic:spPr>
                </pic:pic>
              </a:graphicData>
            </a:graphic>
          </wp:inline>
        </w:drawing>
      </w:r>
    </w:p>
    <w:p w14:paraId="4A507979" w14:textId="3D6AEE09" w:rsidR="00161A03" w:rsidRPr="005F7DBE" w:rsidRDefault="001D18BD" w:rsidP="001514FE">
      <w:pPr>
        <w:pStyle w:val="Heading1"/>
        <w:jc w:val="both"/>
      </w:pPr>
      <w:bookmarkStart w:id="64" w:name="_Toc22201500"/>
      <w:bookmarkEnd w:id="60"/>
      <w:bookmarkEnd w:id="61"/>
      <w:r w:rsidRPr="005F7DBE">
        <w:t>Known Issues</w:t>
      </w:r>
      <w:bookmarkEnd w:id="64"/>
    </w:p>
    <w:p w14:paraId="0C50EB8E" w14:textId="77777777" w:rsidR="006D4F9A" w:rsidRPr="005F7DBE" w:rsidRDefault="006D4F9A" w:rsidP="001514FE">
      <w:pPr>
        <w:jc w:val="both"/>
        <w:rPr>
          <w:rFonts w:asciiTheme="majorHAnsi" w:hAnsiTheme="majorHAnsi"/>
        </w:rPr>
      </w:pPr>
    </w:p>
    <w:p w14:paraId="401B44B3" w14:textId="07A9064D" w:rsidR="003758D0" w:rsidRPr="005F7DBE" w:rsidRDefault="00F50531" w:rsidP="00F50531">
      <w:pPr>
        <w:ind w:left="426"/>
        <w:rPr>
          <w:rFonts w:asciiTheme="majorHAnsi" w:hAnsiTheme="majorHAnsi"/>
          <w:b/>
          <w:color w:val="000000" w:themeColor="text1"/>
          <w:sz w:val="32"/>
          <w:szCs w:val="32"/>
        </w:rPr>
      </w:pPr>
      <w:bookmarkStart w:id="65" w:name="_Toc279703500"/>
      <w:bookmarkStart w:id="66" w:name="_Toc279703593"/>
      <w:r w:rsidRPr="00F50531">
        <w:rPr>
          <w:rFonts w:asciiTheme="majorHAnsi" w:hAnsiTheme="majorHAnsi"/>
          <w:sz w:val="20"/>
        </w:rPr>
        <w:t>There are currently no known issues.</w:t>
      </w:r>
    </w:p>
    <w:p w14:paraId="71276163" w14:textId="77777777" w:rsidR="00762BB0" w:rsidRPr="005F7DBE" w:rsidRDefault="00A30419" w:rsidP="001514FE">
      <w:pPr>
        <w:pStyle w:val="Heading1"/>
        <w:jc w:val="both"/>
      </w:pPr>
      <w:bookmarkStart w:id="67" w:name="_Toc22201501"/>
      <w:bookmarkEnd w:id="65"/>
      <w:bookmarkEnd w:id="66"/>
      <w:r w:rsidRPr="005F7DBE">
        <w:t>Release History</w:t>
      </w:r>
      <w:bookmarkEnd w:id="67"/>
    </w:p>
    <w:p w14:paraId="50E0036A" w14:textId="77777777" w:rsidR="00CC66E1" w:rsidRPr="005F7DBE" w:rsidRDefault="00CC66E1" w:rsidP="001514FE">
      <w:pPr>
        <w:pStyle w:val="BodyText"/>
        <w:keepNext/>
        <w:spacing w:line="276" w:lineRule="auto"/>
        <w:ind w:left="360"/>
        <w:rPr>
          <w:rStyle w:val="SubtleEmphasis"/>
          <w:rFonts w:asciiTheme="majorHAnsi" w:hAnsiTheme="majorHAnsi"/>
          <w:color w:val="808080" w:themeColor="background1" w:themeShade="80"/>
          <w:sz w:val="18"/>
          <w:szCs w:val="18"/>
        </w:rPr>
      </w:pPr>
      <w:bookmarkStart w:id="68" w:name="_Toc279703501"/>
      <w:bookmarkStart w:id="69" w:name="_Toc279703594"/>
    </w:p>
    <w:tbl>
      <w:tblPr>
        <w:tblW w:w="0" w:type="auto"/>
        <w:tblInd w:w="37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653"/>
        <w:gridCol w:w="1625"/>
        <w:gridCol w:w="6080"/>
      </w:tblGrid>
      <w:tr w:rsidR="00CC66E1" w:rsidRPr="005F7DBE" w14:paraId="065708C9" w14:textId="77777777" w:rsidTr="00CC66E1">
        <w:tc>
          <w:tcPr>
            <w:tcW w:w="1684" w:type="dxa"/>
            <w:tcMar>
              <w:top w:w="58" w:type="dxa"/>
              <w:left w:w="115" w:type="dxa"/>
              <w:right w:w="115" w:type="dxa"/>
            </w:tcMar>
          </w:tcPr>
          <w:p w14:paraId="3CEFCF14" w14:textId="77777777" w:rsidR="00CC66E1" w:rsidRPr="005F7DBE" w:rsidRDefault="00CC66E1" w:rsidP="001514FE">
            <w:pPr>
              <w:pStyle w:val="BodyText"/>
              <w:keepNext/>
              <w:spacing w:line="276" w:lineRule="auto"/>
              <w:rPr>
                <w:rFonts w:asciiTheme="majorHAnsi" w:hAnsiTheme="majorHAnsi"/>
                <w:b/>
                <w:sz w:val="18"/>
                <w:szCs w:val="18"/>
              </w:rPr>
            </w:pPr>
            <w:r w:rsidRPr="005F7DBE">
              <w:rPr>
                <w:rFonts w:asciiTheme="majorHAnsi" w:hAnsiTheme="majorHAnsi"/>
                <w:b/>
                <w:sz w:val="18"/>
                <w:szCs w:val="18"/>
              </w:rPr>
              <w:t>Version</w:t>
            </w:r>
          </w:p>
        </w:tc>
        <w:tc>
          <w:tcPr>
            <w:tcW w:w="1646" w:type="dxa"/>
            <w:tcMar>
              <w:top w:w="58" w:type="dxa"/>
              <w:left w:w="115" w:type="dxa"/>
              <w:right w:w="115" w:type="dxa"/>
            </w:tcMar>
          </w:tcPr>
          <w:p w14:paraId="56E7F660" w14:textId="77777777" w:rsidR="00CC66E1" w:rsidRPr="005F7DBE" w:rsidRDefault="00CC66E1" w:rsidP="001514FE">
            <w:pPr>
              <w:pStyle w:val="BodyText"/>
              <w:keepNext/>
              <w:spacing w:line="276" w:lineRule="auto"/>
              <w:rPr>
                <w:rFonts w:asciiTheme="majorHAnsi" w:hAnsiTheme="majorHAnsi"/>
                <w:b/>
                <w:sz w:val="18"/>
                <w:szCs w:val="18"/>
              </w:rPr>
            </w:pPr>
            <w:r w:rsidRPr="005F7DBE">
              <w:rPr>
                <w:rFonts w:asciiTheme="majorHAnsi" w:hAnsiTheme="majorHAnsi"/>
                <w:b/>
                <w:sz w:val="18"/>
                <w:szCs w:val="18"/>
              </w:rPr>
              <w:t>Date</w:t>
            </w:r>
          </w:p>
        </w:tc>
        <w:tc>
          <w:tcPr>
            <w:tcW w:w="6254" w:type="dxa"/>
            <w:tcMar>
              <w:top w:w="58" w:type="dxa"/>
              <w:left w:w="115" w:type="dxa"/>
              <w:right w:w="115" w:type="dxa"/>
            </w:tcMar>
          </w:tcPr>
          <w:p w14:paraId="1BE39EFD" w14:textId="77777777" w:rsidR="00CC66E1" w:rsidRPr="005F7DBE" w:rsidRDefault="00CC66E1" w:rsidP="001514FE">
            <w:pPr>
              <w:pStyle w:val="BodyText"/>
              <w:keepNext/>
              <w:spacing w:line="276" w:lineRule="auto"/>
              <w:rPr>
                <w:rFonts w:asciiTheme="majorHAnsi" w:hAnsiTheme="majorHAnsi"/>
                <w:b/>
                <w:sz w:val="18"/>
                <w:szCs w:val="18"/>
              </w:rPr>
            </w:pPr>
            <w:r w:rsidRPr="005F7DBE">
              <w:rPr>
                <w:rFonts w:asciiTheme="majorHAnsi" w:hAnsiTheme="majorHAnsi"/>
                <w:b/>
                <w:sz w:val="18"/>
                <w:szCs w:val="18"/>
              </w:rPr>
              <w:t>Changes</w:t>
            </w:r>
          </w:p>
        </w:tc>
      </w:tr>
      <w:tr w:rsidR="00CC66E1" w:rsidRPr="005F7DBE" w14:paraId="12D77A18" w14:textId="77777777" w:rsidTr="00CC66E1">
        <w:tc>
          <w:tcPr>
            <w:tcW w:w="1684" w:type="dxa"/>
            <w:tcMar>
              <w:top w:w="58" w:type="dxa"/>
              <w:left w:w="115" w:type="dxa"/>
              <w:right w:w="115" w:type="dxa"/>
            </w:tcMar>
          </w:tcPr>
          <w:p w14:paraId="53F8B553" w14:textId="666C2C1A" w:rsidR="00CC66E1" w:rsidRPr="005F7DBE" w:rsidRDefault="009E5A88" w:rsidP="001514FE">
            <w:pPr>
              <w:pStyle w:val="BodyText"/>
              <w:keepNext/>
              <w:rPr>
                <w:rFonts w:asciiTheme="majorHAnsi" w:hAnsiTheme="majorHAnsi"/>
                <w:sz w:val="18"/>
                <w:szCs w:val="18"/>
              </w:rPr>
            </w:pPr>
            <w:r>
              <w:rPr>
                <w:rFonts w:asciiTheme="majorHAnsi" w:hAnsiTheme="majorHAnsi"/>
                <w:sz w:val="18"/>
                <w:szCs w:val="18"/>
              </w:rPr>
              <w:t>16.1.0</w:t>
            </w:r>
          </w:p>
        </w:tc>
        <w:tc>
          <w:tcPr>
            <w:tcW w:w="1646" w:type="dxa"/>
            <w:tcMar>
              <w:top w:w="58" w:type="dxa"/>
              <w:left w:w="115" w:type="dxa"/>
              <w:right w:w="115" w:type="dxa"/>
            </w:tcMar>
          </w:tcPr>
          <w:p w14:paraId="075114BC" w14:textId="0905A4C8" w:rsidR="00CC66E1" w:rsidRPr="005F7DBE" w:rsidRDefault="009E5A88" w:rsidP="001514FE">
            <w:pPr>
              <w:pStyle w:val="BodyText"/>
              <w:keepNext/>
              <w:rPr>
                <w:rFonts w:asciiTheme="majorHAnsi" w:hAnsiTheme="majorHAnsi"/>
                <w:sz w:val="18"/>
                <w:szCs w:val="18"/>
              </w:rPr>
            </w:pPr>
            <w:r>
              <w:rPr>
                <w:rFonts w:asciiTheme="majorHAnsi" w:hAnsiTheme="majorHAnsi"/>
                <w:sz w:val="18"/>
                <w:szCs w:val="18"/>
              </w:rPr>
              <w:t>7.03.2016</w:t>
            </w:r>
          </w:p>
        </w:tc>
        <w:tc>
          <w:tcPr>
            <w:tcW w:w="6254" w:type="dxa"/>
            <w:tcMar>
              <w:top w:w="58" w:type="dxa"/>
              <w:left w:w="115" w:type="dxa"/>
              <w:right w:w="115" w:type="dxa"/>
            </w:tcMar>
          </w:tcPr>
          <w:p w14:paraId="4C953322" w14:textId="77777777" w:rsidR="00CC66E1" w:rsidRPr="005F7DBE" w:rsidRDefault="00CC66E1" w:rsidP="001514FE">
            <w:pPr>
              <w:pStyle w:val="BodyText"/>
              <w:keepNext/>
              <w:rPr>
                <w:rFonts w:asciiTheme="majorHAnsi" w:hAnsiTheme="majorHAnsi"/>
                <w:sz w:val="18"/>
                <w:szCs w:val="18"/>
              </w:rPr>
            </w:pPr>
            <w:r w:rsidRPr="005F7DBE">
              <w:rPr>
                <w:rFonts w:asciiTheme="majorHAnsi" w:hAnsiTheme="majorHAnsi"/>
                <w:sz w:val="18"/>
                <w:szCs w:val="18"/>
              </w:rPr>
              <w:t>Initial release</w:t>
            </w:r>
          </w:p>
        </w:tc>
      </w:tr>
      <w:tr w:rsidR="006461AC" w:rsidRPr="005F7DBE" w14:paraId="46D0DCB0" w14:textId="77777777" w:rsidTr="00CC66E1">
        <w:tc>
          <w:tcPr>
            <w:tcW w:w="1684" w:type="dxa"/>
            <w:tcMar>
              <w:top w:w="58" w:type="dxa"/>
              <w:left w:w="115" w:type="dxa"/>
              <w:right w:w="115" w:type="dxa"/>
            </w:tcMar>
          </w:tcPr>
          <w:p w14:paraId="048EC826" w14:textId="7F4DF20A" w:rsidR="006461AC" w:rsidRDefault="006461AC" w:rsidP="006461AC">
            <w:pPr>
              <w:pStyle w:val="BodyText"/>
              <w:keepNext/>
              <w:rPr>
                <w:rFonts w:asciiTheme="majorHAnsi" w:hAnsiTheme="majorHAnsi"/>
                <w:sz w:val="18"/>
                <w:szCs w:val="18"/>
              </w:rPr>
            </w:pPr>
            <w:r>
              <w:rPr>
                <w:rFonts w:asciiTheme="majorHAnsi" w:hAnsiTheme="majorHAnsi"/>
                <w:sz w:val="18"/>
                <w:szCs w:val="18"/>
              </w:rPr>
              <w:t>17.1.0</w:t>
            </w:r>
          </w:p>
        </w:tc>
        <w:tc>
          <w:tcPr>
            <w:tcW w:w="1646" w:type="dxa"/>
            <w:tcMar>
              <w:top w:w="58" w:type="dxa"/>
              <w:left w:w="115" w:type="dxa"/>
              <w:right w:w="115" w:type="dxa"/>
            </w:tcMar>
          </w:tcPr>
          <w:p w14:paraId="74A11C43" w14:textId="66B965DB" w:rsidR="006461AC" w:rsidRDefault="00B412AB" w:rsidP="001514FE">
            <w:pPr>
              <w:pStyle w:val="BodyText"/>
              <w:keepNext/>
              <w:rPr>
                <w:rFonts w:asciiTheme="majorHAnsi" w:hAnsiTheme="majorHAnsi"/>
                <w:sz w:val="18"/>
                <w:szCs w:val="18"/>
              </w:rPr>
            </w:pPr>
            <w:r>
              <w:rPr>
                <w:rFonts w:asciiTheme="majorHAnsi" w:hAnsiTheme="majorHAnsi"/>
                <w:sz w:val="18"/>
                <w:szCs w:val="18"/>
              </w:rPr>
              <w:t>11.05.2017</w:t>
            </w:r>
          </w:p>
        </w:tc>
        <w:tc>
          <w:tcPr>
            <w:tcW w:w="6254" w:type="dxa"/>
            <w:tcMar>
              <w:top w:w="58" w:type="dxa"/>
              <w:left w:w="115" w:type="dxa"/>
              <w:right w:w="115" w:type="dxa"/>
            </w:tcMar>
          </w:tcPr>
          <w:p w14:paraId="63C63AF6" w14:textId="24D5EE82" w:rsidR="006461AC" w:rsidRPr="005F7DBE" w:rsidRDefault="006461AC" w:rsidP="001514FE">
            <w:pPr>
              <w:pStyle w:val="BodyText"/>
              <w:keepNext/>
              <w:rPr>
                <w:rFonts w:asciiTheme="majorHAnsi" w:hAnsiTheme="majorHAnsi"/>
                <w:sz w:val="18"/>
                <w:szCs w:val="18"/>
              </w:rPr>
            </w:pPr>
            <w:r>
              <w:rPr>
                <w:rFonts w:asciiTheme="majorHAnsi" w:hAnsiTheme="majorHAnsi"/>
                <w:sz w:val="18"/>
                <w:szCs w:val="18"/>
              </w:rPr>
              <w:t xml:space="preserve">Updated calls for Order validation. Updated calls for Account info update. Updated the cartridge to run on both pipeline and </w:t>
            </w:r>
            <w:proofErr w:type="gramStart"/>
            <w:r>
              <w:rPr>
                <w:rFonts w:asciiTheme="majorHAnsi" w:hAnsiTheme="majorHAnsi"/>
                <w:sz w:val="18"/>
                <w:szCs w:val="18"/>
              </w:rPr>
              <w:t>controllers based</w:t>
            </w:r>
            <w:proofErr w:type="gramEnd"/>
            <w:r>
              <w:rPr>
                <w:rFonts w:asciiTheme="majorHAnsi" w:hAnsiTheme="majorHAnsi"/>
                <w:sz w:val="18"/>
                <w:szCs w:val="18"/>
              </w:rPr>
              <w:t xml:space="preserve"> sites.</w:t>
            </w:r>
            <w:r w:rsidR="00191E79">
              <w:rPr>
                <w:rFonts w:asciiTheme="majorHAnsi" w:hAnsiTheme="majorHAnsi"/>
                <w:sz w:val="18"/>
                <w:szCs w:val="18"/>
              </w:rPr>
              <w:t xml:space="preserve"> Include support for </w:t>
            </w:r>
            <w:proofErr w:type="spellStart"/>
            <w:r w:rsidR="00191E79">
              <w:rPr>
                <w:rFonts w:asciiTheme="majorHAnsi" w:hAnsiTheme="majorHAnsi"/>
                <w:sz w:val="18"/>
                <w:szCs w:val="18"/>
              </w:rPr>
              <w:t>Paypal</w:t>
            </w:r>
            <w:proofErr w:type="spellEnd"/>
            <w:r w:rsidR="00191E79">
              <w:rPr>
                <w:rFonts w:asciiTheme="majorHAnsi" w:hAnsiTheme="majorHAnsi"/>
                <w:sz w:val="18"/>
                <w:szCs w:val="18"/>
              </w:rPr>
              <w:t xml:space="preserve"> orders.</w:t>
            </w:r>
          </w:p>
        </w:tc>
      </w:tr>
      <w:tr w:rsidR="00B37F23" w:rsidRPr="005F7DBE" w14:paraId="258566F4" w14:textId="77777777" w:rsidTr="00CC66E1">
        <w:tc>
          <w:tcPr>
            <w:tcW w:w="1684" w:type="dxa"/>
            <w:tcMar>
              <w:top w:w="58" w:type="dxa"/>
              <w:left w:w="115" w:type="dxa"/>
              <w:right w:w="115" w:type="dxa"/>
            </w:tcMar>
          </w:tcPr>
          <w:p w14:paraId="670B875A" w14:textId="6D2D879A" w:rsidR="00B37F23" w:rsidRDefault="00B37F23" w:rsidP="00B37F23">
            <w:pPr>
              <w:pStyle w:val="BodyText"/>
              <w:keepNext/>
              <w:rPr>
                <w:rFonts w:asciiTheme="majorHAnsi" w:hAnsiTheme="majorHAnsi"/>
                <w:sz w:val="18"/>
                <w:szCs w:val="18"/>
              </w:rPr>
            </w:pPr>
            <w:r>
              <w:rPr>
                <w:rFonts w:asciiTheme="majorHAnsi" w:hAnsiTheme="majorHAnsi"/>
                <w:sz w:val="18"/>
                <w:szCs w:val="18"/>
              </w:rPr>
              <w:t>17.1.3</w:t>
            </w:r>
          </w:p>
        </w:tc>
        <w:tc>
          <w:tcPr>
            <w:tcW w:w="1646" w:type="dxa"/>
            <w:tcMar>
              <w:top w:w="58" w:type="dxa"/>
              <w:left w:w="115" w:type="dxa"/>
              <w:right w:w="115" w:type="dxa"/>
            </w:tcMar>
          </w:tcPr>
          <w:p w14:paraId="4054771D" w14:textId="56CF3968" w:rsidR="00B37F23" w:rsidRDefault="00B37F23" w:rsidP="00B37F23">
            <w:pPr>
              <w:pStyle w:val="BodyText"/>
              <w:keepNext/>
              <w:rPr>
                <w:rFonts w:asciiTheme="majorHAnsi" w:hAnsiTheme="majorHAnsi"/>
                <w:sz w:val="18"/>
                <w:szCs w:val="18"/>
              </w:rPr>
            </w:pPr>
            <w:r>
              <w:rPr>
                <w:rFonts w:asciiTheme="majorHAnsi" w:hAnsiTheme="majorHAnsi"/>
                <w:sz w:val="18"/>
                <w:szCs w:val="18"/>
              </w:rPr>
              <w:t>24.11.2017</w:t>
            </w:r>
          </w:p>
        </w:tc>
        <w:tc>
          <w:tcPr>
            <w:tcW w:w="6254" w:type="dxa"/>
            <w:tcMar>
              <w:top w:w="58" w:type="dxa"/>
              <w:left w:w="115" w:type="dxa"/>
              <w:right w:w="115" w:type="dxa"/>
            </w:tcMar>
          </w:tcPr>
          <w:p w14:paraId="036A7133" w14:textId="6E3086CF" w:rsidR="00B37F23" w:rsidRDefault="00B37F23" w:rsidP="001D13C4">
            <w:pPr>
              <w:pStyle w:val="BodyText"/>
              <w:keepNext/>
              <w:rPr>
                <w:rFonts w:asciiTheme="majorHAnsi" w:hAnsiTheme="majorHAnsi"/>
                <w:sz w:val="18"/>
                <w:szCs w:val="18"/>
              </w:rPr>
            </w:pPr>
            <w:r>
              <w:rPr>
                <w:rFonts w:asciiTheme="majorHAnsi" w:hAnsiTheme="majorHAnsi"/>
                <w:sz w:val="18"/>
                <w:szCs w:val="18"/>
              </w:rPr>
              <w:t xml:space="preserve">Improvement for the </w:t>
            </w:r>
            <w:proofErr w:type="spellStart"/>
            <w:r>
              <w:rPr>
                <w:rFonts w:asciiTheme="majorHAnsi" w:hAnsiTheme="majorHAnsi"/>
                <w:sz w:val="18"/>
                <w:szCs w:val="18"/>
              </w:rPr>
              <w:t>Forter</w:t>
            </w:r>
            <w:proofErr w:type="spellEnd"/>
            <w:r>
              <w:rPr>
                <w:rFonts w:asciiTheme="majorHAnsi" w:hAnsiTheme="majorHAnsi"/>
                <w:sz w:val="18"/>
                <w:szCs w:val="18"/>
              </w:rPr>
              <w:t xml:space="preserve"> Order</w:t>
            </w:r>
            <w:r w:rsidR="001D13C4">
              <w:rPr>
                <w:rFonts w:asciiTheme="majorHAnsi" w:hAnsiTheme="majorHAnsi"/>
                <w:sz w:val="18"/>
                <w:szCs w:val="18"/>
              </w:rPr>
              <w:t>s grid</w:t>
            </w:r>
            <w:r>
              <w:rPr>
                <w:rFonts w:asciiTheme="majorHAnsi" w:hAnsiTheme="majorHAnsi"/>
                <w:sz w:val="18"/>
                <w:szCs w:val="18"/>
              </w:rPr>
              <w:t xml:space="preserve"> </w:t>
            </w:r>
            <w:r w:rsidR="001D13C4">
              <w:rPr>
                <w:rFonts w:asciiTheme="majorHAnsi" w:hAnsiTheme="majorHAnsi"/>
                <w:sz w:val="18"/>
                <w:szCs w:val="18"/>
              </w:rPr>
              <w:t>view</w:t>
            </w:r>
            <w:r>
              <w:rPr>
                <w:rFonts w:asciiTheme="majorHAnsi" w:hAnsiTheme="majorHAnsi"/>
                <w:sz w:val="18"/>
                <w:szCs w:val="18"/>
              </w:rPr>
              <w:t>.</w:t>
            </w:r>
          </w:p>
        </w:tc>
      </w:tr>
      <w:tr w:rsidR="00825658" w:rsidRPr="005F7DBE" w14:paraId="4A810A72" w14:textId="77777777" w:rsidTr="003953CF">
        <w:trPr>
          <w:trHeight w:val="1687"/>
        </w:trPr>
        <w:tc>
          <w:tcPr>
            <w:tcW w:w="1684" w:type="dxa"/>
            <w:tcMar>
              <w:top w:w="58" w:type="dxa"/>
              <w:left w:w="115" w:type="dxa"/>
              <w:right w:w="115" w:type="dxa"/>
            </w:tcMar>
          </w:tcPr>
          <w:p w14:paraId="0F0CF60D" w14:textId="537AA675" w:rsidR="00825658" w:rsidRPr="003E2D42" w:rsidRDefault="00825658" w:rsidP="00B37F23">
            <w:pPr>
              <w:pStyle w:val="BodyText"/>
              <w:keepNext/>
              <w:rPr>
                <w:rFonts w:asciiTheme="majorHAnsi" w:hAnsiTheme="majorHAnsi"/>
                <w:sz w:val="18"/>
                <w:szCs w:val="18"/>
              </w:rPr>
            </w:pPr>
            <w:r w:rsidRPr="003E2D42">
              <w:rPr>
                <w:rFonts w:asciiTheme="majorHAnsi" w:hAnsiTheme="majorHAnsi"/>
                <w:sz w:val="18"/>
                <w:szCs w:val="18"/>
              </w:rPr>
              <w:t>17.1.4</w:t>
            </w:r>
          </w:p>
        </w:tc>
        <w:tc>
          <w:tcPr>
            <w:tcW w:w="1646" w:type="dxa"/>
            <w:tcMar>
              <w:top w:w="58" w:type="dxa"/>
              <w:left w:w="115" w:type="dxa"/>
              <w:right w:w="115" w:type="dxa"/>
            </w:tcMar>
          </w:tcPr>
          <w:p w14:paraId="7F48095D" w14:textId="2350B7B0" w:rsidR="00825658" w:rsidRPr="003E2D42" w:rsidRDefault="00825658" w:rsidP="00B37F23">
            <w:pPr>
              <w:pStyle w:val="BodyText"/>
              <w:keepNext/>
              <w:rPr>
                <w:rFonts w:asciiTheme="majorHAnsi" w:hAnsiTheme="majorHAnsi"/>
                <w:sz w:val="18"/>
                <w:szCs w:val="18"/>
              </w:rPr>
            </w:pPr>
            <w:r w:rsidRPr="003E2D42">
              <w:rPr>
                <w:rFonts w:asciiTheme="majorHAnsi" w:hAnsiTheme="majorHAnsi"/>
                <w:sz w:val="18"/>
                <w:szCs w:val="18"/>
              </w:rPr>
              <w:t>02.02.2018</w:t>
            </w:r>
          </w:p>
        </w:tc>
        <w:tc>
          <w:tcPr>
            <w:tcW w:w="6254" w:type="dxa"/>
            <w:tcMar>
              <w:top w:w="58" w:type="dxa"/>
              <w:left w:w="115" w:type="dxa"/>
              <w:right w:w="115" w:type="dxa"/>
            </w:tcMar>
          </w:tcPr>
          <w:p w14:paraId="2AD4C4EC" w14:textId="77777777" w:rsidR="00825658" w:rsidRDefault="00825658" w:rsidP="00A4790D">
            <w:pPr>
              <w:pStyle w:val="BodyText"/>
              <w:keepNext/>
              <w:spacing w:after="0"/>
              <w:rPr>
                <w:rFonts w:asciiTheme="majorHAnsi" w:hAnsiTheme="majorHAnsi"/>
                <w:sz w:val="18"/>
                <w:szCs w:val="18"/>
              </w:rPr>
            </w:pPr>
            <w:r w:rsidRPr="003E2D42">
              <w:rPr>
                <w:rFonts w:asciiTheme="majorHAnsi" w:hAnsiTheme="majorHAnsi"/>
                <w:sz w:val="18"/>
                <w:szCs w:val="18"/>
              </w:rPr>
              <w:t xml:space="preserve">Added call for order info sending to </w:t>
            </w:r>
            <w:proofErr w:type="spellStart"/>
            <w:r w:rsidRPr="003E2D42">
              <w:rPr>
                <w:rFonts w:asciiTheme="majorHAnsi" w:hAnsiTheme="majorHAnsi"/>
                <w:sz w:val="18"/>
                <w:szCs w:val="18"/>
              </w:rPr>
              <w:t>Forter</w:t>
            </w:r>
            <w:proofErr w:type="spellEnd"/>
            <w:r w:rsidRPr="003E2D42">
              <w:rPr>
                <w:rFonts w:asciiTheme="majorHAnsi" w:hAnsiTheme="majorHAnsi"/>
                <w:sz w:val="18"/>
                <w:szCs w:val="18"/>
              </w:rPr>
              <w:t xml:space="preserve"> in case of failed payment authorization.</w:t>
            </w:r>
          </w:p>
          <w:p w14:paraId="099C4148" w14:textId="3EE8EDDF" w:rsidR="00A4790D" w:rsidRPr="003E2D42" w:rsidRDefault="00A4790D" w:rsidP="00825658">
            <w:pPr>
              <w:pStyle w:val="BodyText"/>
              <w:keepNext/>
              <w:rPr>
                <w:rFonts w:asciiTheme="majorHAnsi" w:hAnsiTheme="majorHAnsi"/>
                <w:sz w:val="18"/>
                <w:szCs w:val="18"/>
              </w:rPr>
            </w:pPr>
            <w:r>
              <w:rPr>
                <w:rFonts w:asciiTheme="majorHAnsi" w:hAnsiTheme="majorHAnsi"/>
                <w:sz w:val="18"/>
                <w:szCs w:val="18"/>
              </w:rPr>
              <w:t xml:space="preserve">Added two additional fields for payment processor response code and response text into the </w:t>
            </w:r>
            <w:proofErr w:type="spellStart"/>
            <w:r>
              <w:rPr>
                <w:rFonts w:asciiTheme="majorHAnsi" w:hAnsiTheme="majorHAnsi"/>
                <w:sz w:val="18"/>
                <w:szCs w:val="18"/>
              </w:rPr>
              <w:t>VerificationResults</w:t>
            </w:r>
            <w:proofErr w:type="spellEnd"/>
            <w:r>
              <w:rPr>
                <w:rFonts w:asciiTheme="majorHAnsi" w:hAnsiTheme="majorHAnsi"/>
                <w:sz w:val="18"/>
                <w:szCs w:val="18"/>
              </w:rPr>
              <w:t xml:space="preserve"> object.</w:t>
            </w:r>
          </w:p>
        </w:tc>
      </w:tr>
      <w:tr w:rsidR="003953CF" w:rsidRPr="005F7DBE" w14:paraId="782D821D" w14:textId="77777777" w:rsidTr="004A647B">
        <w:trPr>
          <w:trHeight w:val="607"/>
        </w:trPr>
        <w:tc>
          <w:tcPr>
            <w:tcW w:w="1684" w:type="dxa"/>
            <w:tcMar>
              <w:top w:w="58" w:type="dxa"/>
              <w:left w:w="115" w:type="dxa"/>
              <w:right w:w="115" w:type="dxa"/>
            </w:tcMar>
          </w:tcPr>
          <w:p w14:paraId="608FFD17" w14:textId="45E1587B" w:rsidR="003953CF" w:rsidRPr="003E2D42" w:rsidRDefault="003953CF" w:rsidP="003953CF">
            <w:pPr>
              <w:pStyle w:val="BodyText"/>
              <w:keepNext/>
              <w:rPr>
                <w:rFonts w:asciiTheme="majorHAnsi" w:hAnsiTheme="majorHAnsi"/>
                <w:sz w:val="18"/>
                <w:szCs w:val="18"/>
              </w:rPr>
            </w:pPr>
            <w:r>
              <w:rPr>
                <w:rFonts w:asciiTheme="majorHAnsi" w:hAnsiTheme="majorHAnsi"/>
                <w:sz w:val="18"/>
                <w:szCs w:val="18"/>
              </w:rPr>
              <w:t>18</w:t>
            </w:r>
            <w:r w:rsidRPr="003E2D42">
              <w:rPr>
                <w:rFonts w:asciiTheme="majorHAnsi" w:hAnsiTheme="majorHAnsi"/>
                <w:sz w:val="18"/>
                <w:szCs w:val="18"/>
              </w:rPr>
              <w:t>.1.</w:t>
            </w:r>
            <w:r>
              <w:rPr>
                <w:rFonts w:asciiTheme="majorHAnsi" w:hAnsiTheme="majorHAnsi"/>
                <w:sz w:val="18"/>
                <w:szCs w:val="18"/>
              </w:rPr>
              <w:t>0</w:t>
            </w:r>
          </w:p>
        </w:tc>
        <w:tc>
          <w:tcPr>
            <w:tcW w:w="1646" w:type="dxa"/>
            <w:tcMar>
              <w:top w:w="58" w:type="dxa"/>
              <w:left w:w="115" w:type="dxa"/>
              <w:right w:w="115" w:type="dxa"/>
            </w:tcMar>
          </w:tcPr>
          <w:p w14:paraId="0EED3486" w14:textId="395E8964" w:rsidR="003953CF" w:rsidRPr="003E2D42" w:rsidRDefault="003953CF" w:rsidP="003953CF">
            <w:pPr>
              <w:pStyle w:val="BodyText"/>
              <w:keepNext/>
              <w:rPr>
                <w:rFonts w:asciiTheme="majorHAnsi" w:hAnsiTheme="majorHAnsi"/>
                <w:sz w:val="18"/>
                <w:szCs w:val="18"/>
              </w:rPr>
            </w:pPr>
            <w:r w:rsidRPr="003E2D42">
              <w:rPr>
                <w:rFonts w:asciiTheme="majorHAnsi" w:hAnsiTheme="majorHAnsi"/>
                <w:sz w:val="18"/>
                <w:szCs w:val="18"/>
              </w:rPr>
              <w:t>0</w:t>
            </w:r>
            <w:r>
              <w:rPr>
                <w:rFonts w:asciiTheme="majorHAnsi" w:hAnsiTheme="majorHAnsi"/>
                <w:sz w:val="18"/>
                <w:szCs w:val="18"/>
              </w:rPr>
              <w:t>4</w:t>
            </w:r>
            <w:r w:rsidRPr="003E2D42">
              <w:rPr>
                <w:rFonts w:asciiTheme="majorHAnsi" w:hAnsiTheme="majorHAnsi"/>
                <w:sz w:val="18"/>
                <w:szCs w:val="18"/>
              </w:rPr>
              <w:t>.</w:t>
            </w:r>
            <w:r>
              <w:rPr>
                <w:rFonts w:asciiTheme="majorHAnsi" w:hAnsiTheme="majorHAnsi"/>
                <w:sz w:val="18"/>
                <w:szCs w:val="18"/>
              </w:rPr>
              <w:t>13</w:t>
            </w:r>
            <w:r w:rsidRPr="003E2D42">
              <w:rPr>
                <w:rFonts w:asciiTheme="majorHAnsi" w:hAnsiTheme="majorHAnsi"/>
                <w:sz w:val="18"/>
                <w:szCs w:val="18"/>
              </w:rPr>
              <w:t>.2018</w:t>
            </w:r>
          </w:p>
        </w:tc>
        <w:tc>
          <w:tcPr>
            <w:tcW w:w="6254" w:type="dxa"/>
            <w:tcMar>
              <w:top w:w="58" w:type="dxa"/>
              <w:left w:w="115" w:type="dxa"/>
              <w:right w:w="115" w:type="dxa"/>
            </w:tcMar>
          </w:tcPr>
          <w:p w14:paraId="3D04B200" w14:textId="33D68735" w:rsidR="003953CF" w:rsidRPr="003E2D42" w:rsidRDefault="003953CF" w:rsidP="00A4790D">
            <w:pPr>
              <w:pStyle w:val="BodyText"/>
              <w:keepNext/>
              <w:spacing w:after="0"/>
              <w:rPr>
                <w:rFonts w:asciiTheme="majorHAnsi" w:hAnsiTheme="majorHAnsi"/>
                <w:sz w:val="18"/>
                <w:szCs w:val="18"/>
              </w:rPr>
            </w:pPr>
            <w:r>
              <w:rPr>
                <w:rFonts w:asciiTheme="majorHAnsi" w:hAnsiTheme="majorHAnsi"/>
                <w:sz w:val="18"/>
                <w:szCs w:val="18"/>
              </w:rPr>
              <w:t xml:space="preserve">Implementation of the cartridge to work with </w:t>
            </w:r>
            <w:r w:rsidR="00CC014A">
              <w:rPr>
                <w:rFonts w:asciiTheme="majorHAnsi" w:hAnsiTheme="majorHAnsi"/>
                <w:sz w:val="18"/>
                <w:szCs w:val="18"/>
              </w:rPr>
              <w:t>S</w:t>
            </w:r>
            <w:r>
              <w:rPr>
                <w:rFonts w:asciiTheme="majorHAnsi" w:hAnsiTheme="majorHAnsi"/>
                <w:sz w:val="18"/>
                <w:szCs w:val="18"/>
              </w:rPr>
              <w:t xml:space="preserve">FRA </w:t>
            </w:r>
            <w:proofErr w:type="spellStart"/>
            <w:r>
              <w:rPr>
                <w:rFonts w:asciiTheme="majorHAnsi" w:hAnsiTheme="majorHAnsi"/>
                <w:sz w:val="18"/>
                <w:szCs w:val="18"/>
              </w:rPr>
              <w:t>SiteGenesis</w:t>
            </w:r>
            <w:proofErr w:type="spellEnd"/>
            <w:r>
              <w:rPr>
                <w:rFonts w:asciiTheme="majorHAnsi" w:hAnsiTheme="majorHAnsi"/>
                <w:sz w:val="18"/>
                <w:szCs w:val="18"/>
              </w:rPr>
              <w:t xml:space="preserve">. Deprecate the </w:t>
            </w:r>
            <w:proofErr w:type="spellStart"/>
            <w:r>
              <w:rPr>
                <w:rFonts w:asciiTheme="majorHAnsi" w:hAnsiTheme="majorHAnsi"/>
                <w:sz w:val="18"/>
                <w:szCs w:val="18"/>
              </w:rPr>
              <w:t>Forter</w:t>
            </w:r>
            <w:proofErr w:type="spellEnd"/>
            <w:r>
              <w:rPr>
                <w:rFonts w:asciiTheme="majorHAnsi" w:hAnsiTheme="majorHAnsi"/>
                <w:sz w:val="18"/>
                <w:szCs w:val="18"/>
              </w:rPr>
              <w:t xml:space="preserve"> Void job.</w:t>
            </w:r>
          </w:p>
        </w:tc>
      </w:tr>
      <w:tr w:rsidR="00220629" w:rsidRPr="005F7DBE" w14:paraId="3F19782B" w14:textId="77777777" w:rsidTr="004A647B">
        <w:trPr>
          <w:trHeight w:val="652"/>
        </w:trPr>
        <w:tc>
          <w:tcPr>
            <w:tcW w:w="1684" w:type="dxa"/>
            <w:tcMar>
              <w:top w:w="58" w:type="dxa"/>
              <w:left w:w="115" w:type="dxa"/>
              <w:right w:w="115" w:type="dxa"/>
            </w:tcMar>
          </w:tcPr>
          <w:p w14:paraId="29E3C8C5" w14:textId="604A714A" w:rsidR="00220629" w:rsidRDefault="00AD093B" w:rsidP="003953CF">
            <w:pPr>
              <w:pStyle w:val="BodyText"/>
              <w:keepNext/>
              <w:rPr>
                <w:rFonts w:asciiTheme="majorHAnsi" w:hAnsiTheme="majorHAnsi"/>
                <w:sz w:val="18"/>
                <w:szCs w:val="18"/>
              </w:rPr>
            </w:pPr>
            <w:r>
              <w:rPr>
                <w:rFonts w:asciiTheme="majorHAnsi" w:hAnsiTheme="majorHAnsi"/>
                <w:sz w:val="18"/>
                <w:szCs w:val="18"/>
              </w:rPr>
              <w:t>21</w:t>
            </w:r>
            <w:r w:rsidR="004A647B">
              <w:rPr>
                <w:rFonts w:asciiTheme="majorHAnsi" w:hAnsiTheme="majorHAnsi"/>
                <w:sz w:val="18"/>
                <w:szCs w:val="18"/>
              </w:rPr>
              <w:t>.1.0</w:t>
            </w:r>
          </w:p>
        </w:tc>
        <w:tc>
          <w:tcPr>
            <w:tcW w:w="1646" w:type="dxa"/>
            <w:tcMar>
              <w:top w:w="58" w:type="dxa"/>
              <w:left w:w="115" w:type="dxa"/>
              <w:right w:w="115" w:type="dxa"/>
            </w:tcMar>
          </w:tcPr>
          <w:p w14:paraId="229A017D" w14:textId="52F431FE" w:rsidR="00220629" w:rsidRPr="003E2D42" w:rsidRDefault="004A647B" w:rsidP="003953CF">
            <w:pPr>
              <w:pStyle w:val="BodyText"/>
              <w:keepNext/>
              <w:rPr>
                <w:rFonts w:asciiTheme="majorHAnsi" w:hAnsiTheme="majorHAnsi"/>
                <w:sz w:val="18"/>
                <w:szCs w:val="18"/>
              </w:rPr>
            </w:pPr>
            <w:r>
              <w:rPr>
                <w:rFonts w:asciiTheme="majorHAnsi" w:hAnsiTheme="majorHAnsi"/>
                <w:sz w:val="18"/>
                <w:szCs w:val="18"/>
              </w:rPr>
              <w:t>0</w:t>
            </w:r>
            <w:r w:rsidR="009A64A9">
              <w:rPr>
                <w:rFonts w:asciiTheme="majorHAnsi" w:hAnsiTheme="majorHAnsi"/>
                <w:sz w:val="18"/>
                <w:szCs w:val="18"/>
              </w:rPr>
              <w:t>2</w:t>
            </w:r>
            <w:r>
              <w:rPr>
                <w:rFonts w:asciiTheme="majorHAnsi" w:hAnsiTheme="majorHAnsi"/>
                <w:sz w:val="18"/>
                <w:szCs w:val="18"/>
              </w:rPr>
              <w:t>.</w:t>
            </w:r>
            <w:r w:rsidR="009A64A9">
              <w:rPr>
                <w:rFonts w:asciiTheme="majorHAnsi" w:hAnsiTheme="majorHAnsi"/>
                <w:sz w:val="18"/>
                <w:szCs w:val="18"/>
              </w:rPr>
              <w:t>14</w:t>
            </w:r>
            <w:r>
              <w:rPr>
                <w:rFonts w:asciiTheme="majorHAnsi" w:hAnsiTheme="majorHAnsi"/>
                <w:sz w:val="18"/>
                <w:szCs w:val="18"/>
              </w:rPr>
              <w:t>.</w:t>
            </w:r>
            <w:r w:rsidR="00AD093B">
              <w:rPr>
                <w:rFonts w:asciiTheme="majorHAnsi" w:hAnsiTheme="majorHAnsi"/>
                <w:sz w:val="18"/>
                <w:szCs w:val="18"/>
              </w:rPr>
              <w:t>2021</w:t>
            </w:r>
          </w:p>
        </w:tc>
        <w:tc>
          <w:tcPr>
            <w:tcW w:w="6254" w:type="dxa"/>
            <w:tcMar>
              <w:top w:w="58" w:type="dxa"/>
              <w:left w:w="115" w:type="dxa"/>
              <w:right w:w="115" w:type="dxa"/>
            </w:tcMar>
          </w:tcPr>
          <w:p w14:paraId="0937DCAC" w14:textId="3852D56A" w:rsidR="00220629" w:rsidRDefault="004A647B" w:rsidP="00A4790D">
            <w:pPr>
              <w:pStyle w:val="BodyText"/>
              <w:keepNext/>
              <w:spacing w:after="0"/>
              <w:rPr>
                <w:rFonts w:asciiTheme="majorHAnsi" w:hAnsiTheme="majorHAnsi"/>
                <w:sz w:val="18"/>
                <w:szCs w:val="18"/>
              </w:rPr>
            </w:pPr>
            <w:r>
              <w:rPr>
                <w:rFonts w:asciiTheme="majorHAnsi" w:hAnsiTheme="majorHAnsi"/>
                <w:sz w:val="18"/>
                <w:szCs w:val="18"/>
              </w:rPr>
              <w:t>Implementation of the Pre-authorization flow (optional). Update of deprecated API methods.</w:t>
            </w:r>
          </w:p>
        </w:tc>
      </w:tr>
      <w:bookmarkEnd w:id="68"/>
      <w:bookmarkEnd w:id="69"/>
      <w:tr w:rsidR="00491500" w14:paraId="3A5E8BB8" w14:textId="77777777" w:rsidTr="00491500">
        <w:trPr>
          <w:trHeight w:val="652"/>
        </w:trPr>
        <w:tc>
          <w:tcPr>
            <w:tcW w:w="1684" w:type="dxa"/>
            <w:tcBorders>
              <w:top w:val="dotted" w:sz="4" w:space="0" w:color="auto"/>
              <w:left w:val="dotted" w:sz="4" w:space="0" w:color="auto"/>
              <w:bottom w:val="dotted" w:sz="4" w:space="0" w:color="auto"/>
              <w:right w:val="dotted" w:sz="4" w:space="0" w:color="auto"/>
            </w:tcBorders>
            <w:tcMar>
              <w:top w:w="58" w:type="dxa"/>
              <w:left w:w="115" w:type="dxa"/>
              <w:right w:w="115" w:type="dxa"/>
            </w:tcMar>
          </w:tcPr>
          <w:p w14:paraId="31CCE984" w14:textId="0864800F" w:rsidR="00491500" w:rsidRDefault="00491500" w:rsidP="00392DBB">
            <w:pPr>
              <w:pStyle w:val="BodyText"/>
              <w:keepNext/>
              <w:rPr>
                <w:rFonts w:asciiTheme="majorHAnsi" w:hAnsiTheme="majorHAnsi"/>
                <w:sz w:val="18"/>
                <w:szCs w:val="18"/>
              </w:rPr>
            </w:pPr>
            <w:r>
              <w:rPr>
                <w:rFonts w:asciiTheme="majorHAnsi" w:hAnsiTheme="majorHAnsi"/>
                <w:sz w:val="18"/>
                <w:szCs w:val="18"/>
              </w:rPr>
              <w:t>2</w:t>
            </w:r>
            <w:r w:rsidR="006C07C3">
              <w:rPr>
                <w:rFonts w:asciiTheme="majorHAnsi" w:hAnsiTheme="majorHAnsi"/>
                <w:sz w:val="18"/>
                <w:szCs w:val="18"/>
              </w:rPr>
              <w:t>3</w:t>
            </w:r>
            <w:r>
              <w:rPr>
                <w:rFonts w:asciiTheme="majorHAnsi" w:hAnsiTheme="majorHAnsi"/>
                <w:sz w:val="18"/>
                <w:szCs w:val="18"/>
              </w:rPr>
              <w:t>.</w:t>
            </w:r>
            <w:r w:rsidR="006C07C3">
              <w:rPr>
                <w:rFonts w:asciiTheme="majorHAnsi" w:hAnsiTheme="majorHAnsi"/>
                <w:sz w:val="18"/>
                <w:szCs w:val="18"/>
              </w:rPr>
              <w:t>0</w:t>
            </w:r>
            <w:r>
              <w:rPr>
                <w:rFonts w:asciiTheme="majorHAnsi" w:hAnsiTheme="majorHAnsi"/>
                <w:sz w:val="18"/>
                <w:szCs w:val="18"/>
              </w:rPr>
              <w:t>.</w:t>
            </w:r>
            <w:r w:rsidR="006C07C3">
              <w:rPr>
                <w:rFonts w:asciiTheme="majorHAnsi" w:hAnsiTheme="majorHAnsi"/>
                <w:sz w:val="18"/>
                <w:szCs w:val="18"/>
              </w:rPr>
              <w:t>0</w:t>
            </w:r>
          </w:p>
        </w:tc>
        <w:tc>
          <w:tcPr>
            <w:tcW w:w="1646" w:type="dxa"/>
            <w:tcBorders>
              <w:top w:val="dotted" w:sz="4" w:space="0" w:color="auto"/>
              <w:left w:val="dotted" w:sz="4" w:space="0" w:color="auto"/>
              <w:bottom w:val="dotted" w:sz="4" w:space="0" w:color="auto"/>
              <w:right w:val="dotted" w:sz="4" w:space="0" w:color="auto"/>
            </w:tcBorders>
            <w:tcMar>
              <w:top w:w="58" w:type="dxa"/>
              <w:left w:w="115" w:type="dxa"/>
              <w:right w:w="115" w:type="dxa"/>
            </w:tcMar>
          </w:tcPr>
          <w:p w14:paraId="1D274BF7" w14:textId="37671B6D" w:rsidR="00491500" w:rsidRPr="003E2D42" w:rsidRDefault="00491500" w:rsidP="00392DBB">
            <w:pPr>
              <w:pStyle w:val="BodyText"/>
              <w:keepNext/>
              <w:rPr>
                <w:rFonts w:asciiTheme="majorHAnsi" w:hAnsiTheme="majorHAnsi"/>
                <w:sz w:val="18"/>
                <w:szCs w:val="18"/>
              </w:rPr>
            </w:pPr>
            <w:r>
              <w:rPr>
                <w:rFonts w:asciiTheme="majorHAnsi" w:hAnsiTheme="majorHAnsi"/>
                <w:sz w:val="18"/>
                <w:szCs w:val="18"/>
              </w:rPr>
              <w:t>08.08.2023</w:t>
            </w:r>
          </w:p>
        </w:tc>
        <w:tc>
          <w:tcPr>
            <w:tcW w:w="6254" w:type="dxa"/>
            <w:tcBorders>
              <w:top w:val="dotted" w:sz="4" w:space="0" w:color="auto"/>
              <w:left w:val="dotted" w:sz="4" w:space="0" w:color="auto"/>
              <w:bottom w:val="dotted" w:sz="4" w:space="0" w:color="auto"/>
              <w:right w:val="dotted" w:sz="4" w:space="0" w:color="auto"/>
            </w:tcBorders>
            <w:tcMar>
              <w:top w:w="58" w:type="dxa"/>
              <w:left w:w="115" w:type="dxa"/>
              <w:right w:w="115" w:type="dxa"/>
            </w:tcMar>
          </w:tcPr>
          <w:p w14:paraId="079A0280" w14:textId="6AD1C7DF" w:rsidR="00491500" w:rsidRDefault="00491500" w:rsidP="00392DBB">
            <w:pPr>
              <w:pStyle w:val="BodyText"/>
              <w:keepNext/>
              <w:spacing w:after="0"/>
              <w:rPr>
                <w:rFonts w:asciiTheme="majorHAnsi" w:hAnsiTheme="majorHAnsi"/>
                <w:sz w:val="18"/>
                <w:szCs w:val="18"/>
              </w:rPr>
            </w:pPr>
            <w:r>
              <w:rPr>
                <w:rFonts w:asciiTheme="majorHAnsi" w:hAnsiTheme="majorHAnsi"/>
                <w:sz w:val="18"/>
                <w:szCs w:val="18"/>
              </w:rPr>
              <w:t xml:space="preserve">Added new Reason Code attribute to the Authorization response from </w:t>
            </w:r>
            <w:proofErr w:type="spellStart"/>
            <w:r>
              <w:rPr>
                <w:rFonts w:asciiTheme="majorHAnsi" w:hAnsiTheme="majorHAnsi"/>
                <w:sz w:val="18"/>
                <w:szCs w:val="18"/>
              </w:rPr>
              <w:t>Forter</w:t>
            </w:r>
            <w:proofErr w:type="spellEnd"/>
            <w:r>
              <w:rPr>
                <w:rFonts w:asciiTheme="majorHAnsi" w:hAnsiTheme="majorHAnsi"/>
                <w:sz w:val="18"/>
                <w:szCs w:val="18"/>
              </w:rPr>
              <w:t xml:space="preserve"> and updated Documentation</w:t>
            </w:r>
          </w:p>
        </w:tc>
      </w:tr>
    </w:tbl>
    <w:p w14:paraId="2F36B023" w14:textId="16A8B83D" w:rsidR="00762BB0" w:rsidRPr="005F7DBE" w:rsidRDefault="00762BB0" w:rsidP="00220629">
      <w:pPr>
        <w:pStyle w:val="dmcNummerierung"/>
        <w:numPr>
          <w:ilvl w:val="0"/>
          <w:numId w:val="0"/>
        </w:numPr>
        <w:spacing w:line="240" w:lineRule="exact"/>
        <w:jc w:val="both"/>
        <w:rPr>
          <w:rFonts w:asciiTheme="majorHAnsi" w:hAnsiTheme="majorHAnsi"/>
        </w:rPr>
      </w:pPr>
    </w:p>
    <w:sectPr w:rsidR="00762BB0" w:rsidRPr="005F7DBE" w:rsidSect="005D1AA8">
      <w:headerReference w:type="even" r:id="rId107"/>
      <w:headerReference w:type="default" r:id="rId108"/>
      <w:footerReference w:type="default" r:id="rId109"/>
      <w:headerReference w:type="first" r:id="rId110"/>
      <w:footerReference w:type="first" r:id="rId111"/>
      <w:type w:val="continuous"/>
      <w:pgSz w:w="11906" w:h="16838" w:code="9"/>
      <w:pgMar w:top="630" w:right="1080" w:bottom="1080" w:left="1080" w:header="720" w:footer="215" w:gutter="0"/>
      <w:pgNumType w:chapStyle="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3F7D9C" w14:textId="77777777" w:rsidR="00DE4A77" w:rsidRDefault="00DE4A77">
      <w:pPr>
        <w:spacing w:line="240" w:lineRule="auto"/>
      </w:pPr>
      <w:r>
        <w:separator/>
      </w:r>
    </w:p>
  </w:endnote>
  <w:endnote w:type="continuationSeparator" w:id="0">
    <w:p w14:paraId="7A2FBCF0" w14:textId="77777777" w:rsidR="00DE4A77" w:rsidRDefault="00DE4A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rebuchet MS">
    <w:altName w:val="Trebuchet MS"/>
    <w:panose1 w:val="020B0603020202020204"/>
    <w:charset w:val="00"/>
    <w:family w:val="swiss"/>
    <w:pitch w:val="variable"/>
    <w:sig w:usb0="00000687" w:usb1="00000000" w:usb2="00000000" w:usb3="00000000" w:csb0="0000009F" w:csb1="00000000"/>
  </w:font>
  <w:font w:name="Frutiger 55 Roman">
    <w:panose1 w:val="020B0604020202020204"/>
    <w:charset w:val="00"/>
    <w:family w:val="auto"/>
    <w:pitch w:val="variable"/>
    <w:sig w:usb0="00000003" w:usb1="00000000" w:usb2="00000000" w:usb3="00000000" w:csb0="00000001" w:csb1="00000000"/>
  </w:font>
  <w:font w:name="FragmontOneRegular">
    <w:panose1 w:val="020B0604020202020204"/>
    <w:charset w:val="00"/>
    <w:family w:val="auto"/>
    <w:pitch w:val="variable"/>
    <w:sig w:usb0="00000003" w:usb1="00000000" w:usb2="00000000" w:usb3="00000000" w:csb0="00000001" w:csb1="00000000"/>
  </w:font>
  <w:font w:name="Frutiger 45 Light">
    <w:altName w:val="Malgun Gothic"/>
    <w:panose1 w:val="020B0604020202020204"/>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Narrow">
    <w:altName w:val="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27" w:type="dxa"/>
      <w:tblBorders>
        <w:top w:val="single" w:sz="4" w:space="0" w:color="auto"/>
      </w:tblBorders>
      <w:tblLook w:val="01E0" w:firstRow="1" w:lastRow="1" w:firstColumn="1" w:lastColumn="1" w:noHBand="0" w:noVBand="0"/>
    </w:tblPr>
    <w:tblGrid>
      <w:gridCol w:w="4428"/>
      <w:gridCol w:w="2672"/>
      <w:gridCol w:w="3227"/>
    </w:tblGrid>
    <w:tr w:rsidR="00F6124F" w:rsidRPr="001453CA" w14:paraId="4F8506C7" w14:textId="77777777" w:rsidTr="001055A3">
      <w:trPr>
        <w:trHeight w:val="440"/>
      </w:trPr>
      <w:tc>
        <w:tcPr>
          <w:tcW w:w="4428" w:type="dxa"/>
        </w:tcPr>
        <w:p w14:paraId="5667A793" w14:textId="6743C3A6" w:rsidR="00F6124F" w:rsidRPr="001F1045" w:rsidRDefault="00F6124F" w:rsidP="00715A92">
          <w:pPr>
            <w:rPr>
              <w:rFonts w:ascii="Consolas" w:hAnsi="Consolas" w:cs="Arial"/>
              <w:sz w:val="18"/>
              <w:szCs w:val="18"/>
            </w:rPr>
          </w:pPr>
        </w:p>
      </w:tc>
      <w:tc>
        <w:tcPr>
          <w:tcW w:w="2672" w:type="dxa"/>
        </w:tcPr>
        <w:p w14:paraId="61949A7A" w14:textId="77777777" w:rsidR="00F6124F" w:rsidRPr="00673042" w:rsidRDefault="00F6124F" w:rsidP="00193219">
          <w:pPr>
            <w:jc w:val="center"/>
            <w:rPr>
              <w:rFonts w:ascii="Arial" w:hAnsi="Arial" w:cs="Arial"/>
              <w:sz w:val="18"/>
              <w:szCs w:val="18"/>
            </w:rPr>
          </w:pPr>
          <w:r w:rsidRPr="00673042">
            <w:rPr>
              <w:rFonts w:ascii="Arial" w:hAnsi="Arial" w:cs="Arial"/>
              <w:sz w:val="18"/>
              <w:szCs w:val="18"/>
            </w:rPr>
            <w:t xml:space="preserve"> </w:t>
          </w:r>
        </w:p>
      </w:tc>
      <w:tc>
        <w:tcPr>
          <w:tcW w:w="3227" w:type="dxa"/>
        </w:tcPr>
        <w:p w14:paraId="1CF71FA0" w14:textId="413166BD" w:rsidR="00F6124F" w:rsidRPr="00FD4DEE" w:rsidRDefault="00F6124F" w:rsidP="00D11851">
          <w:pPr>
            <w:tabs>
              <w:tab w:val="left" w:pos="2167"/>
            </w:tabs>
            <w:rPr>
              <w:rFonts w:ascii="Consolas" w:hAnsi="Consolas" w:cs="Arial"/>
              <w:sz w:val="18"/>
              <w:szCs w:val="18"/>
            </w:rPr>
          </w:pPr>
          <w:r w:rsidRPr="00673042">
            <w:rPr>
              <w:rFonts w:ascii="Arial" w:hAnsi="Arial" w:cs="Arial"/>
              <w:sz w:val="18"/>
              <w:szCs w:val="18"/>
            </w:rPr>
            <w:t xml:space="preserve">            </w:t>
          </w:r>
          <w:r>
            <w:rPr>
              <w:rFonts w:ascii="Arial" w:hAnsi="Arial" w:cs="Arial"/>
              <w:sz w:val="18"/>
              <w:szCs w:val="18"/>
            </w:rPr>
            <w:t xml:space="preserve">                          </w:t>
          </w:r>
          <w:r w:rsidRPr="00FD4DEE">
            <w:rPr>
              <w:rFonts w:ascii="Consolas" w:hAnsi="Consolas" w:cs="Arial"/>
              <w:sz w:val="18"/>
              <w:szCs w:val="18"/>
            </w:rPr>
            <w:t xml:space="preserve">Page </w:t>
          </w:r>
          <w:r w:rsidRPr="00FD4DEE">
            <w:rPr>
              <w:rFonts w:ascii="Consolas" w:hAnsi="Consolas" w:cs="Arial"/>
              <w:sz w:val="18"/>
              <w:szCs w:val="18"/>
            </w:rPr>
            <w:fldChar w:fldCharType="begin"/>
          </w:r>
          <w:r w:rsidRPr="00FD4DEE">
            <w:rPr>
              <w:rFonts w:ascii="Consolas" w:hAnsi="Consolas" w:cs="Arial"/>
              <w:sz w:val="18"/>
              <w:szCs w:val="18"/>
            </w:rPr>
            <w:instrText xml:space="preserve"> PAGE </w:instrText>
          </w:r>
          <w:r w:rsidRPr="00FD4DEE">
            <w:rPr>
              <w:rFonts w:ascii="Consolas" w:hAnsi="Consolas" w:cs="Arial"/>
              <w:sz w:val="18"/>
              <w:szCs w:val="18"/>
            </w:rPr>
            <w:fldChar w:fldCharType="separate"/>
          </w:r>
          <w:r>
            <w:rPr>
              <w:rFonts w:ascii="Consolas" w:hAnsi="Consolas" w:cs="Arial"/>
              <w:noProof/>
              <w:sz w:val="18"/>
              <w:szCs w:val="18"/>
            </w:rPr>
            <w:t>3-33</w:t>
          </w:r>
          <w:r w:rsidRPr="00FD4DEE">
            <w:rPr>
              <w:rFonts w:ascii="Consolas" w:hAnsi="Consolas" w:cs="Arial"/>
              <w:sz w:val="18"/>
              <w:szCs w:val="18"/>
            </w:rPr>
            <w:fldChar w:fldCharType="end"/>
          </w:r>
          <w:r w:rsidRPr="00FD4DEE">
            <w:rPr>
              <w:rFonts w:ascii="Consolas" w:hAnsi="Consolas" w:cs="Arial"/>
              <w:sz w:val="18"/>
              <w:szCs w:val="18"/>
            </w:rPr>
            <w:t xml:space="preserve"> </w:t>
          </w:r>
        </w:p>
      </w:tc>
    </w:tr>
  </w:tbl>
  <w:p w14:paraId="3D61EF56" w14:textId="77777777" w:rsidR="00F6124F" w:rsidRPr="003A546F" w:rsidRDefault="00F6124F" w:rsidP="003A54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AFF24" w14:textId="77777777" w:rsidR="00F6124F" w:rsidRDefault="00F6124F">
    <w:pPr>
      <w:pStyle w:val="Footer"/>
    </w:pPr>
  </w:p>
  <w:p w14:paraId="03CAECC9" w14:textId="77777777" w:rsidR="00F6124F" w:rsidRDefault="00F6124F">
    <w:pPr>
      <w:pStyle w:val="Footer"/>
    </w:pPr>
  </w:p>
  <w:p w14:paraId="1AEA934B" w14:textId="77777777" w:rsidR="00F6124F" w:rsidRDefault="00F6124F">
    <w:pPr>
      <w:pStyle w:val="Footer"/>
    </w:pPr>
  </w:p>
  <w:p w14:paraId="34216788" w14:textId="77777777" w:rsidR="00F6124F" w:rsidRDefault="00F6124F">
    <w:pPr>
      <w:pStyle w:val="Footer"/>
    </w:pPr>
  </w:p>
  <w:p w14:paraId="008DAA98" w14:textId="77777777" w:rsidR="00F6124F" w:rsidRDefault="00F6124F">
    <w:pPr>
      <w:pStyle w:val="Footer"/>
    </w:pPr>
  </w:p>
  <w:p w14:paraId="55D6490F" w14:textId="77777777" w:rsidR="00F6124F" w:rsidRDefault="00F612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FEA054" w14:textId="77777777" w:rsidR="00DE4A77" w:rsidRDefault="00DE4A77">
      <w:pPr>
        <w:spacing w:line="240" w:lineRule="auto"/>
      </w:pPr>
      <w:r>
        <w:separator/>
      </w:r>
    </w:p>
  </w:footnote>
  <w:footnote w:type="continuationSeparator" w:id="0">
    <w:p w14:paraId="0AE5AA06" w14:textId="77777777" w:rsidR="00DE4A77" w:rsidRDefault="00DE4A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817A9" w14:textId="77777777" w:rsidR="00F6124F" w:rsidRDefault="00F6124F">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6B908921" w14:textId="77777777" w:rsidR="00F6124F" w:rsidRDefault="00F6124F">
    <w:pPr>
      <w:pStyle w:val="Header"/>
      <w:ind w:right="360"/>
    </w:pPr>
  </w:p>
  <w:p w14:paraId="22E9B5EB" w14:textId="77777777" w:rsidR="00F6124F" w:rsidRDefault="00F6124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C46F3" w14:textId="77777777" w:rsidR="00F6124F" w:rsidRPr="002919B2" w:rsidRDefault="00F6124F" w:rsidP="003711E2">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8FAA1" w14:textId="77777777" w:rsidR="00F6124F" w:rsidRDefault="00F6124F"/>
  <w:p w14:paraId="02E3B7A7" w14:textId="77777777" w:rsidR="00F6124F" w:rsidRDefault="00F6124F"/>
  <w:p w14:paraId="750927E1" w14:textId="77777777" w:rsidR="00F6124F" w:rsidRDefault="00F6124F"/>
  <w:p w14:paraId="7B4BD501" w14:textId="77777777" w:rsidR="00F6124F" w:rsidRDefault="00F6124F"/>
  <w:p w14:paraId="27377848" w14:textId="77777777" w:rsidR="00F6124F" w:rsidRDefault="00F6124F"/>
  <w:p w14:paraId="160E31CF" w14:textId="77777777" w:rsidR="00F6124F" w:rsidRDefault="00F6124F"/>
  <w:p w14:paraId="399988E6" w14:textId="77777777" w:rsidR="00F6124F" w:rsidRDefault="00F6124F"/>
  <w:p w14:paraId="5225A9F5" w14:textId="77777777" w:rsidR="00F6124F" w:rsidRDefault="00F6124F"/>
  <w:p w14:paraId="09F60402" w14:textId="77777777" w:rsidR="00F6124F" w:rsidRDefault="00F6124F"/>
  <w:p w14:paraId="3E0478B3" w14:textId="77777777" w:rsidR="00F6124F" w:rsidRDefault="00F6124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1" w15:restartNumberingAfterBreak="0">
    <w:nsid w:val="004C05FA"/>
    <w:multiLevelType w:val="hybridMultilevel"/>
    <w:tmpl w:val="DDDCCA5E"/>
    <w:lvl w:ilvl="0" w:tplc="E7AC52C6">
      <w:start w:val="1"/>
      <w:numFmt w:val="decimal"/>
      <w:lvlText w:val="%1."/>
      <w:lvlJc w:val="left"/>
      <w:pPr>
        <w:ind w:left="4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2A6342"/>
    <w:multiLevelType w:val="singleLevel"/>
    <w:tmpl w:val="E8CA1CD2"/>
    <w:lvl w:ilvl="0">
      <w:start w:val="1"/>
      <w:numFmt w:val="decimal"/>
      <w:pStyle w:val="Formatvorlage1"/>
      <w:lvlText w:val="%1."/>
      <w:lvlJc w:val="left"/>
      <w:pPr>
        <w:tabs>
          <w:tab w:val="num" w:pos="360"/>
        </w:tabs>
        <w:ind w:left="360" w:hanging="360"/>
      </w:pPr>
    </w:lvl>
  </w:abstractNum>
  <w:abstractNum w:abstractNumId="3" w15:restartNumberingAfterBreak="0">
    <w:nsid w:val="057F047F"/>
    <w:multiLevelType w:val="hybridMultilevel"/>
    <w:tmpl w:val="5396072E"/>
    <w:lvl w:ilvl="0" w:tplc="E7AC52C6">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0C972534"/>
    <w:multiLevelType w:val="hybridMultilevel"/>
    <w:tmpl w:val="EA5A398A"/>
    <w:lvl w:ilvl="0" w:tplc="04180001">
      <w:start w:val="1"/>
      <w:numFmt w:val="bullet"/>
      <w:lvlText w:val=""/>
      <w:lvlJc w:val="left"/>
      <w:pPr>
        <w:ind w:left="1077" w:hanging="360"/>
      </w:pPr>
      <w:rPr>
        <w:rFonts w:ascii="Symbol" w:hAnsi="Symbol" w:hint="default"/>
      </w:rPr>
    </w:lvl>
    <w:lvl w:ilvl="1" w:tplc="04180003" w:tentative="1">
      <w:start w:val="1"/>
      <w:numFmt w:val="bullet"/>
      <w:lvlText w:val="o"/>
      <w:lvlJc w:val="left"/>
      <w:pPr>
        <w:ind w:left="1797" w:hanging="360"/>
      </w:pPr>
      <w:rPr>
        <w:rFonts w:ascii="Courier New" w:hAnsi="Courier New" w:cs="Courier New" w:hint="default"/>
      </w:rPr>
    </w:lvl>
    <w:lvl w:ilvl="2" w:tplc="04180005" w:tentative="1">
      <w:start w:val="1"/>
      <w:numFmt w:val="bullet"/>
      <w:lvlText w:val=""/>
      <w:lvlJc w:val="left"/>
      <w:pPr>
        <w:ind w:left="2517" w:hanging="360"/>
      </w:pPr>
      <w:rPr>
        <w:rFonts w:ascii="Wingdings" w:hAnsi="Wingdings" w:hint="default"/>
      </w:rPr>
    </w:lvl>
    <w:lvl w:ilvl="3" w:tplc="04180001" w:tentative="1">
      <w:start w:val="1"/>
      <w:numFmt w:val="bullet"/>
      <w:lvlText w:val=""/>
      <w:lvlJc w:val="left"/>
      <w:pPr>
        <w:ind w:left="3237" w:hanging="360"/>
      </w:pPr>
      <w:rPr>
        <w:rFonts w:ascii="Symbol" w:hAnsi="Symbol" w:hint="default"/>
      </w:rPr>
    </w:lvl>
    <w:lvl w:ilvl="4" w:tplc="04180003" w:tentative="1">
      <w:start w:val="1"/>
      <w:numFmt w:val="bullet"/>
      <w:lvlText w:val="o"/>
      <w:lvlJc w:val="left"/>
      <w:pPr>
        <w:ind w:left="3957" w:hanging="360"/>
      </w:pPr>
      <w:rPr>
        <w:rFonts w:ascii="Courier New" w:hAnsi="Courier New" w:cs="Courier New" w:hint="default"/>
      </w:rPr>
    </w:lvl>
    <w:lvl w:ilvl="5" w:tplc="04180005" w:tentative="1">
      <w:start w:val="1"/>
      <w:numFmt w:val="bullet"/>
      <w:lvlText w:val=""/>
      <w:lvlJc w:val="left"/>
      <w:pPr>
        <w:ind w:left="4677" w:hanging="360"/>
      </w:pPr>
      <w:rPr>
        <w:rFonts w:ascii="Wingdings" w:hAnsi="Wingdings" w:hint="default"/>
      </w:rPr>
    </w:lvl>
    <w:lvl w:ilvl="6" w:tplc="04180001" w:tentative="1">
      <w:start w:val="1"/>
      <w:numFmt w:val="bullet"/>
      <w:lvlText w:val=""/>
      <w:lvlJc w:val="left"/>
      <w:pPr>
        <w:ind w:left="5397" w:hanging="360"/>
      </w:pPr>
      <w:rPr>
        <w:rFonts w:ascii="Symbol" w:hAnsi="Symbol" w:hint="default"/>
      </w:rPr>
    </w:lvl>
    <w:lvl w:ilvl="7" w:tplc="04180003" w:tentative="1">
      <w:start w:val="1"/>
      <w:numFmt w:val="bullet"/>
      <w:lvlText w:val="o"/>
      <w:lvlJc w:val="left"/>
      <w:pPr>
        <w:ind w:left="6117" w:hanging="360"/>
      </w:pPr>
      <w:rPr>
        <w:rFonts w:ascii="Courier New" w:hAnsi="Courier New" w:cs="Courier New" w:hint="default"/>
      </w:rPr>
    </w:lvl>
    <w:lvl w:ilvl="8" w:tplc="04180005" w:tentative="1">
      <w:start w:val="1"/>
      <w:numFmt w:val="bullet"/>
      <w:lvlText w:val=""/>
      <w:lvlJc w:val="left"/>
      <w:pPr>
        <w:ind w:left="6837" w:hanging="360"/>
      </w:pPr>
      <w:rPr>
        <w:rFonts w:ascii="Wingdings" w:hAnsi="Wingdings" w:hint="default"/>
      </w:rPr>
    </w:lvl>
  </w:abstractNum>
  <w:abstractNum w:abstractNumId="5" w15:restartNumberingAfterBreak="0">
    <w:nsid w:val="0D5F2DD6"/>
    <w:multiLevelType w:val="hybridMultilevel"/>
    <w:tmpl w:val="8F58CA56"/>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0E230F19"/>
    <w:multiLevelType w:val="hybridMultilevel"/>
    <w:tmpl w:val="B676568C"/>
    <w:lvl w:ilvl="0" w:tplc="3020A25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 w15:restartNumberingAfterBreak="0">
    <w:nsid w:val="180A7CD7"/>
    <w:multiLevelType w:val="hybridMultilevel"/>
    <w:tmpl w:val="B676568C"/>
    <w:lvl w:ilvl="0" w:tplc="3020A25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 w15:restartNumberingAfterBreak="0">
    <w:nsid w:val="1FBB08C4"/>
    <w:multiLevelType w:val="hybridMultilevel"/>
    <w:tmpl w:val="737826D0"/>
    <w:lvl w:ilvl="0" w:tplc="9828BC3A">
      <w:start w:val="1"/>
      <w:numFmt w:val="decimal"/>
      <w:lvlText w:val="%1."/>
      <w:lvlJc w:val="left"/>
      <w:pPr>
        <w:ind w:left="1125" w:hanging="360"/>
      </w:pPr>
      <w:rPr>
        <w:rFonts w:hint="default"/>
        <w:sz w:val="22"/>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9" w15:restartNumberingAfterBreak="0">
    <w:nsid w:val="2021430A"/>
    <w:multiLevelType w:val="hybridMultilevel"/>
    <w:tmpl w:val="399EE5D4"/>
    <w:lvl w:ilvl="0" w:tplc="311C60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BB6CEA"/>
    <w:multiLevelType w:val="hybridMultilevel"/>
    <w:tmpl w:val="12AA4C4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1334C4E"/>
    <w:multiLevelType w:val="hybridMultilevel"/>
    <w:tmpl w:val="FB2C7256"/>
    <w:lvl w:ilvl="0" w:tplc="04180005">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15:restartNumberingAfterBreak="0">
    <w:nsid w:val="22E72800"/>
    <w:multiLevelType w:val="hybridMultilevel"/>
    <w:tmpl w:val="3EEEAA98"/>
    <w:lvl w:ilvl="0" w:tplc="9A6CA2FC">
      <w:start w:val="7"/>
      <w:numFmt w:val="bullet"/>
      <w:lvlText w:val=""/>
      <w:lvlJc w:val="left"/>
      <w:pPr>
        <w:ind w:left="780" w:hanging="360"/>
      </w:pPr>
      <w:rPr>
        <w:rFonts w:ascii="Symbol" w:eastAsiaTheme="minorEastAsia" w:hAnsi="Symbol" w:cs="Tahoma"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23604A43"/>
    <w:multiLevelType w:val="hybridMultilevel"/>
    <w:tmpl w:val="F21C9F76"/>
    <w:lvl w:ilvl="0" w:tplc="E7AC52C6">
      <w:start w:val="1"/>
      <w:numFmt w:val="decimal"/>
      <w:lvlText w:val="%1."/>
      <w:lvlJc w:val="left"/>
      <w:pPr>
        <w:ind w:left="420" w:hanging="360"/>
      </w:pPr>
      <w:rPr>
        <w:rFonts w:hint="default"/>
      </w:rPr>
    </w:lvl>
    <w:lvl w:ilvl="1" w:tplc="04180019" w:tentative="1">
      <w:start w:val="1"/>
      <w:numFmt w:val="lowerLetter"/>
      <w:lvlText w:val="%2."/>
      <w:lvlJc w:val="left"/>
      <w:pPr>
        <w:ind w:left="1140" w:hanging="360"/>
      </w:pPr>
    </w:lvl>
    <w:lvl w:ilvl="2" w:tplc="0418001B" w:tentative="1">
      <w:start w:val="1"/>
      <w:numFmt w:val="lowerRoman"/>
      <w:lvlText w:val="%3."/>
      <w:lvlJc w:val="right"/>
      <w:pPr>
        <w:ind w:left="1860" w:hanging="180"/>
      </w:pPr>
    </w:lvl>
    <w:lvl w:ilvl="3" w:tplc="0418000F" w:tentative="1">
      <w:start w:val="1"/>
      <w:numFmt w:val="decimal"/>
      <w:lvlText w:val="%4."/>
      <w:lvlJc w:val="left"/>
      <w:pPr>
        <w:ind w:left="2580" w:hanging="360"/>
      </w:pPr>
    </w:lvl>
    <w:lvl w:ilvl="4" w:tplc="04180019" w:tentative="1">
      <w:start w:val="1"/>
      <w:numFmt w:val="lowerLetter"/>
      <w:lvlText w:val="%5."/>
      <w:lvlJc w:val="left"/>
      <w:pPr>
        <w:ind w:left="3300" w:hanging="360"/>
      </w:pPr>
    </w:lvl>
    <w:lvl w:ilvl="5" w:tplc="0418001B" w:tentative="1">
      <w:start w:val="1"/>
      <w:numFmt w:val="lowerRoman"/>
      <w:lvlText w:val="%6."/>
      <w:lvlJc w:val="right"/>
      <w:pPr>
        <w:ind w:left="4020" w:hanging="180"/>
      </w:pPr>
    </w:lvl>
    <w:lvl w:ilvl="6" w:tplc="0418000F" w:tentative="1">
      <w:start w:val="1"/>
      <w:numFmt w:val="decimal"/>
      <w:lvlText w:val="%7."/>
      <w:lvlJc w:val="left"/>
      <w:pPr>
        <w:ind w:left="4740" w:hanging="360"/>
      </w:pPr>
    </w:lvl>
    <w:lvl w:ilvl="7" w:tplc="04180019" w:tentative="1">
      <w:start w:val="1"/>
      <w:numFmt w:val="lowerLetter"/>
      <w:lvlText w:val="%8."/>
      <w:lvlJc w:val="left"/>
      <w:pPr>
        <w:ind w:left="5460" w:hanging="360"/>
      </w:pPr>
    </w:lvl>
    <w:lvl w:ilvl="8" w:tplc="0418001B" w:tentative="1">
      <w:start w:val="1"/>
      <w:numFmt w:val="lowerRoman"/>
      <w:lvlText w:val="%9."/>
      <w:lvlJc w:val="right"/>
      <w:pPr>
        <w:ind w:left="6180" w:hanging="180"/>
      </w:pPr>
    </w:lvl>
  </w:abstractNum>
  <w:abstractNum w:abstractNumId="14" w15:restartNumberingAfterBreak="0">
    <w:nsid w:val="25F67D06"/>
    <w:multiLevelType w:val="hybridMultilevel"/>
    <w:tmpl w:val="666A64A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15:restartNumberingAfterBreak="0">
    <w:nsid w:val="266D5D32"/>
    <w:multiLevelType w:val="singleLevel"/>
    <w:tmpl w:val="6A98E35E"/>
    <w:lvl w:ilvl="0">
      <w:start w:val="1"/>
      <w:numFmt w:val="decimal"/>
      <w:pStyle w:val="test3"/>
      <w:lvlText w:val="%1."/>
      <w:lvlJc w:val="left"/>
      <w:pPr>
        <w:tabs>
          <w:tab w:val="num" w:pos="360"/>
        </w:tabs>
        <w:ind w:left="360" w:hanging="360"/>
      </w:pPr>
    </w:lvl>
  </w:abstractNum>
  <w:abstractNum w:abstractNumId="16" w15:restartNumberingAfterBreak="0">
    <w:nsid w:val="27AC3B80"/>
    <w:multiLevelType w:val="singleLevel"/>
    <w:tmpl w:val="4B160366"/>
    <w:lvl w:ilvl="0">
      <w:start w:val="1"/>
      <w:numFmt w:val="decimal"/>
      <w:pStyle w:val="dmcNummerierung"/>
      <w:lvlText w:val="%1"/>
      <w:lvlJc w:val="left"/>
      <w:pPr>
        <w:tabs>
          <w:tab w:val="num" w:pos="1208"/>
        </w:tabs>
        <w:ind w:left="1208" w:hanging="358"/>
      </w:pPr>
      <w:rPr>
        <w:rFonts w:hint="default"/>
        <w:b w:val="0"/>
        <w:i w:val="0"/>
      </w:rPr>
    </w:lvl>
  </w:abstractNum>
  <w:abstractNum w:abstractNumId="17" w15:restartNumberingAfterBreak="0">
    <w:nsid w:val="2A233F92"/>
    <w:multiLevelType w:val="singleLevel"/>
    <w:tmpl w:val="5B9607D2"/>
    <w:lvl w:ilvl="0">
      <w:start w:val="1"/>
      <w:numFmt w:val="decimal"/>
      <w:pStyle w:val="test2"/>
      <w:lvlText w:val="%1."/>
      <w:lvlJc w:val="left"/>
      <w:pPr>
        <w:tabs>
          <w:tab w:val="num" w:pos="360"/>
        </w:tabs>
        <w:ind w:left="360" w:hanging="360"/>
      </w:pPr>
    </w:lvl>
  </w:abstractNum>
  <w:abstractNum w:abstractNumId="18" w15:restartNumberingAfterBreak="0">
    <w:nsid w:val="2AC86C5F"/>
    <w:multiLevelType w:val="hybridMultilevel"/>
    <w:tmpl w:val="F21C9F76"/>
    <w:lvl w:ilvl="0" w:tplc="E7AC52C6">
      <w:start w:val="1"/>
      <w:numFmt w:val="decimal"/>
      <w:lvlText w:val="%1."/>
      <w:lvlJc w:val="left"/>
      <w:pPr>
        <w:ind w:left="420" w:hanging="360"/>
      </w:pPr>
      <w:rPr>
        <w:rFonts w:hint="default"/>
      </w:rPr>
    </w:lvl>
    <w:lvl w:ilvl="1" w:tplc="04180019" w:tentative="1">
      <w:start w:val="1"/>
      <w:numFmt w:val="lowerLetter"/>
      <w:lvlText w:val="%2."/>
      <w:lvlJc w:val="left"/>
      <w:pPr>
        <w:ind w:left="1140" w:hanging="360"/>
      </w:pPr>
    </w:lvl>
    <w:lvl w:ilvl="2" w:tplc="0418001B" w:tentative="1">
      <w:start w:val="1"/>
      <w:numFmt w:val="lowerRoman"/>
      <w:lvlText w:val="%3."/>
      <w:lvlJc w:val="right"/>
      <w:pPr>
        <w:ind w:left="1860" w:hanging="180"/>
      </w:pPr>
    </w:lvl>
    <w:lvl w:ilvl="3" w:tplc="0418000F" w:tentative="1">
      <w:start w:val="1"/>
      <w:numFmt w:val="decimal"/>
      <w:lvlText w:val="%4."/>
      <w:lvlJc w:val="left"/>
      <w:pPr>
        <w:ind w:left="2580" w:hanging="360"/>
      </w:pPr>
    </w:lvl>
    <w:lvl w:ilvl="4" w:tplc="04180019" w:tentative="1">
      <w:start w:val="1"/>
      <w:numFmt w:val="lowerLetter"/>
      <w:lvlText w:val="%5."/>
      <w:lvlJc w:val="left"/>
      <w:pPr>
        <w:ind w:left="3300" w:hanging="360"/>
      </w:pPr>
    </w:lvl>
    <w:lvl w:ilvl="5" w:tplc="0418001B" w:tentative="1">
      <w:start w:val="1"/>
      <w:numFmt w:val="lowerRoman"/>
      <w:lvlText w:val="%6."/>
      <w:lvlJc w:val="right"/>
      <w:pPr>
        <w:ind w:left="4020" w:hanging="180"/>
      </w:pPr>
    </w:lvl>
    <w:lvl w:ilvl="6" w:tplc="0418000F" w:tentative="1">
      <w:start w:val="1"/>
      <w:numFmt w:val="decimal"/>
      <w:lvlText w:val="%7."/>
      <w:lvlJc w:val="left"/>
      <w:pPr>
        <w:ind w:left="4740" w:hanging="360"/>
      </w:pPr>
    </w:lvl>
    <w:lvl w:ilvl="7" w:tplc="04180019" w:tentative="1">
      <w:start w:val="1"/>
      <w:numFmt w:val="lowerLetter"/>
      <w:lvlText w:val="%8."/>
      <w:lvlJc w:val="left"/>
      <w:pPr>
        <w:ind w:left="5460" w:hanging="360"/>
      </w:pPr>
    </w:lvl>
    <w:lvl w:ilvl="8" w:tplc="0418001B" w:tentative="1">
      <w:start w:val="1"/>
      <w:numFmt w:val="lowerRoman"/>
      <w:lvlText w:val="%9."/>
      <w:lvlJc w:val="right"/>
      <w:pPr>
        <w:ind w:left="6180" w:hanging="180"/>
      </w:pPr>
    </w:lvl>
  </w:abstractNum>
  <w:abstractNum w:abstractNumId="19" w15:restartNumberingAfterBreak="0">
    <w:nsid w:val="2C2254EF"/>
    <w:multiLevelType w:val="hybridMultilevel"/>
    <w:tmpl w:val="B676568C"/>
    <w:lvl w:ilvl="0" w:tplc="3020A25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15:restartNumberingAfterBreak="0">
    <w:nsid w:val="2CAF67A9"/>
    <w:multiLevelType w:val="hybridMultilevel"/>
    <w:tmpl w:val="A21EF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47256E"/>
    <w:multiLevelType w:val="hybridMultilevel"/>
    <w:tmpl w:val="B6AA1376"/>
    <w:lvl w:ilvl="0" w:tplc="04AA50C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C4142C"/>
    <w:multiLevelType w:val="singleLevel"/>
    <w:tmpl w:val="00844910"/>
    <w:lvl w:ilvl="0">
      <w:start w:val="1"/>
      <w:numFmt w:val="decimal"/>
      <w:pStyle w:val="vertrag"/>
      <w:lvlText w:val="%1."/>
      <w:lvlJc w:val="left"/>
      <w:pPr>
        <w:tabs>
          <w:tab w:val="num" w:pos="360"/>
        </w:tabs>
        <w:ind w:left="360" w:hanging="360"/>
      </w:pPr>
    </w:lvl>
  </w:abstractNum>
  <w:abstractNum w:abstractNumId="23" w15:restartNumberingAfterBreak="0">
    <w:nsid w:val="34223F64"/>
    <w:multiLevelType w:val="singleLevel"/>
    <w:tmpl w:val="21D69730"/>
    <w:lvl w:ilvl="0">
      <w:start w:val="1"/>
      <w:numFmt w:val="bullet"/>
      <w:pStyle w:val="dmcAufzhlung"/>
      <w:lvlText w:val=""/>
      <w:lvlJc w:val="left"/>
      <w:pPr>
        <w:tabs>
          <w:tab w:val="num" w:pos="1494"/>
        </w:tabs>
        <w:ind w:left="1491" w:hanging="357"/>
      </w:pPr>
      <w:rPr>
        <w:rFonts w:ascii="Symbol" w:hAnsi="Symbol" w:hint="default"/>
      </w:rPr>
    </w:lvl>
  </w:abstractNum>
  <w:abstractNum w:abstractNumId="24" w15:restartNumberingAfterBreak="0">
    <w:nsid w:val="3478155F"/>
    <w:multiLevelType w:val="hybridMultilevel"/>
    <w:tmpl w:val="F21C9F76"/>
    <w:lvl w:ilvl="0" w:tplc="E7AC52C6">
      <w:start w:val="1"/>
      <w:numFmt w:val="decimal"/>
      <w:lvlText w:val="%1."/>
      <w:lvlJc w:val="left"/>
      <w:pPr>
        <w:ind w:left="420" w:hanging="360"/>
      </w:pPr>
      <w:rPr>
        <w:rFonts w:hint="default"/>
      </w:rPr>
    </w:lvl>
    <w:lvl w:ilvl="1" w:tplc="04180019" w:tentative="1">
      <w:start w:val="1"/>
      <w:numFmt w:val="lowerLetter"/>
      <w:lvlText w:val="%2."/>
      <w:lvlJc w:val="left"/>
      <w:pPr>
        <w:ind w:left="1140" w:hanging="360"/>
      </w:pPr>
    </w:lvl>
    <w:lvl w:ilvl="2" w:tplc="0418001B" w:tentative="1">
      <w:start w:val="1"/>
      <w:numFmt w:val="lowerRoman"/>
      <w:lvlText w:val="%3."/>
      <w:lvlJc w:val="right"/>
      <w:pPr>
        <w:ind w:left="1860" w:hanging="180"/>
      </w:pPr>
    </w:lvl>
    <w:lvl w:ilvl="3" w:tplc="0418000F" w:tentative="1">
      <w:start w:val="1"/>
      <w:numFmt w:val="decimal"/>
      <w:lvlText w:val="%4."/>
      <w:lvlJc w:val="left"/>
      <w:pPr>
        <w:ind w:left="2580" w:hanging="360"/>
      </w:pPr>
    </w:lvl>
    <w:lvl w:ilvl="4" w:tplc="04180019" w:tentative="1">
      <w:start w:val="1"/>
      <w:numFmt w:val="lowerLetter"/>
      <w:lvlText w:val="%5."/>
      <w:lvlJc w:val="left"/>
      <w:pPr>
        <w:ind w:left="3300" w:hanging="360"/>
      </w:pPr>
    </w:lvl>
    <w:lvl w:ilvl="5" w:tplc="0418001B" w:tentative="1">
      <w:start w:val="1"/>
      <w:numFmt w:val="lowerRoman"/>
      <w:lvlText w:val="%6."/>
      <w:lvlJc w:val="right"/>
      <w:pPr>
        <w:ind w:left="4020" w:hanging="180"/>
      </w:pPr>
    </w:lvl>
    <w:lvl w:ilvl="6" w:tplc="0418000F" w:tentative="1">
      <w:start w:val="1"/>
      <w:numFmt w:val="decimal"/>
      <w:lvlText w:val="%7."/>
      <w:lvlJc w:val="left"/>
      <w:pPr>
        <w:ind w:left="4740" w:hanging="360"/>
      </w:pPr>
    </w:lvl>
    <w:lvl w:ilvl="7" w:tplc="04180019" w:tentative="1">
      <w:start w:val="1"/>
      <w:numFmt w:val="lowerLetter"/>
      <w:lvlText w:val="%8."/>
      <w:lvlJc w:val="left"/>
      <w:pPr>
        <w:ind w:left="5460" w:hanging="360"/>
      </w:pPr>
    </w:lvl>
    <w:lvl w:ilvl="8" w:tplc="0418001B" w:tentative="1">
      <w:start w:val="1"/>
      <w:numFmt w:val="lowerRoman"/>
      <w:lvlText w:val="%9."/>
      <w:lvlJc w:val="right"/>
      <w:pPr>
        <w:ind w:left="6180" w:hanging="180"/>
      </w:pPr>
    </w:lvl>
  </w:abstractNum>
  <w:abstractNum w:abstractNumId="25" w15:restartNumberingAfterBreak="0">
    <w:nsid w:val="363A0AE2"/>
    <w:multiLevelType w:val="hybridMultilevel"/>
    <w:tmpl w:val="F21C9F76"/>
    <w:lvl w:ilvl="0" w:tplc="E7AC52C6">
      <w:start w:val="1"/>
      <w:numFmt w:val="decimal"/>
      <w:lvlText w:val="%1."/>
      <w:lvlJc w:val="left"/>
      <w:pPr>
        <w:ind w:left="420" w:hanging="360"/>
      </w:pPr>
      <w:rPr>
        <w:rFonts w:hint="default"/>
      </w:rPr>
    </w:lvl>
    <w:lvl w:ilvl="1" w:tplc="04180019" w:tentative="1">
      <w:start w:val="1"/>
      <w:numFmt w:val="lowerLetter"/>
      <w:lvlText w:val="%2."/>
      <w:lvlJc w:val="left"/>
      <w:pPr>
        <w:ind w:left="1140" w:hanging="360"/>
      </w:pPr>
    </w:lvl>
    <w:lvl w:ilvl="2" w:tplc="0418001B" w:tentative="1">
      <w:start w:val="1"/>
      <w:numFmt w:val="lowerRoman"/>
      <w:lvlText w:val="%3."/>
      <w:lvlJc w:val="right"/>
      <w:pPr>
        <w:ind w:left="1860" w:hanging="180"/>
      </w:pPr>
    </w:lvl>
    <w:lvl w:ilvl="3" w:tplc="0418000F" w:tentative="1">
      <w:start w:val="1"/>
      <w:numFmt w:val="decimal"/>
      <w:lvlText w:val="%4."/>
      <w:lvlJc w:val="left"/>
      <w:pPr>
        <w:ind w:left="2580" w:hanging="360"/>
      </w:pPr>
    </w:lvl>
    <w:lvl w:ilvl="4" w:tplc="04180019" w:tentative="1">
      <w:start w:val="1"/>
      <w:numFmt w:val="lowerLetter"/>
      <w:lvlText w:val="%5."/>
      <w:lvlJc w:val="left"/>
      <w:pPr>
        <w:ind w:left="3300" w:hanging="360"/>
      </w:pPr>
    </w:lvl>
    <w:lvl w:ilvl="5" w:tplc="0418001B" w:tentative="1">
      <w:start w:val="1"/>
      <w:numFmt w:val="lowerRoman"/>
      <w:lvlText w:val="%6."/>
      <w:lvlJc w:val="right"/>
      <w:pPr>
        <w:ind w:left="4020" w:hanging="180"/>
      </w:pPr>
    </w:lvl>
    <w:lvl w:ilvl="6" w:tplc="0418000F" w:tentative="1">
      <w:start w:val="1"/>
      <w:numFmt w:val="decimal"/>
      <w:lvlText w:val="%7."/>
      <w:lvlJc w:val="left"/>
      <w:pPr>
        <w:ind w:left="4740" w:hanging="360"/>
      </w:pPr>
    </w:lvl>
    <w:lvl w:ilvl="7" w:tplc="04180019" w:tentative="1">
      <w:start w:val="1"/>
      <w:numFmt w:val="lowerLetter"/>
      <w:lvlText w:val="%8."/>
      <w:lvlJc w:val="left"/>
      <w:pPr>
        <w:ind w:left="5460" w:hanging="360"/>
      </w:pPr>
    </w:lvl>
    <w:lvl w:ilvl="8" w:tplc="0418001B" w:tentative="1">
      <w:start w:val="1"/>
      <w:numFmt w:val="lowerRoman"/>
      <w:lvlText w:val="%9."/>
      <w:lvlJc w:val="right"/>
      <w:pPr>
        <w:ind w:left="6180" w:hanging="180"/>
      </w:pPr>
    </w:lvl>
  </w:abstractNum>
  <w:abstractNum w:abstractNumId="26" w15:restartNumberingAfterBreak="0">
    <w:nsid w:val="37601629"/>
    <w:multiLevelType w:val="hybridMultilevel"/>
    <w:tmpl w:val="8C8A1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7B0E47"/>
    <w:multiLevelType w:val="singleLevel"/>
    <w:tmpl w:val="D37A73A2"/>
    <w:lvl w:ilvl="0">
      <w:start w:val="1"/>
      <w:numFmt w:val="decimal"/>
      <w:pStyle w:val="dmcTabellenNummerierung7pt"/>
      <w:lvlText w:val="%1"/>
      <w:lvlJc w:val="left"/>
      <w:pPr>
        <w:tabs>
          <w:tab w:val="num" w:pos="0"/>
        </w:tabs>
        <w:ind w:left="0" w:firstLine="0"/>
      </w:pPr>
    </w:lvl>
  </w:abstractNum>
  <w:abstractNum w:abstractNumId="28" w15:restartNumberingAfterBreak="0">
    <w:nsid w:val="39AF211A"/>
    <w:multiLevelType w:val="hybridMultilevel"/>
    <w:tmpl w:val="29146E5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9" w15:restartNumberingAfterBreak="0">
    <w:nsid w:val="3DC276C3"/>
    <w:multiLevelType w:val="multilevel"/>
    <w:tmpl w:val="650AAA6C"/>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1800" w:hanging="720"/>
      </w:pPr>
      <w:rPr>
        <w:rFonts w:hint="default"/>
      </w:rPr>
    </w:lvl>
    <w:lvl w:ilvl="2">
      <w:start w:val="1"/>
      <w:numFmt w:val="decimal"/>
      <w:pStyle w:val="Heading3"/>
      <w:isLgl/>
      <w:lvlText w:val="%1.%2.%3"/>
      <w:lvlJc w:val="left"/>
      <w:pPr>
        <w:ind w:left="1260" w:hanging="720"/>
      </w:pPr>
      <w:rPr>
        <w:rFonts w:asciiTheme="majorHAnsi" w:hAnsiTheme="majorHAnsi"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0" w15:restartNumberingAfterBreak="0">
    <w:nsid w:val="40F82D1D"/>
    <w:multiLevelType w:val="hybridMultilevel"/>
    <w:tmpl w:val="CCEC13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60F777E"/>
    <w:multiLevelType w:val="hybridMultilevel"/>
    <w:tmpl w:val="48683058"/>
    <w:lvl w:ilvl="0" w:tplc="04180001">
      <w:start w:val="1"/>
      <w:numFmt w:val="bullet"/>
      <w:lvlText w:val=""/>
      <w:lvlJc w:val="left"/>
      <w:pPr>
        <w:ind w:left="1077" w:hanging="360"/>
      </w:pPr>
      <w:rPr>
        <w:rFonts w:ascii="Symbol" w:hAnsi="Symbol" w:hint="default"/>
      </w:rPr>
    </w:lvl>
    <w:lvl w:ilvl="1" w:tplc="04180003" w:tentative="1">
      <w:start w:val="1"/>
      <w:numFmt w:val="bullet"/>
      <w:lvlText w:val="o"/>
      <w:lvlJc w:val="left"/>
      <w:pPr>
        <w:ind w:left="1797" w:hanging="360"/>
      </w:pPr>
      <w:rPr>
        <w:rFonts w:ascii="Courier New" w:hAnsi="Courier New" w:cs="Courier New" w:hint="default"/>
      </w:rPr>
    </w:lvl>
    <w:lvl w:ilvl="2" w:tplc="04180005" w:tentative="1">
      <w:start w:val="1"/>
      <w:numFmt w:val="bullet"/>
      <w:lvlText w:val=""/>
      <w:lvlJc w:val="left"/>
      <w:pPr>
        <w:ind w:left="2517" w:hanging="360"/>
      </w:pPr>
      <w:rPr>
        <w:rFonts w:ascii="Wingdings" w:hAnsi="Wingdings" w:hint="default"/>
      </w:rPr>
    </w:lvl>
    <w:lvl w:ilvl="3" w:tplc="04180001" w:tentative="1">
      <w:start w:val="1"/>
      <w:numFmt w:val="bullet"/>
      <w:lvlText w:val=""/>
      <w:lvlJc w:val="left"/>
      <w:pPr>
        <w:ind w:left="3237" w:hanging="360"/>
      </w:pPr>
      <w:rPr>
        <w:rFonts w:ascii="Symbol" w:hAnsi="Symbol" w:hint="default"/>
      </w:rPr>
    </w:lvl>
    <w:lvl w:ilvl="4" w:tplc="04180003" w:tentative="1">
      <w:start w:val="1"/>
      <w:numFmt w:val="bullet"/>
      <w:lvlText w:val="o"/>
      <w:lvlJc w:val="left"/>
      <w:pPr>
        <w:ind w:left="3957" w:hanging="360"/>
      </w:pPr>
      <w:rPr>
        <w:rFonts w:ascii="Courier New" w:hAnsi="Courier New" w:cs="Courier New" w:hint="default"/>
      </w:rPr>
    </w:lvl>
    <w:lvl w:ilvl="5" w:tplc="04180005" w:tentative="1">
      <w:start w:val="1"/>
      <w:numFmt w:val="bullet"/>
      <w:lvlText w:val=""/>
      <w:lvlJc w:val="left"/>
      <w:pPr>
        <w:ind w:left="4677" w:hanging="360"/>
      </w:pPr>
      <w:rPr>
        <w:rFonts w:ascii="Wingdings" w:hAnsi="Wingdings" w:hint="default"/>
      </w:rPr>
    </w:lvl>
    <w:lvl w:ilvl="6" w:tplc="04180001" w:tentative="1">
      <w:start w:val="1"/>
      <w:numFmt w:val="bullet"/>
      <w:lvlText w:val=""/>
      <w:lvlJc w:val="left"/>
      <w:pPr>
        <w:ind w:left="5397" w:hanging="360"/>
      </w:pPr>
      <w:rPr>
        <w:rFonts w:ascii="Symbol" w:hAnsi="Symbol" w:hint="default"/>
      </w:rPr>
    </w:lvl>
    <w:lvl w:ilvl="7" w:tplc="04180003" w:tentative="1">
      <w:start w:val="1"/>
      <w:numFmt w:val="bullet"/>
      <w:lvlText w:val="o"/>
      <w:lvlJc w:val="left"/>
      <w:pPr>
        <w:ind w:left="6117" w:hanging="360"/>
      </w:pPr>
      <w:rPr>
        <w:rFonts w:ascii="Courier New" w:hAnsi="Courier New" w:cs="Courier New" w:hint="default"/>
      </w:rPr>
    </w:lvl>
    <w:lvl w:ilvl="8" w:tplc="04180005" w:tentative="1">
      <w:start w:val="1"/>
      <w:numFmt w:val="bullet"/>
      <w:lvlText w:val=""/>
      <w:lvlJc w:val="left"/>
      <w:pPr>
        <w:ind w:left="6837" w:hanging="360"/>
      </w:pPr>
      <w:rPr>
        <w:rFonts w:ascii="Wingdings" w:hAnsi="Wingdings" w:hint="default"/>
      </w:rPr>
    </w:lvl>
  </w:abstractNum>
  <w:abstractNum w:abstractNumId="32" w15:restartNumberingAfterBreak="0">
    <w:nsid w:val="48D60B83"/>
    <w:multiLevelType w:val="singleLevel"/>
    <w:tmpl w:val="7FC2A7AA"/>
    <w:lvl w:ilvl="0">
      <w:start w:val="1"/>
      <w:numFmt w:val="decimal"/>
      <w:pStyle w:val="dmcTabellenNummerierung"/>
      <w:lvlText w:val="%1"/>
      <w:lvlJc w:val="left"/>
      <w:pPr>
        <w:tabs>
          <w:tab w:val="num" w:pos="0"/>
        </w:tabs>
        <w:ind w:left="0" w:firstLine="0"/>
      </w:pPr>
    </w:lvl>
  </w:abstractNum>
  <w:abstractNum w:abstractNumId="33" w15:restartNumberingAfterBreak="0">
    <w:nsid w:val="4DFA3CF0"/>
    <w:multiLevelType w:val="hybridMultilevel"/>
    <w:tmpl w:val="F21C9F76"/>
    <w:lvl w:ilvl="0" w:tplc="E7AC52C6">
      <w:start w:val="1"/>
      <w:numFmt w:val="decimal"/>
      <w:lvlText w:val="%1."/>
      <w:lvlJc w:val="left"/>
      <w:pPr>
        <w:ind w:left="420" w:hanging="360"/>
      </w:pPr>
      <w:rPr>
        <w:rFonts w:hint="default"/>
      </w:rPr>
    </w:lvl>
    <w:lvl w:ilvl="1" w:tplc="04180019" w:tentative="1">
      <w:start w:val="1"/>
      <w:numFmt w:val="lowerLetter"/>
      <w:lvlText w:val="%2."/>
      <w:lvlJc w:val="left"/>
      <w:pPr>
        <w:ind w:left="1140" w:hanging="360"/>
      </w:pPr>
    </w:lvl>
    <w:lvl w:ilvl="2" w:tplc="0418001B" w:tentative="1">
      <w:start w:val="1"/>
      <w:numFmt w:val="lowerRoman"/>
      <w:lvlText w:val="%3."/>
      <w:lvlJc w:val="right"/>
      <w:pPr>
        <w:ind w:left="1860" w:hanging="180"/>
      </w:pPr>
    </w:lvl>
    <w:lvl w:ilvl="3" w:tplc="0418000F" w:tentative="1">
      <w:start w:val="1"/>
      <w:numFmt w:val="decimal"/>
      <w:lvlText w:val="%4."/>
      <w:lvlJc w:val="left"/>
      <w:pPr>
        <w:ind w:left="2580" w:hanging="360"/>
      </w:pPr>
    </w:lvl>
    <w:lvl w:ilvl="4" w:tplc="04180019" w:tentative="1">
      <w:start w:val="1"/>
      <w:numFmt w:val="lowerLetter"/>
      <w:lvlText w:val="%5."/>
      <w:lvlJc w:val="left"/>
      <w:pPr>
        <w:ind w:left="3300" w:hanging="360"/>
      </w:pPr>
    </w:lvl>
    <w:lvl w:ilvl="5" w:tplc="0418001B" w:tentative="1">
      <w:start w:val="1"/>
      <w:numFmt w:val="lowerRoman"/>
      <w:lvlText w:val="%6."/>
      <w:lvlJc w:val="right"/>
      <w:pPr>
        <w:ind w:left="4020" w:hanging="180"/>
      </w:pPr>
    </w:lvl>
    <w:lvl w:ilvl="6" w:tplc="0418000F" w:tentative="1">
      <w:start w:val="1"/>
      <w:numFmt w:val="decimal"/>
      <w:lvlText w:val="%7."/>
      <w:lvlJc w:val="left"/>
      <w:pPr>
        <w:ind w:left="4740" w:hanging="360"/>
      </w:pPr>
    </w:lvl>
    <w:lvl w:ilvl="7" w:tplc="04180019" w:tentative="1">
      <w:start w:val="1"/>
      <w:numFmt w:val="lowerLetter"/>
      <w:lvlText w:val="%8."/>
      <w:lvlJc w:val="left"/>
      <w:pPr>
        <w:ind w:left="5460" w:hanging="360"/>
      </w:pPr>
    </w:lvl>
    <w:lvl w:ilvl="8" w:tplc="0418001B" w:tentative="1">
      <w:start w:val="1"/>
      <w:numFmt w:val="lowerRoman"/>
      <w:lvlText w:val="%9."/>
      <w:lvlJc w:val="right"/>
      <w:pPr>
        <w:ind w:left="6180" w:hanging="180"/>
      </w:pPr>
    </w:lvl>
  </w:abstractNum>
  <w:abstractNum w:abstractNumId="34" w15:restartNumberingAfterBreak="0">
    <w:nsid w:val="4F0C566B"/>
    <w:multiLevelType w:val="singleLevel"/>
    <w:tmpl w:val="1EDC49C0"/>
    <w:lvl w:ilvl="0">
      <w:start w:val="1"/>
      <w:numFmt w:val="decimal"/>
      <w:pStyle w:val="test"/>
      <w:lvlText w:val="%1."/>
      <w:lvlJc w:val="left"/>
      <w:pPr>
        <w:tabs>
          <w:tab w:val="num" w:pos="360"/>
        </w:tabs>
        <w:ind w:left="360" w:hanging="360"/>
      </w:pPr>
    </w:lvl>
  </w:abstractNum>
  <w:abstractNum w:abstractNumId="35" w15:restartNumberingAfterBreak="0">
    <w:nsid w:val="53897B58"/>
    <w:multiLevelType w:val="hybridMultilevel"/>
    <w:tmpl w:val="50C4FA52"/>
    <w:lvl w:ilvl="0" w:tplc="04020001">
      <w:start w:val="1"/>
      <w:numFmt w:val="bullet"/>
      <w:lvlText w:val=""/>
      <w:lvlJc w:val="left"/>
      <w:pPr>
        <w:ind w:left="773" w:hanging="360"/>
      </w:pPr>
      <w:rPr>
        <w:rFonts w:ascii="Symbol" w:hAnsi="Symbol" w:hint="default"/>
      </w:rPr>
    </w:lvl>
    <w:lvl w:ilvl="1" w:tplc="04020003">
      <w:start w:val="1"/>
      <w:numFmt w:val="bullet"/>
      <w:lvlText w:val="o"/>
      <w:lvlJc w:val="left"/>
      <w:pPr>
        <w:ind w:left="1493" w:hanging="360"/>
      </w:pPr>
      <w:rPr>
        <w:rFonts w:ascii="Courier New" w:hAnsi="Courier New" w:cs="Courier New" w:hint="default"/>
      </w:rPr>
    </w:lvl>
    <w:lvl w:ilvl="2" w:tplc="04020005" w:tentative="1">
      <w:start w:val="1"/>
      <w:numFmt w:val="bullet"/>
      <w:lvlText w:val=""/>
      <w:lvlJc w:val="left"/>
      <w:pPr>
        <w:ind w:left="2213" w:hanging="360"/>
      </w:pPr>
      <w:rPr>
        <w:rFonts w:ascii="Wingdings" w:hAnsi="Wingdings" w:hint="default"/>
      </w:rPr>
    </w:lvl>
    <w:lvl w:ilvl="3" w:tplc="04020001" w:tentative="1">
      <w:start w:val="1"/>
      <w:numFmt w:val="bullet"/>
      <w:lvlText w:val=""/>
      <w:lvlJc w:val="left"/>
      <w:pPr>
        <w:ind w:left="2933" w:hanging="360"/>
      </w:pPr>
      <w:rPr>
        <w:rFonts w:ascii="Symbol" w:hAnsi="Symbol" w:hint="default"/>
      </w:rPr>
    </w:lvl>
    <w:lvl w:ilvl="4" w:tplc="04020003" w:tentative="1">
      <w:start w:val="1"/>
      <w:numFmt w:val="bullet"/>
      <w:lvlText w:val="o"/>
      <w:lvlJc w:val="left"/>
      <w:pPr>
        <w:ind w:left="3653" w:hanging="360"/>
      </w:pPr>
      <w:rPr>
        <w:rFonts w:ascii="Courier New" w:hAnsi="Courier New" w:cs="Courier New" w:hint="default"/>
      </w:rPr>
    </w:lvl>
    <w:lvl w:ilvl="5" w:tplc="04020005" w:tentative="1">
      <w:start w:val="1"/>
      <w:numFmt w:val="bullet"/>
      <w:lvlText w:val=""/>
      <w:lvlJc w:val="left"/>
      <w:pPr>
        <w:ind w:left="4373" w:hanging="360"/>
      </w:pPr>
      <w:rPr>
        <w:rFonts w:ascii="Wingdings" w:hAnsi="Wingdings" w:hint="default"/>
      </w:rPr>
    </w:lvl>
    <w:lvl w:ilvl="6" w:tplc="04020001" w:tentative="1">
      <w:start w:val="1"/>
      <w:numFmt w:val="bullet"/>
      <w:lvlText w:val=""/>
      <w:lvlJc w:val="left"/>
      <w:pPr>
        <w:ind w:left="5093" w:hanging="360"/>
      </w:pPr>
      <w:rPr>
        <w:rFonts w:ascii="Symbol" w:hAnsi="Symbol" w:hint="default"/>
      </w:rPr>
    </w:lvl>
    <w:lvl w:ilvl="7" w:tplc="04020003" w:tentative="1">
      <w:start w:val="1"/>
      <w:numFmt w:val="bullet"/>
      <w:lvlText w:val="o"/>
      <w:lvlJc w:val="left"/>
      <w:pPr>
        <w:ind w:left="5813" w:hanging="360"/>
      </w:pPr>
      <w:rPr>
        <w:rFonts w:ascii="Courier New" w:hAnsi="Courier New" w:cs="Courier New" w:hint="default"/>
      </w:rPr>
    </w:lvl>
    <w:lvl w:ilvl="8" w:tplc="04020005" w:tentative="1">
      <w:start w:val="1"/>
      <w:numFmt w:val="bullet"/>
      <w:lvlText w:val=""/>
      <w:lvlJc w:val="left"/>
      <w:pPr>
        <w:ind w:left="6533" w:hanging="360"/>
      </w:pPr>
      <w:rPr>
        <w:rFonts w:ascii="Wingdings" w:hAnsi="Wingdings" w:hint="default"/>
      </w:rPr>
    </w:lvl>
  </w:abstractNum>
  <w:abstractNum w:abstractNumId="36" w15:restartNumberingAfterBreak="0">
    <w:nsid w:val="55393D12"/>
    <w:multiLevelType w:val="hybridMultilevel"/>
    <w:tmpl w:val="5396072E"/>
    <w:lvl w:ilvl="0" w:tplc="E7AC52C6">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7" w15:restartNumberingAfterBreak="0">
    <w:nsid w:val="5B36797A"/>
    <w:multiLevelType w:val="hybridMultilevel"/>
    <w:tmpl w:val="12AA4C4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5DFE25A5"/>
    <w:multiLevelType w:val="hybridMultilevel"/>
    <w:tmpl w:val="A17476D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9" w15:restartNumberingAfterBreak="0">
    <w:nsid w:val="5E0A7D31"/>
    <w:multiLevelType w:val="hybridMultilevel"/>
    <w:tmpl w:val="F21C9F76"/>
    <w:lvl w:ilvl="0" w:tplc="E7AC52C6">
      <w:start w:val="1"/>
      <w:numFmt w:val="decimal"/>
      <w:lvlText w:val="%1."/>
      <w:lvlJc w:val="left"/>
      <w:pPr>
        <w:ind w:left="420" w:hanging="360"/>
      </w:pPr>
      <w:rPr>
        <w:rFonts w:hint="default"/>
      </w:rPr>
    </w:lvl>
    <w:lvl w:ilvl="1" w:tplc="04180019" w:tentative="1">
      <w:start w:val="1"/>
      <w:numFmt w:val="lowerLetter"/>
      <w:lvlText w:val="%2."/>
      <w:lvlJc w:val="left"/>
      <w:pPr>
        <w:ind w:left="1140" w:hanging="360"/>
      </w:pPr>
    </w:lvl>
    <w:lvl w:ilvl="2" w:tplc="0418001B" w:tentative="1">
      <w:start w:val="1"/>
      <w:numFmt w:val="lowerRoman"/>
      <w:lvlText w:val="%3."/>
      <w:lvlJc w:val="right"/>
      <w:pPr>
        <w:ind w:left="1860" w:hanging="180"/>
      </w:pPr>
    </w:lvl>
    <w:lvl w:ilvl="3" w:tplc="0418000F" w:tentative="1">
      <w:start w:val="1"/>
      <w:numFmt w:val="decimal"/>
      <w:lvlText w:val="%4."/>
      <w:lvlJc w:val="left"/>
      <w:pPr>
        <w:ind w:left="2580" w:hanging="360"/>
      </w:pPr>
    </w:lvl>
    <w:lvl w:ilvl="4" w:tplc="04180019" w:tentative="1">
      <w:start w:val="1"/>
      <w:numFmt w:val="lowerLetter"/>
      <w:lvlText w:val="%5."/>
      <w:lvlJc w:val="left"/>
      <w:pPr>
        <w:ind w:left="3300" w:hanging="360"/>
      </w:pPr>
    </w:lvl>
    <w:lvl w:ilvl="5" w:tplc="0418001B" w:tentative="1">
      <w:start w:val="1"/>
      <w:numFmt w:val="lowerRoman"/>
      <w:lvlText w:val="%6."/>
      <w:lvlJc w:val="right"/>
      <w:pPr>
        <w:ind w:left="4020" w:hanging="180"/>
      </w:pPr>
    </w:lvl>
    <w:lvl w:ilvl="6" w:tplc="0418000F" w:tentative="1">
      <w:start w:val="1"/>
      <w:numFmt w:val="decimal"/>
      <w:lvlText w:val="%7."/>
      <w:lvlJc w:val="left"/>
      <w:pPr>
        <w:ind w:left="4740" w:hanging="360"/>
      </w:pPr>
    </w:lvl>
    <w:lvl w:ilvl="7" w:tplc="04180019" w:tentative="1">
      <w:start w:val="1"/>
      <w:numFmt w:val="lowerLetter"/>
      <w:lvlText w:val="%8."/>
      <w:lvlJc w:val="left"/>
      <w:pPr>
        <w:ind w:left="5460" w:hanging="360"/>
      </w:pPr>
    </w:lvl>
    <w:lvl w:ilvl="8" w:tplc="0418001B" w:tentative="1">
      <w:start w:val="1"/>
      <w:numFmt w:val="lowerRoman"/>
      <w:lvlText w:val="%9."/>
      <w:lvlJc w:val="right"/>
      <w:pPr>
        <w:ind w:left="6180" w:hanging="180"/>
      </w:pPr>
    </w:lvl>
  </w:abstractNum>
  <w:abstractNum w:abstractNumId="40" w15:restartNumberingAfterBreak="0">
    <w:nsid w:val="5FBC7E60"/>
    <w:multiLevelType w:val="hybridMultilevel"/>
    <w:tmpl w:val="131EC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B36271"/>
    <w:multiLevelType w:val="hybridMultilevel"/>
    <w:tmpl w:val="B1906124"/>
    <w:lvl w:ilvl="0" w:tplc="04180001">
      <w:start w:val="1"/>
      <w:numFmt w:val="bullet"/>
      <w:lvlText w:val=""/>
      <w:lvlJc w:val="left"/>
      <w:pPr>
        <w:ind w:left="1077" w:hanging="360"/>
      </w:pPr>
      <w:rPr>
        <w:rFonts w:ascii="Symbol" w:hAnsi="Symbol" w:hint="default"/>
      </w:rPr>
    </w:lvl>
    <w:lvl w:ilvl="1" w:tplc="04180003" w:tentative="1">
      <w:start w:val="1"/>
      <w:numFmt w:val="bullet"/>
      <w:lvlText w:val="o"/>
      <w:lvlJc w:val="left"/>
      <w:pPr>
        <w:ind w:left="1797" w:hanging="360"/>
      </w:pPr>
      <w:rPr>
        <w:rFonts w:ascii="Courier New" w:hAnsi="Courier New" w:cs="Courier New" w:hint="default"/>
      </w:rPr>
    </w:lvl>
    <w:lvl w:ilvl="2" w:tplc="04180005" w:tentative="1">
      <w:start w:val="1"/>
      <w:numFmt w:val="bullet"/>
      <w:lvlText w:val=""/>
      <w:lvlJc w:val="left"/>
      <w:pPr>
        <w:ind w:left="2517" w:hanging="360"/>
      </w:pPr>
      <w:rPr>
        <w:rFonts w:ascii="Wingdings" w:hAnsi="Wingdings" w:hint="default"/>
      </w:rPr>
    </w:lvl>
    <w:lvl w:ilvl="3" w:tplc="04180001" w:tentative="1">
      <w:start w:val="1"/>
      <w:numFmt w:val="bullet"/>
      <w:lvlText w:val=""/>
      <w:lvlJc w:val="left"/>
      <w:pPr>
        <w:ind w:left="3237" w:hanging="360"/>
      </w:pPr>
      <w:rPr>
        <w:rFonts w:ascii="Symbol" w:hAnsi="Symbol" w:hint="default"/>
      </w:rPr>
    </w:lvl>
    <w:lvl w:ilvl="4" w:tplc="04180003" w:tentative="1">
      <w:start w:val="1"/>
      <w:numFmt w:val="bullet"/>
      <w:lvlText w:val="o"/>
      <w:lvlJc w:val="left"/>
      <w:pPr>
        <w:ind w:left="3957" w:hanging="360"/>
      </w:pPr>
      <w:rPr>
        <w:rFonts w:ascii="Courier New" w:hAnsi="Courier New" w:cs="Courier New" w:hint="default"/>
      </w:rPr>
    </w:lvl>
    <w:lvl w:ilvl="5" w:tplc="04180005" w:tentative="1">
      <w:start w:val="1"/>
      <w:numFmt w:val="bullet"/>
      <w:lvlText w:val=""/>
      <w:lvlJc w:val="left"/>
      <w:pPr>
        <w:ind w:left="4677" w:hanging="360"/>
      </w:pPr>
      <w:rPr>
        <w:rFonts w:ascii="Wingdings" w:hAnsi="Wingdings" w:hint="default"/>
      </w:rPr>
    </w:lvl>
    <w:lvl w:ilvl="6" w:tplc="04180001" w:tentative="1">
      <w:start w:val="1"/>
      <w:numFmt w:val="bullet"/>
      <w:lvlText w:val=""/>
      <w:lvlJc w:val="left"/>
      <w:pPr>
        <w:ind w:left="5397" w:hanging="360"/>
      </w:pPr>
      <w:rPr>
        <w:rFonts w:ascii="Symbol" w:hAnsi="Symbol" w:hint="default"/>
      </w:rPr>
    </w:lvl>
    <w:lvl w:ilvl="7" w:tplc="04180003" w:tentative="1">
      <w:start w:val="1"/>
      <w:numFmt w:val="bullet"/>
      <w:lvlText w:val="o"/>
      <w:lvlJc w:val="left"/>
      <w:pPr>
        <w:ind w:left="6117" w:hanging="360"/>
      </w:pPr>
      <w:rPr>
        <w:rFonts w:ascii="Courier New" w:hAnsi="Courier New" w:cs="Courier New" w:hint="default"/>
      </w:rPr>
    </w:lvl>
    <w:lvl w:ilvl="8" w:tplc="04180005" w:tentative="1">
      <w:start w:val="1"/>
      <w:numFmt w:val="bullet"/>
      <w:lvlText w:val=""/>
      <w:lvlJc w:val="left"/>
      <w:pPr>
        <w:ind w:left="6837" w:hanging="360"/>
      </w:pPr>
      <w:rPr>
        <w:rFonts w:ascii="Wingdings" w:hAnsi="Wingdings" w:hint="default"/>
      </w:rPr>
    </w:lvl>
  </w:abstractNum>
  <w:abstractNum w:abstractNumId="42" w15:restartNumberingAfterBreak="0">
    <w:nsid w:val="6B4801EA"/>
    <w:multiLevelType w:val="hybridMultilevel"/>
    <w:tmpl w:val="F9303436"/>
    <w:lvl w:ilvl="0" w:tplc="04070001">
      <w:start w:val="1"/>
      <w:numFmt w:val="bullet"/>
      <w:lvlText w:val="o"/>
      <w:lvlJc w:val="left"/>
      <w:pPr>
        <w:tabs>
          <w:tab w:val="num" w:pos="1931"/>
        </w:tabs>
        <w:ind w:left="1931" w:hanging="360"/>
      </w:pPr>
      <w:rPr>
        <w:rFonts w:ascii="Courier New" w:hAnsi="Courier New" w:hint="default"/>
      </w:rPr>
    </w:lvl>
    <w:lvl w:ilvl="1" w:tplc="04070003">
      <w:start w:val="1"/>
      <w:numFmt w:val="bullet"/>
      <w:pStyle w:val="Aufzhlung"/>
      <w:lvlText w:val=""/>
      <w:lvlJc w:val="left"/>
      <w:pPr>
        <w:tabs>
          <w:tab w:val="num" w:pos="1931"/>
        </w:tabs>
        <w:ind w:left="1928" w:hanging="357"/>
      </w:pPr>
      <w:rPr>
        <w:rFonts w:ascii="Symbol" w:hAnsi="Symbol" w:hint="default"/>
      </w:rPr>
    </w:lvl>
    <w:lvl w:ilvl="2" w:tplc="04070005" w:tentative="1">
      <w:start w:val="1"/>
      <w:numFmt w:val="bullet"/>
      <w:lvlText w:val=""/>
      <w:lvlJc w:val="left"/>
      <w:pPr>
        <w:tabs>
          <w:tab w:val="num" w:pos="2651"/>
        </w:tabs>
        <w:ind w:left="2651" w:hanging="360"/>
      </w:pPr>
      <w:rPr>
        <w:rFonts w:ascii="Wingdings" w:hAnsi="Wingdings" w:hint="default"/>
      </w:rPr>
    </w:lvl>
    <w:lvl w:ilvl="3" w:tplc="04070001" w:tentative="1">
      <w:start w:val="1"/>
      <w:numFmt w:val="bullet"/>
      <w:lvlText w:val=""/>
      <w:lvlJc w:val="left"/>
      <w:pPr>
        <w:tabs>
          <w:tab w:val="num" w:pos="3371"/>
        </w:tabs>
        <w:ind w:left="3371" w:hanging="360"/>
      </w:pPr>
      <w:rPr>
        <w:rFonts w:ascii="Symbol" w:hAnsi="Symbol" w:hint="default"/>
      </w:rPr>
    </w:lvl>
    <w:lvl w:ilvl="4" w:tplc="04070003" w:tentative="1">
      <w:start w:val="1"/>
      <w:numFmt w:val="bullet"/>
      <w:lvlText w:val="o"/>
      <w:lvlJc w:val="left"/>
      <w:pPr>
        <w:tabs>
          <w:tab w:val="num" w:pos="4091"/>
        </w:tabs>
        <w:ind w:left="4091" w:hanging="360"/>
      </w:pPr>
      <w:rPr>
        <w:rFonts w:ascii="Courier New" w:hAnsi="Courier New" w:hint="default"/>
      </w:rPr>
    </w:lvl>
    <w:lvl w:ilvl="5" w:tplc="04070005" w:tentative="1">
      <w:start w:val="1"/>
      <w:numFmt w:val="bullet"/>
      <w:lvlText w:val=""/>
      <w:lvlJc w:val="left"/>
      <w:pPr>
        <w:tabs>
          <w:tab w:val="num" w:pos="4811"/>
        </w:tabs>
        <w:ind w:left="4811" w:hanging="360"/>
      </w:pPr>
      <w:rPr>
        <w:rFonts w:ascii="Wingdings" w:hAnsi="Wingdings" w:hint="default"/>
      </w:rPr>
    </w:lvl>
    <w:lvl w:ilvl="6" w:tplc="04070001" w:tentative="1">
      <w:start w:val="1"/>
      <w:numFmt w:val="bullet"/>
      <w:lvlText w:val=""/>
      <w:lvlJc w:val="left"/>
      <w:pPr>
        <w:tabs>
          <w:tab w:val="num" w:pos="5531"/>
        </w:tabs>
        <w:ind w:left="5531" w:hanging="360"/>
      </w:pPr>
      <w:rPr>
        <w:rFonts w:ascii="Symbol" w:hAnsi="Symbol" w:hint="default"/>
      </w:rPr>
    </w:lvl>
    <w:lvl w:ilvl="7" w:tplc="04070003" w:tentative="1">
      <w:start w:val="1"/>
      <w:numFmt w:val="bullet"/>
      <w:lvlText w:val="o"/>
      <w:lvlJc w:val="left"/>
      <w:pPr>
        <w:tabs>
          <w:tab w:val="num" w:pos="6251"/>
        </w:tabs>
        <w:ind w:left="6251" w:hanging="360"/>
      </w:pPr>
      <w:rPr>
        <w:rFonts w:ascii="Courier New" w:hAnsi="Courier New" w:hint="default"/>
      </w:rPr>
    </w:lvl>
    <w:lvl w:ilvl="8" w:tplc="04070005" w:tentative="1">
      <w:start w:val="1"/>
      <w:numFmt w:val="bullet"/>
      <w:lvlText w:val=""/>
      <w:lvlJc w:val="left"/>
      <w:pPr>
        <w:tabs>
          <w:tab w:val="num" w:pos="6971"/>
        </w:tabs>
        <w:ind w:left="6971" w:hanging="360"/>
      </w:pPr>
      <w:rPr>
        <w:rFonts w:ascii="Wingdings" w:hAnsi="Wingdings" w:hint="default"/>
      </w:rPr>
    </w:lvl>
  </w:abstractNum>
  <w:abstractNum w:abstractNumId="43" w15:restartNumberingAfterBreak="0">
    <w:nsid w:val="782902DD"/>
    <w:multiLevelType w:val="hybridMultilevel"/>
    <w:tmpl w:val="1A104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660B66"/>
    <w:multiLevelType w:val="hybridMultilevel"/>
    <w:tmpl w:val="D784A1EC"/>
    <w:lvl w:ilvl="0" w:tplc="04090011">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5" w15:restartNumberingAfterBreak="0">
    <w:nsid w:val="7D8C2E9F"/>
    <w:multiLevelType w:val="hybridMultilevel"/>
    <w:tmpl w:val="6E2E60F0"/>
    <w:lvl w:ilvl="0" w:tplc="FFFFFFFF">
      <w:start w:val="1"/>
      <w:numFmt w:val="bullet"/>
      <w:pStyle w:val="dmcAuzhlung2"/>
      <w:lvlText w:val=""/>
      <w:lvlJc w:val="left"/>
      <w:pPr>
        <w:tabs>
          <w:tab w:val="num" w:pos="1568"/>
        </w:tabs>
        <w:ind w:left="1565" w:hanging="357"/>
      </w:pPr>
      <w:rPr>
        <w:rFonts w:ascii="Symbol" w:hAnsi="Symbol" w:hint="default"/>
      </w:rPr>
    </w:lvl>
    <w:lvl w:ilvl="1" w:tplc="0407000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16cid:durableId="1483886792">
    <w:abstractNumId w:val="16"/>
  </w:num>
  <w:num w:numId="2" w16cid:durableId="1465153599">
    <w:abstractNumId w:val="23"/>
  </w:num>
  <w:num w:numId="3" w16cid:durableId="911739699">
    <w:abstractNumId w:val="32"/>
  </w:num>
  <w:num w:numId="4" w16cid:durableId="1826774584">
    <w:abstractNumId w:val="27"/>
  </w:num>
  <w:num w:numId="5" w16cid:durableId="831724990">
    <w:abstractNumId w:val="2"/>
  </w:num>
  <w:num w:numId="6" w16cid:durableId="1781872308">
    <w:abstractNumId w:val="34"/>
  </w:num>
  <w:num w:numId="7" w16cid:durableId="973608276">
    <w:abstractNumId w:val="17"/>
  </w:num>
  <w:num w:numId="8" w16cid:durableId="1149133421">
    <w:abstractNumId w:val="15"/>
  </w:num>
  <w:num w:numId="9" w16cid:durableId="1488790839">
    <w:abstractNumId w:val="22"/>
  </w:num>
  <w:num w:numId="10" w16cid:durableId="279922875">
    <w:abstractNumId w:val="42"/>
  </w:num>
  <w:num w:numId="11" w16cid:durableId="2136563903">
    <w:abstractNumId w:val="45"/>
  </w:num>
  <w:num w:numId="12" w16cid:durableId="376509263">
    <w:abstractNumId w:val="0"/>
  </w:num>
  <w:num w:numId="13" w16cid:durableId="1560821728">
    <w:abstractNumId w:val="29"/>
  </w:num>
  <w:num w:numId="14" w16cid:durableId="320891250">
    <w:abstractNumId w:val="35"/>
  </w:num>
  <w:num w:numId="15" w16cid:durableId="1336030845">
    <w:abstractNumId w:val="38"/>
  </w:num>
  <w:num w:numId="16" w16cid:durableId="1283536252">
    <w:abstractNumId w:val="33"/>
  </w:num>
  <w:num w:numId="17" w16cid:durableId="401634863">
    <w:abstractNumId w:val="25"/>
  </w:num>
  <w:num w:numId="18" w16cid:durableId="638921970">
    <w:abstractNumId w:val="39"/>
  </w:num>
  <w:num w:numId="19" w16cid:durableId="2130277104">
    <w:abstractNumId w:val="31"/>
  </w:num>
  <w:num w:numId="20" w16cid:durableId="155149540">
    <w:abstractNumId w:val="41"/>
  </w:num>
  <w:num w:numId="21" w16cid:durableId="1557472412">
    <w:abstractNumId w:val="4"/>
  </w:num>
  <w:num w:numId="22" w16cid:durableId="1441409666">
    <w:abstractNumId w:val="24"/>
  </w:num>
  <w:num w:numId="23" w16cid:durableId="1539662057">
    <w:abstractNumId w:val="28"/>
  </w:num>
  <w:num w:numId="24" w16cid:durableId="746726343">
    <w:abstractNumId w:val="14"/>
  </w:num>
  <w:num w:numId="25" w16cid:durableId="948201536">
    <w:abstractNumId w:val="44"/>
  </w:num>
  <w:num w:numId="26" w16cid:durableId="70066535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69500745">
    <w:abstractNumId w:val="11"/>
  </w:num>
  <w:num w:numId="28" w16cid:durableId="17818007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042390076">
    <w:abstractNumId w:val="19"/>
  </w:num>
  <w:num w:numId="30" w16cid:durableId="145316663">
    <w:abstractNumId w:val="7"/>
  </w:num>
  <w:num w:numId="31" w16cid:durableId="1514224542">
    <w:abstractNumId w:val="6"/>
  </w:num>
  <w:num w:numId="32" w16cid:durableId="777795824">
    <w:abstractNumId w:val="12"/>
  </w:num>
  <w:num w:numId="33" w16cid:durableId="1338076832">
    <w:abstractNumId w:val="18"/>
  </w:num>
  <w:num w:numId="34" w16cid:durableId="626620231">
    <w:abstractNumId w:val="13"/>
  </w:num>
  <w:num w:numId="35" w16cid:durableId="1477452542">
    <w:abstractNumId w:val="3"/>
  </w:num>
  <w:num w:numId="36" w16cid:durableId="1142114839">
    <w:abstractNumId w:val="8"/>
  </w:num>
  <w:num w:numId="37" w16cid:durableId="576135593">
    <w:abstractNumId w:val="40"/>
  </w:num>
  <w:num w:numId="38" w16cid:durableId="600190724">
    <w:abstractNumId w:val="43"/>
  </w:num>
  <w:num w:numId="39" w16cid:durableId="307590625">
    <w:abstractNumId w:val="30"/>
  </w:num>
  <w:num w:numId="40" w16cid:durableId="1033310240">
    <w:abstractNumId w:val="36"/>
  </w:num>
  <w:num w:numId="41" w16cid:durableId="934552908">
    <w:abstractNumId w:val="1"/>
  </w:num>
  <w:num w:numId="42" w16cid:durableId="705250546">
    <w:abstractNumId w:val="21"/>
  </w:num>
  <w:num w:numId="43" w16cid:durableId="1154877221">
    <w:abstractNumId w:val="26"/>
  </w:num>
  <w:num w:numId="44" w16cid:durableId="258606137">
    <w:abstractNumId w:val="20"/>
  </w:num>
  <w:num w:numId="45" w16cid:durableId="1534078870">
    <w:abstractNumId w:val="5"/>
  </w:num>
  <w:num w:numId="46" w16cid:durableId="43331972">
    <w:abstractNumId w:val="9"/>
  </w:num>
  <w:num w:numId="47" w16cid:durableId="1764494155">
    <w:abstractNumId w:val="37"/>
  </w:num>
  <w:num w:numId="48" w16cid:durableId="411121963">
    <w:abstractNumId w:val="10"/>
  </w:num>
  <w:num w:numId="49" w16cid:durableId="379481994">
    <w:abstractNumId w:val="29"/>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onut Hrincescu">
    <w15:presenceInfo w15:providerId="None" w15:userId="Ionut Hrincesc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4"/>
  <w:activeWritingStyle w:appName="MSWord" w:lang="de-DE" w:vendorID="3" w:dllVersion="517" w:checkStyle="1"/>
  <w:proofState w:spelling="clean" w:grammar="clean"/>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50" fill="f" fillcolor="window">
      <v:fill color="window"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B75"/>
    <w:rsid w:val="000000A3"/>
    <w:rsid w:val="0000026F"/>
    <w:rsid w:val="00000457"/>
    <w:rsid w:val="00000E81"/>
    <w:rsid w:val="00001A28"/>
    <w:rsid w:val="000020BD"/>
    <w:rsid w:val="00003197"/>
    <w:rsid w:val="0000386F"/>
    <w:rsid w:val="00004162"/>
    <w:rsid w:val="00005D81"/>
    <w:rsid w:val="00010D0D"/>
    <w:rsid w:val="00011679"/>
    <w:rsid w:val="0001177F"/>
    <w:rsid w:val="00011CC5"/>
    <w:rsid w:val="000147EC"/>
    <w:rsid w:val="000149D4"/>
    <w:rsid w:val="00015BA4"/>
    <w:rsid w:val="00016B55"/>
    <w:rsid w:val="00016C81"/>
    <w:rsid w:val="00017509"/>
    <w:rsid w:val="00020303"/>
    <w:rsid w:val="00020987"/>
    <w:rsid w:val="00021F27"/>
    <w:rsid w:val="00022086"/>
    <w:rsid w:val="00023089"/>
    <w:rsid w:val="000244E9"/>
    <w:rsid w:val="000249FB"/>
    <w:rsid w:val="00025E3B"/>
    <w:rsid w:val="00025E58"/>
    <w:rsid w:val="00030646"/>
    <w:rsid w:val="00031DA8"/>
    <w:rsid w:val="00031EE4"/>
    <w:rsid w:val="00033693"/>
    <w:rsid w:val="00033B07"/>
    <w:rsid w:val="00033E78"/>
    <w:rsid w:val="00034F4A"/>
    <w:rsid w:val="00035961"/>
    <w:rsid w:val="00041A00"/>
    <w:rsid w:val="00044814"/>
    <w:rsid w:val="00047998"/>
    <w:rsid w:val="00050BAB"/>
    <w:rsid w:val="00051373"/>
    <w:rsid w:val="0005271D"/>
    <w:rsid w:val="00053606"/>
    <w:rsid w:val="00054E04"/>
    <w:rsid w:val="0005587E"/>
    <w:rsid w:val="000575DA"/>
    <w:rsid w:val="00057803"/>
    <w:rsid w:val="00060448"/>
    <w:rsid w:val="00060D64"/>
    <w:rsid w:val="000617EB"/>
    <w:rsid w:val="00061CB1"/>
    <w:rsid w:val="000649C2"/>
    <w:rsid w:val="00065AEE"/>
    <w:rsid w:val="00066D81"/>
    <w:rsid w:val="00066DBD"/>
    <w:rsid w:val="000700AC"/>
    <w:rsid w:val="00070417"/>
    <w:rsid w:val="000709D5"/>
    <w:rsid w:val="0007208C"/>
    <w:rsid w:val="000721EF"/>
    <w:rsid w:val="00072FD2"/>
    <w:rsid w:val="00075DF2"/>
    <w:rsid w:val="00076AAC"/>
    <w:rsid w:val="0008224E"/>
    <w:rsid w:val="00084242"/>
    <w:rsid w:val="000851F1"/>
    <w:rsid w:val="00091E70"/>
    <w:rsid w:val="00093210"/>
    <w:rsid w:val="00094455"/>
    <w:rsid w:val="00094BBA"/>
    <w:rsid w:val="0009634D"/>
    <w:rsid w:val="00096ECF"/>
    <w:rsid w:val="000A0EC8"/>
    <w:rsid w:val="000A11A6"/>
    <w:rsid w:val="000A1C7C"/>
    <w:rsid w:val="000A24D6"/>
    <w:rsid w:val="000A2C98"/>
    <w:rsid w:val="000A50FF"/>
    <w:rsid w:val="000A569E"/>
    <w:rsid w:val="000A77B7"/>
    <w:rsid w:val="000B038C"/>
    <w:rsid w:val="000B23CA"/>
    <w:rsid w:val="000B3C76"/>
    <w:rsid w:val="000B716A"/>
    <w:rsid w:val="000C16A8"/>
    <w:rsid w:val="000C29CF"/>
    <w:rsid w:val="000C29D0"/>
    <w:rsid w:val="000C4CCC"/>
    <w:rsid w:val="000C5A28"/>
    <w:rsid w:val="000C5D96"/>
    <w:rsid w:val="000C5FC4"/>
    <w:rsid w:val="000C6836"/>
    <w:rsid w:val="000C7BA8"/>
    <w:rsid w:val="000D00B8"/>
    <w:rsid w:val="000D25DD"/>
    <w:rsid w:val="000D2D30"/>
    <w:rsid w:val="000D3D00"/>
    <w:rsid w:val="000D59A1"/>
    <w:rsid w:val="000D64A9"/>
    <w:rsid w:val="000D665D"/>
    <w:rsid w:val="000D72D3"/>
    <w:rsid w:val="000D7B74"/>
    <w:rsid w:val="000E2964"/>
    <w:rsid w:val="000E2D25"/>
    <w:rsid w:val="000E363E"/>
    <w:rsid w:val="000E372F"/>
    <w:rsid w:val="000E509C"/>
    <w:rsid w:val="000E5BF2"/>
    <w:rsid w:val="000E60EE"/>
    <w:rsid w:val="000E61AA"/>
    <w:rsid w:val="000E673E"/>
    <w:rsid w:val="000E6EF5"/>
    <w:rsid w:val="000F175D"/>
    <w:rsid w:val="000F29AA"/>
    <w:rsid w:val="000F2FD2"/>
    <w:rsid w:val="000F7181"/>
    <w:rsid w:val="000F7593"/>
    <w:rsid w:val="001015AE"/>
    <w:rsid w:val="00102529"/>
    <w:rsid w:val="00102F82"/>
    <w:rsid w:val="001055A3"/>
    <w:rsid w:val="00106765"/>
    <w:rsid w:val="001078A2"/>
    <w:rsid w:val="001100EB"/>
    <w:rsid w:val="00110544"/>
    <w:rsid w:val="0011086E"/>
    <w:rsid w:val="001127BA"/>
    <w:rsid w:val="00112D21"/>
    <w:rsid w:val="00115594"/>
    <w:rsid w:val="00121B23"/>
    <w:rsid w:val="00122E09"/>
    <w:rsid w:val="00125094"/>
    <w:rsid w:val="00125A59"/>
    <w:rsid w:val="00127BAF"/>
    <w:rsid w:val="00130B95"/>
    <w:rsid w:val="00132CF4"/>
    <w:rsid w:val="00133918"/>
    <w:rsid w:val="00133A20"/>
    <w:rsid w:val="00133F35"/>
    <w:rsid w:val="00134233"/>
    <w:rsid w:val="001349F5"/>
    <w:rsid w:val="00134EB2"/>
    <w:rsid w:val="001356A3"/>
    <w:rsid w:val="00135E5C"/>
    <w:rsid w:val="001362A7"/>
    <w:rsid w:val="00137000"/>
    <w:rsid w:val="00137CE1"/>
    <w:rsid w:val="00141316"/>
    <w:rsid w:val="00143431"/>
    <w:rsid w:val="00143A55"/>
    <w:rsid w:val="00144220"/>
    <w:rsid w:val="00144275"/>
    <w:rsid w:val="00144D85"/>
    <w:rsid w:val="00144E00"/>
    <w:rsid w:val="00145AB3"/>
    <w:rsid w:val="00145FD3"/>
    <w:rsid w:val="00146413"/>
    <w:rsid w:val="001465C5"/>
    <w:rsid w:val="00146C88"/>
    <w:rsid w:val="00150376"/>
    <w:rsid w:val="00150C5B"/>
    <w:rsid w:val="001514FE"/>
    <w:rsid w:val="00151AD1"/>
    <w:rsid w:val="0015268F"/>
    <w:rsid w:val="00153BAB"/>
    <w:rsid w:val="00155C90"/>
    <w:rsid w:val="00156400"/>
    <w:rsid w:val="00156710"/>
    <w:rsid w:val="00156C8E"/>
    <w:rsid w:val="001572D5"/>
    <w:rsid w:val="001579C3"/>
    <w:rsid w:val="0016039D"/>
    <w:rsid w:val="00161A03"/>
    <w:rsid w:val="00164504"/>
    <w:rsid w:val="001702CE"/>
    <w:rsid w:val="0017184E"/>
    <w:rsid w:val="00172D23"/>
    <w:rsid w:val="00173283"/>
    <w:rsid w:val="001733C4"/>
    <w:rsid w:val="001764D7"/>
    <w:rsid w:val="001773F2"/>
    <w:rsid w:val="00180B20"/>
    <w:rsid w:val="001811EA"/>
    <w:rsid w:val="00182E8F"/>
    <w:rsid w:val="00184490"/>
    <w:rsid w:val="001851D2"/>
    <w:rsid w:val="00185663"/>
    <w:rsid w:val="00185FC6"/>
    <w:rsid w:val="00187473"/>
    <w:rsid w:val="00191E79"/>
    <w:rsid w:val="001926F3"/>
    <w:rsid w:val="001928DA"/>
    <w:rsid w:val="00192A30"/>
    <w:rsid w:val="0019300C"/>
    <w:rsid w:val="00193219"/>
    <w:rsid w:val="0019323E"/>
    <w:rsid w:val="00194004"/>
    <w:rsid w:val="00194CF2"/>
    <w:rsid w:val="00194D64"/>
    <w:rsid w:val="00196A4C"/>
    <w:rsid w:val="00197979"/>
    <w:rsid w:val="00197BAE"/>
    <w:rsid w:val="001A0357"/>
    <w:rsid w:val="001A096F"/>
    <w:rsid w:val="001A0ADA"/>
    <w:rsid w:val="001A0D92"/>
    <w:rsid w:val="001A38BE"/>
    <w:rsid w:val="001A4FB6"/>
    <w:rsid w:val="001A5897"/>
    <w:rsid w:val="001A5B8A"/>
    <w:rsid w:val="001A5C57"/>
    <w:rsid w:val="001A6029"/>
    <w:rsid w:val="001A6FE2"/>
    <w:rsid w:val="001A7579"/>
    <w:rsid w:val="001B368E"/>
    <w:rsid w:val="001B3BCE"/>
    <w:rsid w:val="001B4256"/>
    <w:rsid w:val="001C0110"/>
    <w:rsid w:val="001C01BC"/>
    <w:rsid w:val="001C2731"/>
    <w:rsid w:val="001C2BAA"/>
    <w:rsid w:val="001C3174"/>
    <w:rsid w:val="001C416C"/>
    <w:rsid w:val="001C5163"/>
    <w:rsid w:val="001C52D6"/>
    <w:rsid w:val="001C7568"/>
    <w:rsid w:val="001C7627"/>
    <w:rsid w:val="001C7C59"/>
    <w:rsid w:val="001D0AFA"/>
    <w:rsid w:val="001D0D77"/>
    <w:rsid w:val="001D13C4"/>
    <w:rsid w:val="001D174B"/>
    <w:rsid w:val="001D1849"/>
    <w:rsid w:val="001D18BD"/>
    <w:rsid w:val="001D3079"/>
    <w:rsid w:val="001D4189"/>
    <w:rsid w:val="001D4C3A"/>
    <w:rsid w:val="001D594A"/>
    <w:rsid w:val="001D6968"/>
    <w:rsid w:val="001E0F52"/>
    <w:rsid w:val="001E1562"/>
    <w:rsid w:val="001E2E16"/>
    <w:rsid w:val="001E2EFB"/>
    <w:rsid w:val="001E41CC"/>
    <w:rsid w:val="001E42A1"/>
    <w:rsid w:val="001E45C5"/>
    <w:rsid w:val="001E571B"/>
    <w:rsid w:val="001E5BC6"/>
    <w:rsid w:val="001E6C8E"/>
    <w:rsid w:val="001E748A"/>
    <w:rsid w:val="001E7671"/>
    <w:rsid w:val="001F044E"/>
    <w:rsid w:val="001F1045"/>
    <w:rsid w:val="001F1D9F"/>
    <w:rsid w:val="001F2453"/>
    <w:rsid w:val="001F2467"/>
    <w:rsid w:val="001F3446"/>
    <w:rsid w:val="001F47B1"/>
    <w:rsid w:val="001F5358"/>
    <w:rsid w:val="001F5FC3"/>
    <w:rsid w:val="001F69B2"/>
    <w:rsid w:val="00200D29"/>
    <w:rsid w:val="002010E0"/>
    <w:rsid w:val="002025A8"/>
    <w:rsid w:val="00203EB2"/>
    <w:rsid w:val="002041DA"/>
    <w:rsid w:val="00206303"/>
    <w:rsid w:val="0020689B"/>
    <w:rsid w:val="00210670"/>
    <w:rsid w:val="00210745"/>
    <w:rsid w:val="002148C0"/>
    <w:rsid w:val="00214BDC"/>
    <w:rsid w:val="00214E14"/>
    <w:rsid w:val="002150DC"/>
    <w:rsid w:val="00215805"/>
    <w:rsid w:val="0021582E"/>
    <w:rsid w:val="00216D42"/>
    <w:rsid w:val="002177EE"/>
    <w:rsid w:val="0022034B"/>
    <w:rsid w:val="00220629"/>
    <w:rsid w:val="00221E3F"/>
    <w:rsid w:val="00222736"/>
    <w:rsid w:val="00222FF7"/>
    <w:rsid w:val="0022481D"/>
    <w:rsid w:val="0022658D"/>
    <w:rsid w:val="002340F5"/>
    <w:rsid w:val="002345B0"/>
    <w:rsid w:val="00234FDF"/>
    <w:rsid w:val="002353B6"/>
    <w:rsid w:val="002354FC"/>
    <w:rsid w:val="0024166D"/>
    <w:rsid w:val="002416FD"/>
    <w:rsid w:val="00241DA0"/>
    <w:rsid w:val="00242885"/>
    <w:rsid w:val="00245093"/>
    <w:rsid w:val="00247A80"/>
    <w:rsid w:val="002511EE"/>
    <w:rsid w:val="00252369"/>
    <w:rsid w:val="002527B1"/>
    <w:rsid w:val="00253531"/>
    <w:rsid w:val="00253581"/>
    <w:rsid w:val="00253940"/>
    <w:rsid w:val="00253983"/>
    <w:rsid w:val="00254D87"/>
    <w:rsid w:val="002563AD"/>
    <w:rsid w:val="00256A3B"/>
    <w:rsid w:val="002570EB"/>
    <w:rsid w:val="00262BA7"/>
    <w:rsid w:val="0026465A"/>
    <w:rsid w:val="00264935"/>
    <w:rsid w:val="00264A90"/>
    <w:rsid w:val="0026688A"/>
    <w:rsid w:val="00267245"/>
    <w:rsid w:val="00267589"/>
    <w:rsid w:val="002679A5"/>
    <w:rsid w:val="00267F69"/>
    <w:rsid w:val="00271B60"/>
    <w:rsid w:val="002728CE"/>
    <w:rsid w:val="00274B6D"/>
    <w:rsid w:val="00274CBB"/>
    <w:rsid w:val="00275A89"/>
    <w:rsid w:val="00276903"/>
    <w:rsid w:val="002772FE"/>
    <w:rsid w:val="00277F11"/>
    <w:rsid w:val="00280966"/>
    <w:rsid w:val="00280CA9"/>
    <w:rsid w:val="0028116E"/>
    <w:rsid w:val="0028316B"/>
    <w:rsid w:val="00283703"/>
    <w:rsid w:val="00283B51"/>
    <w:rsid w:val="002840C5"/>
    <w:rsid w:val="002844F7"/>
    <w:rsid w:val="00285127"/>
    <w:rsid w:val="002861CC"/>
    <w:rsid w:val="002907E8"/>
    <w:rsid w:val="00290EC2"/>
    <w:rsid w:val="00291254"/>
    <w:rsid w:val="002919B2"/>
    <w:rsid w:val="0029277F"/>
    <w:rsid w:val="00292BDF"/>
    <w:rsid w:val="002941A4"/>
    <w:rsid w:val="002946B9"/>
    <w:rsid w:val="002954CA"/>
    <w:rsid w:val="00296737"/>
    <w:rsid w:val="0029699B"/>
    <w:rsid w:val="002A1962"/>
    <w:rsid w:val="002A2390"/>
    <w:rsid w:val="002A26C9"/>
    <w:rsid w:val="002A2F5A"/>
    <w:rsid w:val="002A63F7"/>
    <w:rsid w:val="002A7313"/>
    <w:rsid w:val="002B14EC"/>
    <w:rsid w:val="002B1818"/>
    <w:rsid w:val="002B1E30"/>
    <w:rsid w:val="002B2895"/>
    <w:rsid w:val="002B6727"/>
    <w:rsid w:val="002B6EB5"/>
    <w:rsid w:val="002B7D61"/>
    <w:rsid w:val="002C051E"/>
    <w:rsid w:val="002C13B3"/>
    <w:rsid w:val="002C433F"/>
    <w:rsid w:val="002C6CB9"/>
    <w:rsid w:val="002D0E88"/>
    <w:rsid w:val="002D1707"/>
    <w:rsid w:val="002D196D"/>
    <w:rsid w:val="002D2E98"/>
    <w:rsid w:val="002D2FA0"/>
    <w:rsid w:val="002D483B"/>
    <w:rsid w:val="002D5438"/>
    <w:rsid w:val="002D5BFA"/>
    <w:rsid w:val="002D5C0A"/>
    <w:rsid w:val="002E20E4"/>
    <w:rsid w:val="002E2F51"/>
    <w:rsid w:val="002E3764"/>
    <w:rsid w:val="002E44F7"/>
    <w:rsid w:val="002E4F12"/>
    <w:rsid w:val="002E5526"/>
    <w:rsid w:val="002E652F"/>
    <w:rsid w:val="002F0001"/>
    <w:rsid w:val="002F2729"/>
    <w:rsid w:val="002F47B5"/>
    <w:rsid w:val="002F5CE0"/>
    <w:rsid w:val="0030116A"/>
    <w:rsid w:val="00301253"/>
    <w:rsid w:val="003018C9"/>
    <w:rsid w:val="00301EF9"/>
    <w:rsid w:val="00302995"/>
    <w:rsid w:val="00302C62"/>
    <w:rsid w:val="003038F6"/>
    <w:rsid w:val="00304F94"/>
    <w:rsid w:val="003051A0"/>
    <w:rsid w:val="003056AB"/>
    <w:rsid w:val="0030611B"/>
    <w:rsid w:val="0031055F"/>
    <w:rsid w:val="003123DC"/>
    <w:rsid w:val="00312D83"/>
    <w:rsid w:val="003137CF"/>
    <w:rsid w:val="00313DAD"/>
    <w:rsid w:val="00316C97"/>
    <w:rsid w:val="00316E65"/>
    <w:rsid w:val="00320471"/>
    <w:rsid w:val="0032225D"/>
    <w:rsid w:val="00322E41"/>
    <w:rsid w:val="00323674"/>
    <w:rsid w:val="00323C62"/>
    <w:rsid w:val="003250E8"/>
    <w:rsid w:val="0032656D"/>
    <w:rsid w:val="0033095B"/>
    <w:rsid w:val="00330C75"/>
    <w:rsid w:val="00331B24"/>
    <w:rsid w:val="00331CD0"/>
    <w:rsid w:val="00332537"/>
    <w:rsid w:val="00332538"/>
    <w:rsid w:val="0033257B"/>
    <w:rsid w:val="003325FE"/>
    <w:rsid w:val="00333980"/>
    <w:rsid w:val="00334134"/>
    <w:rsid w:val="003343DF"/>
    <w:rsid w:val="00335AEF"/>
    <w:rsid w:val="00335F50"/>
    <w:rsid w:val="00336EA8"/>
    <w:rsid w:val="00340C3B"/>
    <w:rsid w:val="00342140"/>
    <w:rsid w:val="0034739F"/>
    <w:rsid w:val="00350AC8"/>
    <w:rsid w:val="003512BE"/>
    <w:rsid w:val="003530D5"/>
    <w:rsid w:val="00357596"/>
    <w:rsid w:val="00357AE2"/>
    <w:rsid w:val="0036024B"/>
    <w:rsid w:val="00360ABD"/>
    <w:rsid w:val="00362524"/>
    <w:rsid w:val="00362661"/>
    <w:rsid w:val="0036455A"/>
    <w:rsid w:val="0036700C"/>
    <w:rsid w:val="003671BA"/>
    <w:rsid w:val="003673D8"/>
    <w:rsid w:val="003711E2"/>
    <w:rsid w:val="0037165A"/>
    <w:rsid w:val="00373468"/>
    <w:rsid w:val="003758D0"/>
    <w:rsid w:val="00380C71"/>
    <w:rsid w:val="00381FA4"/>
    <w:rsid w:val="00383E85"/>
    <w:rsid w:val="00386D7F"/>
    <w:rsid w:val="00390FE7"/>
    <w:rsid w:val="0039240E"/>
    <w:rsid w:val="00392861"/>
    <w:rsid w:val="0039350B"/>
    <w:rsid w:val="003945C2"/>
    <w:rsid w:val="00395185"/>
    <w:rsid w:val="003953CF"/>
    <w:rsid w:val="00396924"/>
    <w:rsid w:val="003A03AC"/>
    <w:rsid w:val="003A0CA6"/>
    <w:rsid w:val="003A1DFA"/>
    <w:rsid w:val="003A33EA"/>
    <w:rsid w:val="003A4187"/>
    <w:rsid w:val="003A502C"/>
    <w:rsid w:val="003A546F"/>
    <w:rsid w:val="003A63BD"/>
    <w:rsid w:val="003A6995"/>
    <w:rsid w:val="003B30B2"/>
    <w:rsid w:val="003B3AEB"/>
    <w:rsid w:val="003B4E86"/>
    <w:rsid w:val="003B679F"/>
    <w:rsid w:val="003B6887"/>
    <w:rsid w:val="003B724B"/>
    <w:rsid w:val="003B79BD"/>
    <w:rsid w:val="003C0B68"/>
    <w:rsid w:val="003C28DB"/>
    <w:rsid w:val="003C58E6"/>
    <w:rsid w:val="003C5F5B"/>
    <w:rsid w:val="003C780D"/>
    <w:rsid w:val="003D1500"/>
    <w:rsid w:val="003D323E"/>
    <w:rsid w:val="003D3816"/>
    <w:rsid w:val="003D3FBC"/>
    <w:rsid w:val="003D656D"/>
    <w:rsid w:val="003D65A5"/>
    <w:rsid w:val="003E0238"/>
    <w:rsid w:val="003E041A"/>
    <w:rsid w:val="003E0955"/>
    <w:rsid w:val="003E1AF0"/>
    <w:rsid w:val="003E2D42"/>
    <w:rsid w:val="003E307A"/>
    <w:rsid w:val="003E3635"/>
    <w:rsid w:val="003E3E84"/>
    <w:rsid w:val="003E41E2"/>
    <w:rsid w:val="003E5203"/>
    <w:rsid w:val="003E6BC8"/>
    <w:rsid w:val="003E7247"/>
    <w:rsid w:val="003E7E5E"/>
    <w:rsid w:val="003F0F84"/>
    <w:rsid w:val="003F4EE0"/>
    <w:rsid w:val="003F5069"/>
    <w:rsid w:val="003F6C0B"/>
    <w:rsid w:val="003F72F1"/>
    <w:rsid w:val="003F7A26"/>
    <w:rsid w:val="003F7CCF"/>
    <w:rsid w:val="00400A56"/>
    <w:rsid w:val="00400C2C"/>
    <w:rsid w:val="00400CC9"/>
    <w:rsid w:val="00402450"/>
    <w:rsid w:val="00402F8F"/>
    <w:rsid w:val="00403590"/>
    <w:rsid w:val="00404AAF"/>
    <w:rsid w:val="00406BCC"/>
    <w:rsid w:val="004119F8"/>
    <w:rsid w:val="00411E22"/>
    <w:rsid w:val="00411E42"/>
    <w:rsid w:val="004147A7"/>
    <w:rsid w:val="00416284"/>
    <w:rsid w:val="0041748A"/>
    <w:rsid w:val="004175E1"/>
    <w:rsid w:val="00417BB5"/>
    <w:rsid w:val="004205F2"/>
    <w:rsid w:val="004206B3"/>
    <w:rsid w:val="00420EBE"/>
    <w:rsid w:val="004221BF"/>
    <w:rsid w:val="00423223"/>
    <w:rsid w:val="00425168"/>
    <w:rsid w:val="00425EFC"/>
    <w:rsid w:val="00426357"/>
    <w:rsid w:val="004269CC"/>
    <w:rsid w:val="00427052"/>
    <w:rsid w:val="004308F9"/>
    <w:rsid w:val="00430FA6"/>
    <w:rsid w:val="004312DF"/>
    <w:rsid w:val="00433BC1"/>
    <w:rsid w:val="00434C2A"/>
    <w:rsid w:val="004361CC"/>
    <w:rsid w:val="00442684"/>
    <w:rsid w:val="00444533"/>
    <w:rsid w:val="00444E13"/>
    <w:rsid w:val="00445422"/>
    <w:rsid w:val="00445431"/>
    <w:rsid w:val="0044590B"/>
    <w:rsid w:val="00445C23"/>
    <w:rsid w:val="00447623"/>
    <w:rsid w:val="004507C5"/>
    <w:rsid w:val="00452841"/>
    <w:rsid w:val="00452FD3"/>
    <w:rsid w:val="00453E00"/>
    <w:rsid w:val="004555AB"/>
    <w:rsid w:val="00455A53"/>
    <w:rsid w:val="00460DE1"/>
    <w:rsid w:val="00461683"/>
    <w:rsid w:val="004678E2"/>
    <w:rsid w:val="00471768"/>
    <w:rsid w:val="0047240B"/>
    <w:rsid w:val="00477099"/>
    <w:rsid w:val="00477A21"/>
    <w:rsid w:val="00477BF4"/>
    <w:rsid w:val="00482947"/>
    <w:rsid w:val="004857AB"/>
    <w:rsid w:val="004905B2"/>
    <w:rsid w:val="004905EB"/>
    <w:rsid w:val="00490775"/>
    <w:rsid w:val="00490ED3"/>
    <w:rsid w:val="00491500"/>
    <w:rsid w:val="00494E5A"/>
    <w:rsid w:val="00496C0E"/>
    <w:rsid w:val="00496D65"/>
    <w:rsid w:val="0049791C"/>
    <w:rsid w:val="00497B7C"/>
    <w:rsid w:val="004A1685"/>
    <w:rsid w:val="004A647B"/>
    <w:rsid w:val="004A6B46"/>
    <w:rsid w:val="004A732F"/>
    <w:rsid w:val="004A7D6F"/>
    <w:rsid w:val="004B0078"/>
    <w:rsid w:val="004B03E5"/>
    <w:rsid w:val="004B05E7"/>
    <w:rsid w:val="004B0676"/>
    <w:rsid w:val="004B15CB"/>
    <w:rsid w:val="004B316E"/>
    <w:rsid w:val="004B460C"/>
    <w:rsid w:val="004B591F"/>
    <w:rsid w:val="004B5B6C"/>
    <w:rsid w:val="004B63C9"/>
    <w:rsid w:val="004B697E"/>
    <w:rsid w:val="004B7204"/>
    <w:rsid w:val="004C0079"/>
    <w:rsid w:val="004C0192"/>
    <w:rsid w:val="004C12BD"/>
    <w:rsid w:val="004C1467"/>
    <w:rsid w:val="004C2383"/>
    <w:rsid w:val="004C3C35"/>
    <w:rsid w:val="004C3D6E"/>
    <w:rsid w:val="004C641E"/>
    <w:rsid w:val="004C73F8"/>
    <w:rsid w:val="004D0E70"/>
    <w:rsid w:val="004D180D"/>
    <w:rsid w:val="004D26BC"/>
    <w:rsid w:val="004D39D2"/>
    <w:rsid w:val="004D54EB"/>
    <w:rsid w:val="004D6A2F"/>
    <w:rsid w:val="004D6F6C"/>
    <w:rsid w:val="004D7CA2"/>
    <w:rsid w:val="004E003F"/>
    <w:rsid w:val="004E2D65"/>
    <w:rsid w:val="004E379F"/>
    <w:rsid w:val="004E41D2"/>
    <w:rsid w:val="004E59B7"/>
    <w:rsid w:val="004E5EA5"/>
    <w:rsid w:val="004F17CA"/>
    <w:rsid w:val="004F1899"/>
    <w:rsid w:val="004F387F"/>
    <w:rsid w:val="004F394A"/>
    <w:rsid w:val="004F3A19"/>
    <w:rsid w:val="004F4BF7"/>
    <w:rsid w:val="004F557A"/>
    <w:rsid w:val="004F6E02"/>
    <w:rsid w:val="004F7093"/>
    <w:rsid w:val="00500922"/>
    <w:rsid w:val="005016E3"/>
    <w:rsid w:val="00501D4B"/>
    <w:rsid w:val="005022BE"/>
    <w:rsid w:val="00502EE0"/>
    <w:rsid w:val="00505A79"/>
    <w:rsid w:val="00505AB5"/>
    <w:rsid w:val="00507F21"/>
    <w:rsid w:val="00511034"/>
    <w:rsid w:val="00513667"/>
    <w:rsid w:val="0051372D"/>
    <w:rsid w:val="00513D00"/>
    <w:rsid w:val="0051457B"/>
    <w:rsid w:val="00515943"/>
    <w:rsid w:val="00515CCB"/>
    <w:rsid w:val="005178B1"/>
    <w:rsid w:val="00520025"/>
    <w:rsid w:val="0052076F"/>
    <w:rsid w:val="0052173E"/>
    <w:rsid w:val="00522E1B"/>
    <w:rsid w:val="00523459"/>
    <w:rsid w:val="005241E7"/>
    <w:rsid w:val="00524DDB"/>
    <w:rsid w:val="00525010"/>
    <w:rsid w:val="00525BAE"/>
    <w:rsid w:val="0052601A"/>
    <w:rsid w:val="00526D86"/>
    <w:rsid w:val="00527A02"/>
    <w:rsid w:val="005318E0"/>
    <w:rsid w:val="00531A1C"/>
    <w:rsid w:val="00531E64"/>
    <w:rsid w:val="005322B1"/>
    <w:rsid w:val="00532B24"/>
    <w:rsid w:val="00534DD2"/>
    <w:rsid w:val="00534DE7"/>
    <w:rsid w:val="0053590A"/>
    <w:rsid w:val="00536329"/>
    <w:rsid w:val="00536EDC"/>
    <w:rsid w:val="00537E92"/>
    <w:rsid w:val="00540AB0"/>
    <w:rsid w:val="005417AC"/>
    <w:rsid w:val="00542594"/>
    <w:rsid w:val="00546E2C"/>
    <w:rsid w:val="005503FA"/>
    <w:rsid w:val="0055125F"/>
    <w:rsid w:val="00551C6F"/>
    <w:rsid w:val="00552D3A"/>
    <w:rsid w:val="00555882"/>
    <w:rsid w:val="005559FB"/>
    <w:rsid w:val="00555B29"/>
    <w:rsid w:val="00556D13"/>
    <w:rsid w:val="00560B54"/>
    <w:rsid w:val="00564CE6"/>
    <w:rsid w:val="00565A12"/>
    <w:rsid w:val="00565CC8"/>
    <w:rsid w:val="00566347"/>
    <w:rsid w:val="00567198"/>
    <w:rsid w:val="00567403"/>
    <w:rsid w:val="00567EEB"/>
    <w:rsid w:val="005701EE"/>
    <w:rsid w:val="00572622"/>
    <w:rsid w:val="0057315D"/>
    <w:rsid w:val="005737DB"/>
    <w:rsid w:val="00573991"/>
    <w:rsid w:val="0057399B"/>
    <w:rsid w:val="00574617"/>
    <w:rsid w:val="00574B40"/>
    <w:rsid w:val="00574BF6"/>
    <w:rsid w:val="0057689B"/>
    <w:rsid w:val="00576D10"/>
    <w:rsid w:val="00577C00"/>
    <w:rsid w:val="0058073C"/>
    <w:rsid w:val="00580A22"/>
    <w:rsid w:val="00580DAA"/>
    <w:rsid w:val="00581115"/>
    <w:rsid w:val="00582864"/>
    <w:rsid w:val="00583556"/>
    <w:rsid w:val="005837EB"/>
    <w:rsid w:val="00585519"/>
    <w:rsid w:val="00586292"/>
    <w:rsid w:val="00586628"/>
    <w:rsid w:val="005875BB"/>
    <w:rsid w:val="00587CF9"/>
    <w:rsid w:val="00591814"/>
    <w:rsid w:val="00591E8A"/>
    <w:rsid w:val="00592845"/>
    <w:rsid w:val="00592BAA"/>
    <w:rsid w:val="00594159"/>
    <w:rsid w:val="00596987"/>
    <w:rsid w:val="00596C02"/>
    <w:rsid w:val="0059707F"/>
    <w:rsid w:val="005976E9"/>
    <w:rsid w:val="005A1031"/>
    <w:rsid w:val="005A3491"/>
    <w:rsid w:val="005A41BB"/>
    <w:rsid w:val="005A4C35"/>
    <w:rsid w:val="005A511F"/>
    <w:rsid w:val="005A586B"/>
    <w:rsid w:val="005A7433"/>
    <w:rsid w:val="005A75A2"/>
    <w:rsid w:val="005B01AF"/>
    <w:rsid w:val="005B0A50"/>
    <w:rsid w:val="005B1033"/>
    <w:rsid w:val="005B36EE"/>
    <w:rsid w:val="005B3BF6"/>
    <w:rsid w:val="005B3EF8"/>
    <w:rsid w:val="005B4B45"/>
    <w:rsid w:val="005B5988"/>
    <w:rsid w:val="005B658D"/>
    <w:rsid w:val="005B6784"/>
    <w:rsid w:val="005B6D45"/>
    <w:rsid w:val="005B73F8"/>
    <w:rsid w:val="005C0728"/>
    <w:rsid w:val="005C182B"/>
    <w:rsid w:val="005C1F68"/>
    <w:rsid w:val="005C2372"/>
    <w:rsid w:val="005C33A5"/>
    <w:rsid w:val="005C3EC9"/>
    <w:rsid w:val="005C3FEA"/>
    <w:rsid w:val="005C5ED2"/>
    <w:rsid w:val="005C64B7"/>
    <w:rsid w:val="005C6730"/>
    <w:rsid w:val="005C69C0"/>
    <w:rsid w:val="005C7287"/>
    <w:rsid w:val="005C7CFA"/>
    <w:rsid w:val="005D1AA8"/>
    <w:rsid w:val="005D211F"/>
    <w:rsid w:val="005D2D2F"/>
    <w:rsid w:val="005D347C"/>
    <w:rsid w:val="005D4694"/>
    <w:rsid w:val="005D5273"/>
    <w:rsid w:val="005D55A2"/>
    <w:rsid w:val="005D7FCC"/>
    <w:rsid w:val="005E06AE"/>
    <w:rsid w:val="005E0CF8"/>
    <w:rsid w:val="005E130B"/>
    <w:rsid w:val="005E1A8C"/>
    <w:rsid w:val="005E3519"/>
    <w:rsid w:val="005E47B3"/>
    <w:rsid w:val="005E4CB0"/>
    <w:rsid w:val="005E5F44"/>
    <w:rsid w:val="005E6745"/>
    <w:rsid w:val="005E6C4F"/>
    <w:rsid w:val="005E6EAA"/>
    <w:rsid w:val="005E6F87"/>
    <w:rsid w:val="005E742C"/>
    <w:rsid w:val="005E7C3A"/>
    <w:rsid w:val="005F3C6B"/>
    <w:rsid w:val="005F482D"/>
    <w:rsid w:val="005F557B"/>
    <w:rsid w:val="005F6FE7"/>
    <w:rsid w:val="005F723B"/>
    <w:rsid w:val="005F736A"/>
    <w:rsid w:val="005F7DBE"/>
    <w:rsid w:val="00600D85"/>
    <w:rsid w:val="0060115F"/>
    <w:rsid w:val="0060187F"/>
    <w:rsid w:val="0060271F"/>
    <w:rsid w:val="00603CAB"/>
    <w:rsid w:val="00604826"/>
    <w:rsid w:val="0060754E"/>
    <w:rsid w:val="00615CFF"/>
    <w:rsid w:val="006165F8"/>
    <w:rsid w:val="00617A12"/>
    <w:rsid w:val="00621551"/>
    <w:rsid w:val="00624C1B"/>
    <w:rsid w:val="00625D10"/>
    <w:rsid w:val="00626DFA"/>
    <w:rsid w:val="00627690"/>
    <w:rsid w:val="00627984"/>
    <w:rsid w:val="00632694"/>
    <w:rsid w:val="00635928"/>
    <w:rsid w:val="006372D6"/>
    <w:rsid w:val="006406B2"/>
    <w:rsid w:val="00641154"/>
    <w:rsid w:val="00641483"/>
    <w:rsid w:val="00641C4D"/>
    <w:rsid w:val="00643B4A"/>
    <w:rsid w:val="00644484"/>
    <w:rsid w:val="006445DE"/>
    <w:rsid w:val="00645876"/>
    <w:rsid w:val="00645B40"/>
    <w:rsid w:val="006461AC"/>
    <w:rsid w:val="006477E5"/>
    <w:rsid w:val="006478AD"/>
    <w:rsid w:val="00652141"/>
    <w:rsid w:val="00655E31"/>
    <w:rsid w:val="006567CB"/>
    <w:rsid w:val="00657ADF"/>
    <w:rsid w:val="00660F7F"/>
    <w:rsid w:val="00661E46"/>
    <w:rsid w:val="00662AEE"/>
    <w:rsid w:val="00662FF2"/>
    <w:rsid w:val="0066377D"/>
    <w:rsid w:val="00663C2B"/>
    <w:rsid w:val="00663C2C"/>
    <w:rsid w:val="0066400C"/>
    <w:rsid w:val="006648C5"/>
    <w:rsid w:val="0066548F"/>
    <w:rsid w:val="00665E6C"/>
    <w:rsid w:val="00670515"/>
    <w:rsid w:val="006713EE"/>
    <w:rsid w:val="00671439"/>
    <w:rsid w:val="006731A3"/>
    <w:rsid w:val="00673777"/>
    <w:rsid w:val="00675061"/>
    <w:rsid w:val="0067596A"/>
    <w:rsid w:val="00675A84"/>
    <w:rsid w:val="00676AD1"/>
    <w:rsid w:val="00676B4B"/>
    <w:rsid w:val="00684FDE"/>
    <w:rsid w:val="00685E56"/>
    <w:rsid w:val="00686B3C"/>
    <w:rsid w:val="0068772B"/>
    <w:rsid w:val="006901E4"/>
    <w:rsid w:val="00690F26"/>
    <w:rsid w:val="00691860"/>
    <w:rsid w:val="00692E4C"/>
    <w:rsid w:val="006955B4"/>
    <w:rsid w:val="00695A8C"/>
    <w:rsid w:val="006960B6"/>
    <w:rsid w:val="00696658"/>
    <w:rsid w:val="00696E15"/>
    <w:rsid w:val="006978E6"/>
    <w:rsid w:val="006A1ED3"/>
    <w:rsid w:val="006A2246"/>
    <w:rsid w:val="006A2537"/>
    <w:rsid w:val="006A290A"/>
    <w:rsid w:val="006A32E9"/>
    <w:rsid w:val="006A3F23"/>
    <w:rsid w:val="006A4100"/>
    <w:rsid w:val="006A467D"/>
    <w:rsid w:val="006A4D24"/>
    <w:rsid w:val="006A512B"/>
    <w:rsid w:val="006A56B3"/>
    <w:rsid w:val="006A573B"/>
    <w:rsid w:val="006A68A8"/>
    <w:rsid w:val="006A72B9"/>
    <w:rsid w:val="006B0946"/>
    <w:rsid w:val="006B0A42"/>
    <w:rsid w:val="006B29FE"/>
    <w:rsid w:val="006B3EC6"/>
    <w:rsid w:val="006B4F3F"/>
    <w:rsid w:val="006B56EC"/>
    <w:rsid w:val="006B65F1"/>
    <w:rsid w:val="006B6F88"/>
    <w:rsid w:val="006C0645"/>
    <w:rsid w:val="006C07C3"/>
    <w:rsid w:val="006C0C20"/>
    <w:rsid w:val="006C137A"/>
    <w:rsid w:val="006C1956"/>
    <w:rsid w:val="006C1F48"/>
    <w:rsid w:val="006C1F71"/>
    <w:rsid w:val="006C60A9"/>
    <w:rsid w:val="006D05F4"/>
    <w:rsid w:val="006D10AC"/>
    <w:rsid w:val="006D1A66"/>
    <w:rsid w:val="006D1A83"/>
    <w:rsid w:val="006D2A00"/>
    <w:rsid w:val="006D2A87"/>
    <w:rsid w:val="006D4D50"/>
    <w:rsid w:val="006D4F9A"/>
    <w:rsid w:val="006D6A7E"/>
    <w:rsid w:val="006D72BD"/>
    <w:rsid w:val="006D78BE"/>
    <w:rsid w:val="006E1FEF"/>
    <w:rsid w:val="006E23A9"/>
    <w:rsid w:val="006E3744"/>
    <w:rsid w:val="006E390F"/>
    <w:rsid w:val="006E3D4C"/>
    <w:rsid w:val="006E3F28"/>
    <w:rsid w:val="006E4673"/>
    <w:rsid w:val="006E7D9B"/>
    <w:rsid w:val="006F02A9"/>
    <w:rsid w:val="006F06EC"/>
    <w:rsid w:val="006F3573"/>
    <w:rsid w:val="006F73B9"/>
    <w:rsid w:val="00700EA7"/>
    <w:rsid w:val="00701EC2"/>
    <w:rsid w:val="00702DAB"/>
    <w:rsid w:val="00703D2C"/>
    <w:rsid w:val="00703F3E"/>
    <w:rsid w:val="007040E7"/>
    <w:rsid w:val="007059A6"/>
    <w:rsid w:val="00705FE5"/>
    <w:rsid w:val="0071234C"/>
    <w:rsid w:val="00712B15"/>
    <w:rsid w:val="007134E7"/>
    <w:rsid w:val="007157D9"/>
    <w:rsid w:val="00715A92"/>
    <w:rsid w:val="00715BE9"/>
    <w:rsid w:val="00715C3B"/>
    <w:rsid w:val="00717E32"/>
    <w:rsid w:val="00720E15"/>
    <w:rsid w:val="00721E80"/>
    <w:rsid w:val="007224BC"/>
    <w:rsid w:val="00724974"/>
    <w:rsid w:val="00725747"/>
    <w:rsid w:val="00726403"/>
    <w:rsid w:val="007264B5"/>
    <w:rsid w:val="00726687"/>
    <w:rsid w:val="00726C41"/>
    <w:rsid w:val="007275DE"/>
    <w:rsid w:val="007318AF"/>
    <w:rsid w:val="00732167"/>
    <w:rsid w:val="0073767C"/>
    <w:rsid w:val="00744EEF"/>
    <w:rsid w:val="00746404"/>
    <w:rsid w:val="0074695A"/>
    <w:rsid w:val="00746A35"/>
    <w:rsid w:val="007472E0"/>
    <w:rsid w:val="007476A6"/>
    <w:rsid w:val="00750823"/>
    <w:rsid w:val="00751DB3"/>
    <w:rsid w:val="00753C6A"/>
    <w:rsid w:val="00754000"/>
    <w:rsid w:val="00755977"/>
    <w:rsid w:val="00755A1C"/>
    <w:rsid w:val="00755AD6"/>
    <w:rsid w:val="00760304"/>
    <w:rsid w:val="007604C8"/>
    <w:rsid w:val="007611F3"/>
    <w:rsid w:val="00762A00"/>
    <w:rsid w:val="00762BB0"/>
    <w:rsid w:val="00765AF3"/>
    <w:rsid w:val="00767834"/>
    <w:rsid w:val="00770DF1"/>
    <w:rsid w:val="00771BFD"/>
    <w:rsid w:val="00774423"/>
    <w:rsid w:val="00774945"/>
    <w:rsid w:val="00775DBC"/>
    <w:rsid w:val="007801C9"/>
    <w:rsid w:val="0078066E"/>
    <w:rsid w:val="007823D3"/>
    <w:rsid w:val="007839CB"/>
    <w:rsid w:val="00785A76"/>
    <w:rsid w:val="0078740B"/>
    <w:rsid w:val="007924C3"/>
    <w:rsid w:val="00794805"/>
    <w:rsid w:val="00796917"/>
    <w:rsid w:val="007970DC"/>
    <w:rsid w:val="007A097E"/>
    <w:rsid w:val="007A2ACF"/>
    <w:rsid w:val="007A2D60"/>
    <w:rsid w:val="007A53BC"/>
    <w:rsid w:val="007A595C"/>
    <w:rsid w:val="007A59F1"/>
    <w:rsid w:val="007A5A94"/>
    <w:rsid w:val="007A5B02"/>
    <w:rsid w:val="007A7B88"/>
    <w:rsid w:val="007B0F69"/>
    <w:rsid w:val="007B13C9"/>
    <w:rsid w:val="007B4103"/>
    <w:rsid w:val="007B65EE"/>
    <w:rsid w:val="007C0398"/>
    <w:rsid w:val="007C123C"/>
    <w:rsid w:val="007C3972"/>
    <w:rsid w:val="007C3D15"/>
    <w:rsid w:val="007C5569"/>
    <w:rsid w:val="007C5DBB"/>
    <w:rsid w:val="007C6DEC"/>
    <w:rsid w:val="007C73C7"/>
    <w:rsid w:val="007D02AE"/>
    <w:rsid w:val="007D0CAC"/>
    <w:rsid w:val="007D16CB"/>
    <w:rsid w:val="007D3867"/>
    <w:rsid w:val="007D3B15"/>
    <w:rsid w:val="007D3F60"/>
    <w:rsid w:val="007D3FAC"/>
    <w:rsid w:val="007D4048"/>
    <w:rsid w:val="007D62F8"/>
    <w:rsid w:val="007D6DD2"/>
    <w:rsid w:val="007D7755"/>
    <w:rsid w:val="007E109C"/>
    <w:rsid w:val="007E327C"/>
    <w:rsid w:val="007E502A"/>
    <w:rsid w:val="007E50BE"/>
    <w:rsid w:val="007E5130"/>
    <w:rsid w:val="007E558C"/>
    <w:rsid w:val="007E719C"/>
    <w:rsid w:val="007E74C0"/>
    <w:rsid w:val="007E7CBA"/>
    <w:rsid w:val="007F012B"/>
    <w:rsid w:val="007F0646"/>
    <w:rsid w:val="007F14D3"/>
    <w:rsid w:val="007F226B"/>
    <w:rsid w:val="007F2676"/>
    <w:rsid w:val="007F2DB3"/>
    <w:rsid w:val="007F3711"/>
    <w:rsid w:val="007F72FF"/>
    <w:rsid w:val="00800B05"/>
    <w:rsid w:val="0080483A"/>
    <w:rsid w:val="00804BD6"/>
    <w:rsid w:val="008064CD"/>
    <w:rsid w:val="00806D21"/>
    <w:rsid w:val="008109BF"/>
    <w:rsid w:val="00811C7A"/>
    <w:rsid w:val="008128B5"/>
    <w:rsid w:val="008149B2"/>
    <w:rsid w:val="00814E43"/>
    <w:rsid w:val="00816271"/>
    <w:rsid w:val="00817FAC"/>
    <w:rsid w:val="00820666"/>
    <w:rsid w:val="008214B1"/>
    <w:rsid w:val="00821C52"/>
    <w:rsid w:val="00824BB6"/>
    <w:rsid w:val="00825658"/>
    <w:rsid w:val="00826215"/>
    <w:rsid w:val="0082706A"/>
    <w:rsid w:val="00827E81"/>
    <w:rsid w:val="00830820"/>
    <w:rsid w:val="0083184F"/>
    <w:rsid w:val="008338D8"/>
    <w:rsid w:val="008372DF"/>
    <w:rsid w:val="008410CF"/>
    <w:rsid w:val="008437B8"/>
    <w:rsid w:val="00844492"/>
    <w:rsid w:val="00845EDD"/>
    <w:rsid w:val="00847EE3"/>
    <w:rsid w:val="008516F3"/>
    <w:rsid w:val="008526F8"/>
    <w:rsid w:val="00852FD7"/>
    <w:rsid w:val="008548B5"/>
    <w:rsid w:val="008573D6"/>
    <w:rsid w:val="00857561"/>
    <w:rsid w:val="00857E8E"/>
    <w:rsid w:val="008616BF"/>
    <w:rsid w:val="008634C5"/>
    <w:rsid w:val="00864322"/>
    <w:rsid w:val="0086535A"/>
    <w:rsid w:val="00865661"/>
    <w:rsid w:val="00865745"/>
    <w:rsid w:val="00865F2E"/>
    <w:rsid w:val="0086667B"/>
    <w:rsid w:val="00866B5C"/>
    <w:rsid w:val="00870EF8"/>
    <w:rsid w:val="00871EA4"/>
    <w:rsid w:val="00871F15"/>
    <w:rsid w:val="0087478B"/>
    <w:rsid w:val="00874864"/>
    <w:rsid w:val="00875CB4"/>
    <w:rsid w:val="0088001E"/>
    <w:rsid w:val="00883C7E"/>
    <w:rsid w:val="0088437A"/>
    <w:rsid w:val="00884D21"/>
    <w:rsid w:val="0088575D"/>
    <w:rsid w:val="00887B23"/>
    <w:rsid w:val="00887F7D"/>
    <w:rsid w:val="00890A67"/>
    <w:rsid w:val="00891486"/>
    <w:rsid w:val="0089283D"/>
    <w:rsid w:val="00892CBD"/>
    <w:rsid w:val="00893588"/>
    <w:rsid w:val="008936A2"/>
    <w:rsid w:val="00893CA5"/>
    <w:rsid w:val="008945D1"/>
    <w:rsid w:val="008947EA"/>
    <w:rsid w:val="00895D09"/>
    <w:rsid w:val="008961BD"/>
    <w:rsid w:val="00897EBE"/>
    <w:rsid w:val="008A0BBC"/>
    <w:rsid w:val="008A0FF3"/>
    <w:rsid w:val="008A261A"/>
    <w:rsid w:val="008A2743"/>
    <w:rsid w:val="008A30F7"/>
    <w:rsid w:val="008A472F"/>
    <w:rsid w:val="008A5702"/>
    <w:rsid w:val="008A6334"/>
    <w:rsid w:val="008B20D7"/>
    <w:rsid w:val="008B2AC6"/>
    <w:rsid w:val="008B43B3"/>
    <w:rsid w:val="008B45AD"/>
    <w:rsid w:val="008B4836"/>
    <w:rsid w:val="008B4C47"/>
    <w:rsid w:val="008B6A93"/>
    <w:rsid w:val="008C00DF"/>
    <w:rsid w:val="008C0E4E"/>
    <w:rsid w:val="008C0EC0"/>
    <w:rsid w:val="008C23E6"/>
    <w:rsid w:val="008C25AE"/>
    <w:rsid w:val="008C404B"/>
    <w:rsid w:val="008C502D"/>
    <w:rsid w:val="008C579C"/>
    <w:rsid w:val="008C67BC"/>
    <w:rsid w:val="008C7FBF"/>
    <w:rsid w:val="008C7FDA"/>
    <w:rsid w:val="008D22EC"/>
    <w:rsid w:val="008D4BF9"/>
    <w:rsid w:val="008D5572"/>
    <w:rsid w:val="008D731A"/>
    <w:rsid w:val="008D76AF"/>
    <w:rsid w:val="008E1401"/>
    <w:rsid w:val="008E2AF8"/>
    <w:rsid w:val="008E3F55"/>
    <w:rsid w:val="008E4EB5"/>
    <w:rsid w:val="008E4F20"/>
    <w:rsid w:val="008E645B"/>
    <w:rsid w:val="008F3175"/>
    <w:rsid w:val="008F3715"/>
    <w:rsid w:val="008F4CBF"/>
    <w:rsid w:val="008F5020"/>
    <w:rsid w:val="008F6BC9"/>
    <w:rsid w:val="008F7CAF"/>
    <w:rsid w:val="00900662"/>
    <w:rsid w:val="0090147E"/>
    <w:rsid w:val="00901A53"/>
    <w:rsid w:val="00902F87"/>
    <w:rsid w:val="0090400A"/>
    <w:rsid w:val="00905B33"/>
    <w:rsid w:val="00905E95"/>
    <w:rsid w:val="00906D54"/>
    <w:rsid w:val="00907EFA"/>
    <w:rsid w:val="00910260"/>
    <w:rsid w:val="00910449"/>
    <w:rsid w:val="009107D7"/>
    <w:rsid w:val="00910982"/>
    <w:rsid w:val="00912F92"/>
    <w:rsid w:val="00913709"/>
    <w:rsid w:val="0091589A"/>
    <w:rsid w:val="009159BD"/>
    <w:rsid w:val="00915C7A"/>
    <w:rsid w:val="0091625E"/>
    <w:rsid w:val="009164DC"/>
    <w:rsid w:val="00916CF2"/>
    <w:rsid w:val="00921185"/>
    <w:rsid w:val="009260E3"/>
    <w:rsid w:val="00927E4E"/>
    <w:rsid w:val="0093139E"/>
    <w:rsid w:val="00931460"/>
    <w:rsid w:val="00931E8D"/>
    <w:rsid w:val="009329B4"/>
    <w:rsid w:val="00933F9A"/>
    <w:rsid w:val="0093572D"/>
    <w:rsid w:val="00935E50"/>
    <w:rsid w:val="00935E89"/>
    <w:rsid w:val="00936EEB"/>
    <w:rsid w:val="0093745D"/>
    <w:rsid w:val="00942C31"/>
    <w:rsid w:val="00943F0B"/>
    <w:rsid w:val="009442E8"/>
    <w:rsid w:val="00946C1D"/>
    <w:rsid w:val="00946D45"/>
    <w:rsid w:val="00946EB0"/>
    <w:rsid w:val="0094790D"/>
    <w:rsid w:val="00952AA9"/>
    <w:rsid w:val="009530D9"/>
    <w:rsid w:val="009544B1"/>
    <w:rsid w:val="0095590B"/>
    <w:rsid w:val="0095626D"/>
    <w:rsid w:val="00956372"/>
    <w:rsid w:val="00957A9D"/>
    <w:rsid w:val="0096029D"/>
    <w:rsid w:val="009610A8"/>
    <w:rsid w:val="00962DC2"/>
    <w:rsid w:val="009631E0"/>
    <w:rsid w:val="009644E8"/>
    <w:rsid w:val="009666FC"/>
    <w:rsid w:val="00966DBB"/>
    <w:rsid w:val="00974128"/>
    <w:rsid w:val="00974358"/>
    <w:rsid w:val="00974F28"/>
    <w:rsid w:val="00976063"/>
    <w:rsid w:val="009774FC"/>
    <w:rsid w:val="0098125C"/>
    <w:rsid w:val="00981FD0"/>
    <w:rsid w:val="009822DA"/>
    <w:rsid w:val="00983CEB"/>
    <w:rsid w:val="00983EB9"/>
    <w:rsid w:val="009848BD"/>
    <w:rsid w:val="0098591F"/>
    <w:rsid w:val="00986DBE"/>
    <w:rsid w:val="00987195"/>
    <w:rsid w:val="009918BF"/>
    <w:rsid w:val="00993154"/>
    <w:rsid w:val="00993223"/>
    <w:rsid w:val="009938FC"/>
    <w:rsid w:val="0099474E"/>
    <w:rsid w:val="009952AB"/>
    <w:rsid w:val="0099675D"/>
    <w:rsid w:val="009978C7"/>
    <w:rsid w:val="00997F12"/>
    <w:rsid w:val="009A149C"/>
    <w:rsid w:val="009A1ED3"/>
    <w:rsid w:val="009A33BD"/>
    <w:rsid w:val="009A4EDC"/>
    <w:rsid w:val="009A56D5"/>
    <w:rsid w:val="009A6431"/>
    <w:rsid w:val="009A64A9"/>
    <w:rsid w:val="009A7102"/>
    <w:rsid w:val="009A7DDA"/>
    <w:rsid w:val="009A7F32"/>
    <w:rsid w:val="009B0AFF"/>
    <w:rsid w:val="009B10E0"/>
    <w:rsid w:val="009B1131"/>
    <w:rsid w:val="009B12BF"/>
    <w:rsid w:val="009B1586"/>
    <w:rsid w:val="009B17FA"/>
    <w:rsid w:val="009B3071"/>
    <w:rsid w:val="009B3CD0"/>
    <w:rsid w:val="009B67F1"/>
    <w:rsid w:val="009B7DB5"/>
    <w:rsid w:val="009C0B59"/>
    <w:rsid w:val="009C3C1E"/>
    <w:rsid w:val="009C3DA5"/>
    <w:rsid w:val="009C4F11"/>
    <w:rsid w:val="009C515C"/>
    <w:rsid w:val="009C5B61"/>
    <w:rsid w:val="009C642A"/>
    <w:rsid w:val="009C659C"/>
    <w:rsid w:val="009C729A"/>
    <w:rsid w:val="009D02A5"/>
    <w:rsid w:val="009D075B"/>
    <w:rsid w:val="009D0EA6"/>
    <w:rsid w:val="009D1FF9"/>
    <w:rsid w:val="009D3FEF"/>
    <w:rsid w:val="009D4658"/>
    <w:rsid w:val="009D5433"/>
    <w:rsid w:val="009E07CE"/>
    <w:rsid w:val="009E083A"/>
    <w:rsid w:val="009E117E"/>
    <w:rsid w:val="009E11E3"/>
    <w:rsid w:val="009E16C2"/>
    <w:rsid w:val="009E26C9"/>
    <w:rsid w:val="009E355B"/>
    <w:rsid w:val="009E52BD"/>
    <w:rsid w:val="009E5A88"/>
    <w:rsid w:val="009E7276"/>
    <w:rsid w:val="009F1246"/>
    <w:rsid w:val="009F3DD9"/>
    <w:rsid w:val="009F4121"/>
    <w:rsid w:val="009F41DC"/>
    <w:rsid w:val="00A002D6"/>
    <w:rsid w:val="00A009B2"/>
    <w:rsid w:val="00A027D3"/>
    <w:rsid w:val="00A0404C"/>
    <w:rsid w:val="00A04284"/>
    <w:rsid w:val="00A04DEA"/>
    <w:rsid w:val="00A11953"/>
    <w:rsid w:val="00A1269B"/>
    <w:rsid w:val="00A13C04"/>
    <w:rsid w:val="00A153B9"/>
    <w:rsid w:val="00A1550F"/>
    <w:rsid w:val="00A163DB"/>
    <w:rsid w:val="00A164D8"/>
    <w:rsid w:val="00A16EFB"/>
    <w:rsid w:val="00A20B3C"/>
    <w:rsid w:val="00A210AC"/>
    <w:rsid w:val="00A21275"/>
    <w:rsid w:val="00A21830"/>
    <w:rsid w:val="00A2289E"/>
    <w:rsid w:val="00A2365A"/>
    <w:rsid w:val="00A25233"/>
    <w:rsid w:val="00A2641A"/>
    <w:rsid w:val="00A30419"/>
    <w:rsid w:val="00A333BA"/>
    <w:rsid w:val="00A3344F"/>
    <w:rsid w:val="00A33EDA"/>
    <w:rsid w:val="00A34074"/>
    <w:rsid w:val="00A360C7"/>
    <w:rsid w:val="00A37AE6"/>
    <w:rsid w:val="00A37D48"/>
    <w:rsid w:val="00A43707"/>
    <w:rsid w:val="00A43B7A"/>
    <w:rsid w:val="00A44C0F"/>
    <w:rsid w:val="00A4790D"/>
    <w:rsid w:val="00A47993"/>
    <w:rsid w:val="00A505B7"/>
    <w:rsid w:val="00A5124B"/>
    <w:rsid w:val="00A54A88"/>
    <w:rsid w:val="00A57861"/>
    <w:rsid w:val="00A578B3"/>
    <w:rsid w:val="00A60F27"/>
    <w:rsid w:val="00A6295A"/>
    <w:rsid w:val="00A65134"/>
    <w:rsid w:val="00A652FF"/>
    <w:rsid w:val="00A70BC0"/>
    <w:rsid w:val="00A73A9F"/>
    <w:rsid w:val="00A74B2C"/>
    <w:rsid w:val="00A74C42"/>
    <w:rsid w:val="00A779B0"/>
    <w:rsid w:val="00A77A6A"/>
    <w:rsid w:val="00A836B7"/>
    <w:rsid w:val="00A84791"/>
    <w:rsid w:val="00A85CBB"/>
    <w:rsid w:val="00A87202"/>
    <w:rsid w:val="00A87F36"/>
    <w:rsid w:val="00A92514"/>
    <w:rsid w:val="00A937C7"/>
    <w:rsid w:val="00A94180"/>
    <w:rsid w:val="00AA1644"/>
    <w:rsid w:val="00AA3205"/>
    <w:rsid w:val="00AA42E6"/>
    <w:rsid w:val="00AA62DD"/>
    <w:rsid w:val="00AB2320"/>
    <w:rsid w:val="00AB28C5"/>
    <w:rsid w:val="00AB44D8"/>
    <w:rsid w:val="00AB4D02"/>
    <w:rsid w:val="00AB4E5C"/>
    <w:rsid w:val="00AB77A8"/>
    <w:rsid w:val="00AB789C"/>
    <w:rsid w:val="00AC1503"/>
    <w:rsid w:val="00AC37D7"/>
    <w:rsid w:val="00AC4793"/>
    <w:rsid w:val="00AC66E4"/>
    <w:rsid w:val="00AC6C87"/>
    <w:rsid w:val="00AC7879"/>
    <w:rsid w:val="00AD05E2"/>
    <w:rsid w:val="00AD093B"/>
    <w:rsid w:val="00AD0A12"/>
    <w:rsid w:val="00AD1780"/>
    <w:rsid w:val="00AD1982"/>
    <w:rsid w:val="00AD2AA0"/>
    <w:rsid w:val="00AD321E"/>
    <w:rsid w:val="00AD3884"/>
    <w:rsid w:val="00AD4826"/>
    <w:rsid w:val="00AD7243"/>
    <w:rsid w:val="00AD7720"/>
    <w:rsid w:val="00AD7CB5"/>
    <w:rsid w:val="00AE3803"/>
    <w:rsid w:val="00AE4698"/>
    <w:rsid w:val="00AE48A1"/>
    <w:rsid w:val="00AE72B4"/>
    <w:rsid w:val="00AE7FD6"/>
    <w:rsid w:val="00AF0BD5"/>
    <w:rsid w:val="00AF11F1"/>
    <w:rsid w:val="00AF24BC"/>
    <w:rsid w:val="00AF292C"/>
    <w:rsid w:val="00AF48EA"/>
    <w:rsid w:val="00AF5D6F"/>
    <w:rsid w:val="00AF61DC"/>
    <w:rsid w:val="00AF7E64"/>
    <w:rsid w:val="00B015B3"/>
    <w:rsid w:val="00B01B7B"/>
    <w:rsid w:val="00B01F6A"/>
    <w:rsid w:val="00B0458E"/>
    <w:rsid w:val="00B051F0"/>
    <w:rsid w:val="00B06520"/>
    <w:rsid w:val="00B07A57"/>
    <w:rsid w:val="00B124EF"/>
    <w:rsid w:val="00B12CF5"/>
    <w:rsid w:val="00B132DE"/>
    <w:rsid w:val="00B13333"/>
    <w:rsid w:val="00B20253"/>
    <w:rsid w:val="00B21831"/>
    <w:rsid w:val="00B23D3A"/>
    <w:rsid w:val="00B23E70"/>
    <w:rsid w:val="00B24938"/>
    <w:rsid w:val="00B249F7"/>
    <w:rsid w:val="00B24F0A"/>
    <w:rsid w:val="00B25927"/>
    <w:rsid w:val="00B26454"/>
    <w:rsid w:val="00B26C6F"/>
    <w:rsid w:val="00B27376"/>
    <w:rsid w:val="00B2788C"/>
    <w:rsid w:val="00B32049"/>
    <w:rsid w:val="00B33C45"/>
    <w:rsid w:val="00B33FC9"/>
    <w:rsid w:val="00B341FD"/>
    <w:rsid w:val="00B3422D"/>
    <w:rsid w:val="00B34DF2"/>
    <w:rsid w:val="00B34E30"/>
    <w:rsid w:val="00B35AF4"/>
    <w:rsid w:val="00B35DCB"/>
    <w:rsid w:val="00B36189"/>
    <w:rsid w:val="00B37F23"/>
    <w:rsid w:val="00B412AB"/>
    <w:rsid w:val="00B4148C"/>
    <w:rsid w:val="00B41AB4"/>
    <w:rsid w:val="00B42B10"/>
    <w:rsid w:val="00B43D5F"/>
    <w:rsid w:val="00B46F65"/>
    <w:rsid w:val="00B4755D"/>
    <w:rsid w:val="00B52684"/>
    <w:rsid w:val="00B52E26"/>
    <w:rsid w:val="00B5357C"/>
    <w:rsid w:val="00B5384D"/>
    <w:rsid w:val="00B56044"/>
    <w:rsid w:val="00B56254"/>
    <w:rsid w:val="00B562C5"/>
    <w:rsid w:val="00B56881"/>
    <w:rsid w:val="00B57A1A"/>
    <w:rsid w:val="00B60D8B"/>
    <w:rsid w:val="00B62F7D"/>
    <w:rsid w:val="00B6402B"/>
    <w:rsid w:val="00B6424E"/>
    <w:rsid w:val="00B64F79"/>
    <w:rsid w:val="00B66727"/>
    <w:rsid w:val="00B7033D"/>
    <w:rsid w:val="00B70429"/>
    <w:rsid w:val="00B713E4"/>
    <w:rsid w:val="00B71D9C"/>
    <w:rsid w:val="00B72618"/>
    <w:rsid w:val="00B72836"/>
    <w:rsid w:val="00B74307"/>
    <w:rsid w:val="00B74B71"/>
    <w:rsid w:val="00B75CE7"/>
    <w:rsid w:val="00B768F1"/>
    <w:rsid w:val="00B76BF7"/>
    <w:rsid w:val="00B7735D"/>
    <w:rsid w:val="00B77CC2"/>
    <w:rsid w:val="00B80A5F"/>
    <w:rsid w:val="00B80EBC"/>
    <w:rsid w:val="00B8280B"/>
    <w:rsid w:val="00B828AC"/>
    <w:rsid w:val="00B87399"/>
    <w:rsid w:val="00B911C7"/>
    <w:rsid w:val="00B91EB8"/>
    <w:rsid w:val="00B9303D"/>
    <w:rsid w:val="00B94AF3"/>
    <w:rsid w:val="00B96ED1"/>
    <w:rsid w:val="00B97180"/>
    <w:rsid w:val="00B975A7"/>
    <w:rsid w:val="00B975A9"/>
    <w:rsid w:val="00BA07AE"/>
    <w:rsid w:val="00BA17A4"/>
    <w:rsid w:val="00BA1870"/>
    <w:rsid w:val="00BA4D6B"/>
    <w:rsid w:val="00BA5F51"/>
    <w:rsid w:val="00BA6291"/>
    <w:rsid w:val="00BA722B"/>
    <w:rsid w:val="00BA7A42"/>
    <w:rsid w:val="00BB03C1"/>
    <w:rsid w:val="00BB03F4"/>
    <w:rsid w:val="00BB0959"/>
    <w:rsid w:val="00BB100F"/>
    <w:rsid w:val="00BB3042"/>
    <w:rsid w:val="00BB51DF"/>
    <w:rsid w:val="00BB5C7E"/>
    <w:rsid w:val="00BB655D"/>
    <w:rsid w:val="00BB69D4"/>
    <w:rsid w:val="00BB6D95"/>
    <w:rsid w:val="00BB7B8D"/>
    <w:rsid w:val="00BC042D"/>
    <w:rsid w:val="00BC0C3A"/>
    <w:rsid w:val="00BC17A5"/>
    <w:rsid w:val="00BC2213"/>
    <w:rsid w:val="00BC26C3"/>
    <w:rsid w:val="00BC2786"/>
    <w:rsid w:val="00BC42EA"/>
    <w:rsid w:val="00BD1E65"/>
    <w:rsid w:val="00BD231E"/>
    <w:rsid w:val="00BD39F3"/>
    <w:rsid w:val="00BD400E"/>
    <w:rsid w:val="00BD4134"/>
    <w:rsid w:val="00BD5317"/>
    <w:rsid w:val="00BD5530"/>
    <w:rsid w:val="00BD6072"/>
    <w:rsid w:val="00BD628B"/>
    <w:rsid w:val="00BD7DD6"/>
    <w:rsid w:val="00BD7E11"/>
    <w:rsid w:val="00BE087F"/>
    <w:rsid w:val="00BE25CC"/>
    <w:rsid w:val="00BE325C"/>
    <w:rsid w:val="00BE61E6"/>
    <w:rsid w:val="00BE633E"/>
    <w:rsid w:val="00BE6B64"/>
    <w:rsid w:val="00BF14E7"/>
    <w:rsid w:val="00BF1ABF"/>
    <w:rsid w:val="00BF351A"/>
    <w:rsid w:val="00BF3D09"/>
    <w:rsid w:val="00BF6BCB"/>
    <w:rsid w:val="00BF7675"/>
    <w:rsid w:val="00BF784A"/>
    <w:rsid w:val="00C0019B"/>
    <w:rsid w:val="00C012A4"/>
    <w:rsid w:val="00C02633"/>
    <w:rsid w:val="00C02A83"/>
    <w:rsid w:val="00C02E74"/>
    <w:rsid w:val="00C031DF"/>
    <w:rsid w:val="00C036BC"/>
    <w:rsid w:val="00C062DA"/>
    <w:rsid w:val="00C10358"/>
    <w:rsid w:val="00C10EB2"/>
    <w:rsid w:val="00C161FA"/>
    <w:rsid w:val="00C2049A"/>
    <w:rsid w:val="00C2120D"/>
    <w:rsid w:val="00C2240F"/>
    <w:rsid w:val="00C23FAE"/>
    <w:rsid w:val="00C24C74"/>
    <w:rsid w:val="00C26A6A"/>
    <w:rsid w:val="00C2753F"/>
    <w:rsid w:val="00C33BE2"/>
    <w:rsid w:val="00C33F9D"/>
    <w:rsid w:val="00C35AAC"/>
    <w:rsid w:val="00C36100"/>
    <w:rsid w:val="00C36F4C"/>
    <w:rsid w:val="00C377BC"/>
    <w:rsid w:val="00C40F80"/>
    <w:rsid w:val="00C4277F"/>
    <w:rsid w:val="00C43ED3"/>
    <w:rsid w:val="00C46111"/>
    <w:rsid w:val="00C46546"/>
    <w:rsid w:val="00C4675B"/>
    <w:rsid w:val="00C47677"/>
    <w:rsid w:val="00C4768A"/>
    <w:rsid w:val="00C478CB"/>
    <w:rsid w:val="00C47934"/>
    <w:rsid w:val="00C47E50"/>
    <w:rsid w:val="00C50A5A"/>
    <w:rsid w:val="00C50B3C"/>
    <w:rsid w:val="00C54341"/>
    <w:rsid w:val="00C60768"/>
    <w:rsid w:val="00C60867"/>
    <w:rsid w:val="00C623E1"/>
    <w:rsid w:val="00C64ACA"/>
    <w:rsid w:val="00C65623"/>
    <w:rsid w:val="00C67F04"/>
    <w:rsid w:val="00C7026D"/>
    <w:rsid w:val="00C70510"/>
    <w:rsid w:val="00C718D9"/>
    <w:rsid w:val="00C720B0"/>
    <w:rsid w:val="00C72713"/>
    <w:rsid w:val="00C72B77"/>
    <w:rsid w:val="00C74E1E"/>
    <w:rsid w:val="00C76E43"/>
    <w:rsid w:val="00C776D7"/>
    <w:rsid w:val="00C80119"/>
    <w:rsid w:val="00C80FA5"/>
    <w:rsid w:val="00C81125"/>
    <w:rsid w:val="00C81B5C"/>
    <w:rsid w:val="00C821E3"/>
    <w:rsid w:val="00C82D28"/>
    <w:rsid w:val="00C84031"/>
    <w:rsid w:val="00C85D2B"/>
    <w:rsid w:val="00C87270"/>
    <w:rsid w:val="00C875FF"/>
    <w:rsid w:val="00C90DCD"/>
    <w:rsid w:val="00C91051"/>
    <w:rsid w:val="00C9145A"/>
    <w:rsid w:val="00C91FA7"/>
    <w:rsid w:val="00C9204C"/>
    <w:rsid w:val="00C9418C"/>
    <w:rsid w:val="00C9451E"/>
    <w:rsid w:val="00C9515A"/>
    <w:rsid w:val="00CA02EC"/>
    <w:rsid w:val="00CA0D88"/>
    <w:rsid w:val="00CA293F"/>
    <w:rsid w:val="00CA3549"/>
    <w:rsid w:val="00CA37EB"/>
    <w:rsid w:val="00CA580B"/>
    <w:rsid w:val="00CA7E0E"/>
    <w:rsid w:val="00CB0244"/>
    <w:rsid w:val="00CB151A"/>
    <w:rsid w:val="00CB1DE8"/>
    <w:rsid w:val="00CB2943"/>
    <w:rsid w:val="00CB3849"/>
    <w:rsid w:val="00CB3948"/>
    <w:rsid w:val="00CB3B26"/>
    <w:rsid w:val="00CB3D9F"/>
    <w:rsid w:val="00CB61F8"/>
    <w:rsid w:val="00CB7D16"/>
    <w:rsid w:val="00CC014A"/>
    <w:rsid w:val="00CC2444"/>
    <w:rsid w:val="00CC3CB7"/>
    <w:rsid w:val="00CC4BB0"/>
    <w:rsid w:val="00CC4E9D"/>
    <w:rsid w:val="00CC66E1"/>
    <w:rsid w:val="00CC66F2"/>
    <w:rsid w:val="00CD0F7C"/>
    <w:rsid w:val="00CD652E"/>
    <w:rsid w:val="00CE0004"/>
    <w:rsid w:val="00CE090E"/>
    <w:rsid w:val="00CE0A15"/>
    <w:rsid w:val="00CE1C89"/>
    <w:rsid w:val="00CE1EB8"/>
    <w:rsid w:val="00CE2B2D"/>
    <w:rsid w:val="00CE4809"/>
    <w:rsid w:val="00CE5ABF"/>
    <w:rsid w:val="00CE6A95"/>
    <w:rsid w:val="00CF185D"/>
    <w:rsid w:val="00CF1E83"/>
    <w:rsid w:val="00CF3FAA"/>
    <w:rsid w:val="00CF4419"/>
    <w:rsid w:val="00CF5350"/>
    <w:rsid w:val="00CF73E1"/>
    <w:rsid w:val="00CF7AD4"/>
    <w:rsid w:val="00D02799"/>
    <w:rsid w:val="00D02F40"/>
    <w:rsid w:val="00D037D5"/>
    <w:rsid w:val="00D04EF3"/>
    <w:rsid w:val="00D05D2E"/>
    <w:rsid w:val="00D05ED5"/>
    <w:rsid w:val="00D06801"/>
    <w:rsid w:val="00D11851"/>
    <w:rsid w:val="00D158C3"/>
    <w:rsid w:val="00D1711E"/>
    <w:rsid w:val="00D17C57"/>
    <w:rsid w:val="00D231EE"/>
    <w:rsid w:val="00D243E6"/>
    <w:rsid w:val="00D25189"/>
    <w:rsid w:val="00D2603C"/>
    <w:rsid w:val="00D2608E"/>
    <w:rsid w:val="00D267FD"/>
    <w:rsid w:val="00D31839"/>
    <w:rsid w:val="00D319BD"/>
    <w:rsid w:val="00D31FDE"/>
    <w:rsid w:val="00D326E4"/>
    <w:rsid w:val="00D3293E"/>
    <w:rsid w:val="00D3375A"/>
    <w:rsid w:val="00D33830"/>
    <w:rsid w:val="00D33D4D"/>
    <w:rsid w:val="00D3576A"/>
    <w:rsid w:val="00D35EF8"/>
    <w:rsid w:val="00D36469"/>
    <w:rsid w:val="00D364A1"/>
    <w:rsid w:val="00D368A9"/>
    <w:rsid w:val="00D379C0"/>
    <w:rsid w:val="00D37BF1"/>
    <w:rsid w:val="00D40243"/>
    <w:rsid w:val="00D412A5"/>
    <w:rsid w:val="00D41B60"/>
    <w:rsid w:val="00D439C0"/>
    <w:rsid w:val="00D45180"/>
    <w:rsid w:val="00D46E76"/>
    <w:rsid w:val="00D46ED6"/>
    <w:rsid w:val="00D47581"/>
    <w:rsid w:val="00D504E3"/>
    <w:rsid w:val="00D50CFE"/>
    <w:rsid w:val="00D50D35"/>
    <w:rsid w:val="00D54759"/>
    <w:rsid w:val="00D574F0"/>
    <w:rsid w:val="00D57E79"/>
    <w:rsid w:val="00D60100"/>
    <w:rsid w:val="00D615AB"/>
    <w:rsid w:val="00D622FF"/>
    <w:rsid w:val="00D6546A"/>
    <w:rsid w:val="00D65490"/>
    <w:rsid w:val="00D657CF"/>
    <w:rsid w:val="00D66B50"/>
    <w:rsid w:val="00D66CFE"/>
    <w:rsid w:val="00D7012B"/>
    <w:rsid w:val="00D7119E"/>
    <w:rsid w:val="00D725A9"/>
    <w:rsid w:val="00D752F3"/>
    <w:rsid w:val="00D76864"/>
    <w:rsid w:val="00D76C0B"/>
    <w:rsid w:val="00D81936"/>
    <w:rsid w:val="00D831CE"/>
    <w:rsid w:val="00D86677"/>
    <w:rsid w:val="00D86AAC"/>
    <w:rsid w:val="00D8765E"/>
    <w:rsid w:val="00D90175"/>
    <w:rsid w:val="00D912C2"/>
    <w:rsid w:val="00D92B9B"/>
    <w:rsid w:val="00D93494"/>
    <w:rsid w:val="00D93749"/>
    <w:rsid w:val="00D95AC7"/>
    <w:rsid w:val="00D95C18"/>
    <w:rsid w:val="00D96502"/>
    <w:rsid w:val="00D96C8E"/>
    <w:rsid w:val="00D978BA"/>
    <w:rsid w:val="00D97AD6"/>
    <w:rsid w:val="00DA0F7B"/>
    <w:rsid w:val="00DA1210"/>
    <w:rsid w:val="00DA1D23"/>
    <w:rsid w:val="00DA29DC"/>
    <w:rsid w:val="00DA4C00"/>
    <w:rsid w:val="00DA4EB3"/>
    <w:rsid w:val="00DA537C"/>
    <w:rsid w:val="00DA6AB2"/>
    <w:rsid w:val="00DA6EF2"/>
    <w:rsid w:val="00DB10FF"/>
    <w:rsid w:val="00DB1B83"/>
    <w:rsid w:val="00DB2B47"/>
    <w:rsid w:val="00DB39ED"/>
    <w:rsid w:val="00DB56CB"/>
    <w:rsid w:val="00DC020A"/>
    <w:rsid w:val="00DC04A7"/>
    <w:rsid w:val="00DC14FC"/>
    <w:rsid w:val="00DC197C"/>
    <w:rsid w:val="00DC203B"/>
    <w:rsid w:val="00DC4D9B"/>
    <w:rsid w:val="00DC5BA9"/>
    <w:rsid w:val="00DC63A2"/>
    <w:rsid w:val="00DC702C"/>
    <w:rsid w:val="00DC7C66"/>
    <w:rsid w:val="00DD16F4"/>
    <w:rsid w:val="00DD31A9"/>
    <w:rsid w:val="00DD3C84"/>
    <w:rsid w:val="00DD4033"/>
    <w:rsid w:val="00DD45E4"/>
    <w:rsid w:val="00DD5D5A"/>
    <w:rsid w:val="00DD6DE5"/>
    <w:rsid w:val="00DE3328"/>
    <w:rsid w:val="00DE333A"/>
    <w:rsid w:val="00DE3FED"/>
    <w:rsid w:val="00DE4A3A"/>
    <w:rsid w:val="00DE4A77"/>
    <w:rsid w:val="00DE4C27"/>
    <w:rsid w:val="00DE69D5"/>
    <w:rsid w:val="00DE70C4"/>
    <w:rsid w:val="00DF09CC"/>
    <w:rsid w:val="00DF0B70"/>
    <w:rsid w:val="00DF0FDA"/>
    <w:rsid w:val="00DF1A9B"/>
    <w:rsid w:val="00DF1C37"/>
    <w:rsid w:val="00DF3598"/>
    <w:rsid w:val="00DF3700"/>
    <w:rsid w:val="00DF432C"/>
    <w:rsid w:val="00DF4889"/>
    <w:rsid w:val="00DF62A2"/>
    <w:rsid w:val="00DF6E31"/>
    <w:rsid w:val="00DF72CB"/>
    <w:rsid w:val="00E00392"/>
    <w:rsid w:val="00E010A7"/>
    <w:rsid w:val="00E02E3A"/>
    <w:rsid w:val="00E030EF"/>
    <w:rsid w:val="00E03233"/>
    <w:rsid w:val="00E036FC"/>
    <w:rsid w:val="00E0418F"/>
    <w:rsid w:val="00E041BA"/>
    <w:rsid w:val="00E048D2"/>
    <w:rsid w:val="00E10CE2"/>
    <w:rsid w:val="00E14C2B"/>
    <w:rsid w:val="00E21073"/>
    <w:rsid w:val="00E22EC0"/>
    <w:rsid w:val="00E2392D"/>
    <w:rsid w:val="00E23F86"/>
    <w:rsid w:val="00E24ECB"/>
    <w:rsid w:val="00E261AF"/>
    <w:rsid w:val="00E27F92"/>
    <w:rsid w:val="00E344DB"/>
    <w:rsid w:val="00E34D44"/>
    <w:rsid w:val="00E34F58"/>
    <w:rsid w:val="00E3531E"/>
    <w:rsid w:val="00E36A9E"/>
    <w:rsid w:val="00E415FE"/>
    <w:rsid w:val="00E41934"/>
    <w:rsid w:val="00E42943"/>
    <w:rsid w:val="00E42A62"/>
    <w:rsid w:val="00E4309B"/>
    <w:rsid w:val="00E45D50"/>
    <w:rsid w:val="00E46402"/>
    <w:rsid w:val="00E464C3"/>
    <w:rsid w:val="00E516B9"/>
    <w:rsid w:val="00E51C8A"/>
    <w:rsid w:val="00E51F56"/>
    <w:rsid w:val="00E51FD6"/>
    <w:rsid w:val="00E5286C"/>
    <w:rsid w:val="00E576D4"/>
    <w:rsid w:val="00E610C9"/>
    <w:rsid w:val="00E63499"/>
    <w:rsid w:val="00E6375F"/>
    <w:rsid w:val="00E700F6"/>
    <w:rsid w:val="00E7026D"/>
    <w:rsid w:val="00E70A68"/>
    <w:rsid w:val="00E711AA"/>
    <w:rsid w:val="00E724A2"/>
    <w:rsid w:val="00E736EE"/>
    <w:rsid w:val="00E73B15"/>
    <w:rsid w:val="00E76F5E"/>
    <w:rsid w:val="00E777F3"/>
    <w:rsid w:val="00E81F8B"/>
    <w:rsid w:val="00E90C17"/>
    <w:rsid w:val="00E9130E"/>
    <w:rsid w:val="00E932F2"/>
    <w:rsid w:val="00E93360"/>
    <w:rsid w:val="00E94DBE"/>
    <w:rsid w:val="00E9514E"/>
    <w:rsid w:val="00E95994"/>
    <w:rsid w:val="00E95CCD"/>
    <w:rsid w:val="00E96C7C"/>
    <w:rsid w:val="00EA15DB"/>
    <w:rsid w:val="00EA1872"/>
    <w:rsid w:val="00EA1C1E"/>
    <w:rsid w:val="00EA53D6"/>
    <w:rsid w:val="00EA56F3"/>
    <w:rsid w:val="00EA5B0B"/>
    <w:rsid w:val="00EA6A88"/>
    <w:rsid w:val="00EA7463"/>
    <w:rsid w:val="00EA7830"/>
    <w:rsid w:val="00EB083B"/>
    <w:rsid w:val="00EB0B75"/>
    <w:rsid w:val="00EB2134"/>
    <w:rsid w:val="00EB2621"/>
    <w:rsid w:val="00EB3130"/>
    <w:rsid w:val="00EB47BC"/>
    <w:rsid w:val="00EB499E"/>
    <w:rsid w:val="00EB6F94"/>
    <w:rsid w:val="00EC1FB8"/>
    <w:rsid w:val="00EC28FB"/>
    <w:rsid w:val="00EC43E7"/>
    <w:rsid w:val="00EC4CFF"/>
    <w:rsid w:val="00EC573C"/>
    <w:rsid w:val="00EC7CF4"/>
    <w:rsid w:val="00ED04CC"/>
    <w:rsid w:val="00ED17E4"/>
    <w:rsid w:val="00ED2435"/>
    <w:rsid w:val="00ED29C5"/>
    <w:rsid w:val="00ED2A8B"/>
    <w:rsid w:val="00ED37F4"/>
    <w:rsid w:val="00ED50B5"/>
    <w:rsid w:val="00ED51FE"/>
    <w:rsid w:val="00ED5ABD"/>
    <w:rsid w:val="00ED5B40"/>
    <w:rsid w:val="00ED5B90"/>
    <w:rsid w:val="00ED5FA1"/>
    <w:rsid w:val="00ED6AD4"/>
    <w:rsid w:val="00ED6B8E"/>
    <w:rsid w:val="00ED701C"/>
    <w:rsid w:val="00EE0656"/>
    <w:rsid w:val="00EE0898"/>
    <w:rsid w:val="00EE0E51"/>
    <w:rsid w:val="00EE12A3"/>
    <w:rsid w:val="00EF07AD"/>
    <w:rsid w:val="00EF0A82"/>
    <w:rsid w:val="00EF241C"/>
    <w:rsid w:val="00EF32D5"/>
    <w:rsid w:val="00EF33D9"/>
    <w:rsid w:val="00EF38CB"/>
    <w:rsid w:val="00EF4865"/>
    <w:rsid w:val="00EF706B"/>
    <w:rsid w:val="00EF70DA"/>
    <w:rsid w:val="00EF7380"/>
    <w:rsid w:val="00EF75D0"/>
    <w:rsid w:val="00F01281"/>
    <w:rsid w:val="00F01739"/>
    <w:rsid w:val="00F01CFE"/>
    <w:rsid w:val="00F02EC2"/>
    <w:rsid w:val="00F02F26"/>
    <w:rsid w:val="00F02FB6"/>
    <w:rsid w:val="00F03067"/>
    <w:rsid w:val="00F03A66"/>
    <w:rsid w:val="00F03D65"/>
    <w:rsid w:val="00F063EF"/>
    <w:rsid w:val="00F06802"/>
    <w:rsid w:val="00F06FA4"/>
    <w:rsid w:val="00F106DC"/>
    <w:rsid w:val="00F10ADF"/>
    <w:rsid w:val="00F10C2D"/>
    <w:rsid w:val="00F1132F"/>
    <w:rsid w:val="00F11A41"/>
    <w:rsid w:val="00F11C7E"/>
    <w:rsid w:val="00F12A44"/>
    <w:rsid w:val="00F12FD9"/>
    <w:rsid w:val="00F160DF"/>
    <w:rsid w:val="00F17430"/>
    <w:rsid w:val="00F177D4"/>
    <w:rsid w:val="00F17FC8"/>
    <w:rsid w:val="00F234C5"/>
    <w:rsid w:val="00F242CB"/>
    <w:rsid w:val="00F25043"/>
    <w:rsid w:val="00F269A3"/>
    <w:rsid w:val="00F27574"/>
    <w:rsid w:val="00F2783E"/>
    <w:rsid w:val="00F27B73"/>
    <w:rsid w:val="00F32087"/>
    <w:rsid w:val="00F334B7"/>
    <w:rsid w:val="00F3399C"/>
    <w:rsid w:val="00F33C8D"/>
    <w:rsid w:val="00F41FC8"/>
    <w:rsid w:val="00F4437B"/>
    <w:rsid w:val="00F450D4"/>
    <w:rsid w:val="00F46272"/>
    <w:rsid w:val="00F46BEB"/>
    <w:rsid w:val="00F47BD4"/>
    <w:rsid w:val="00F50449"/>
    <w:rsid w:val="00F50531"/>
    <w:rsid w:val="00F50A69"/>
    <w:rsid w:val="00F51073"/>
    <w:rsid w:val="00F51570"/>
    <w:rsid w:val="00F53762"/>
    <w:rsid w:val="00F54BFA"/>
    <w:rsid w:val="00F60BD3"/>
    <w:rsid w:val="00F60D67"/>
    <w:rsid w:val="00F610A9"/>
    <w:rsid w:val="00F6124F"/>
    <w:rsid w:val="00F6181A"/>
    <w:rsid w:val="00F6368A"/>
    <w:rsid w:val="00F638C7"/>
    <w:rsid w:val="00F65E8B"/>
    <w:rsid w:val="00F710E9"/>
    <w:rsid w:val="00F71F86"/>
    <w:rsid w:val="00F73C1F"/>
    <w:rsid w:val="00F7553A"/>
    <w:rsid w:val="00F80B43"/>
    <w:rsid w:val="00F80F12"/>
    <w:rsid w:val="00F81D3B"/>
    <w:rsid w:val="00F822F8"/>
    <w:rsid w:val="00F82E8B"/>
    <w:rsid w:val="00F86E02"/>
    <w:rsid w:val="00F8722A"/>
    <w:rsid w:val="00F87E9D"/>
    <w:rsid w:val="00F9023D"/>
    <w:rsid w:val="00F916B9"/>
    <w:rsid w:val="00F92EE5"/>
    <w:rsid w:val="00F939ED"/>
    <w:rsid w:val="00F943FA"/>
    <w:rsid w:val="00F9444A"/>
    <w:rsid w:val="00F96E04"/>
    <w:rsid w:val="00F9765A"/>
    <w:rsid w:val="00FA3E84"/>
    <w:rsid w:val="00FA5E0A"/>
    <w:rsid w:val="00FA7AAD"/>
    <w:rsid w:val="00FB5BC2"/>
    <w:rsid w:val="00FC02BE"/>
    <w:rsid w:val="00FC4078"/>
    <w:rsid w:val="00FC5C81"/>
    <w:rsid w:val="00FC7BA1"/>
    <w:rsid w:val="00FD0854"/>
    <w:rsid w:val="00FD0B73"/>
    <w:rsid w:val="00FD10AC"/>
    <w:rsid w:val="00FD259B"/>
    <w:rsid w:val="00FD3024"/>
    <w:rsid w:val="00FD33AF"/>
    <w:rsid w:val="00FD44DB"/>
    <w:rsid w:val="00FD4DEE"/>
    <w:rsid w:val="00FD64D9"/>
    <w:rsid w:val="00FD6C1A"/>
    <w:rsid w:val="00FE171D"/>
    <w:rsid w:val="00FE22D7"/>
    <w:rsid w:val="00FE2A76"/>
    <w:rsid w:val="00FE2DDF"/>
    <w:rsid w:val="00FE34AB"/>
    <w:rsid w:val="00FE6105"/>
    <w:rsid w:val="00FF0D94"/>
    <w:rsid w:val="00FF1259"/>
    <w:rsid w:val="00FF1701"/>
    <w:rsid w:val="00FF2032"/>
    <w:rsid w:val="00FF2C7C"/>
    <w:rsid w:val="00FF4E46"/>
    <w:rsid w:val="00FF6A8C"/>
    <w:rsid w:val="00FF74C9"/>
    <w:rsid w:val="00FF7BCA"/>
    <w:rsid w:val="0CB3D66A"/>
    <w:rsid w:val="0E637086"/>
    <w:rsid w:val="1BF97E80"/>
    <w:rsid w:val="24BC9E3D"/>
    <w:rsid w:val="3226C0D5"/>
    <w:rsid w:val="3FF52914"/>
    <w:rsid w:val="51E22F65"/>
    <w:rsid w:val="65826711"/>
    <w:rsid w:val="6D5FE3FC"/>
    <w:rsid w:val="74D7EC88"/>
    <w:rsid w:val="7F3E3E31"/>
    <w:rsid w:val="7FA0EB2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indow">
      <v:fill color="window" on="f"/>
    </o:shapedefaults>
    <o:shapelayout v:ext="edit">
      <o:idmap v:ext="edit" data="2"/>
    </o:shapelayout>
  </w:shapeDefaults>
  <w:decimalSymbol w:val="."/>
  <w:listSeparator w:val=","/>
  <w14:docId w14:val="4A0A2692"/>
  <w15:docId w15:val="{299A0DE2-0444-4E38-90AE-63BD1947D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uiPriority="35"/>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259B"/>
  </w:style>
  <w:style w:type="paragraph" w:styleId="Heading1">
    <w:name w:val="heading 1"/>
    <w:basedOn w:val="Normal"/>
    <w:next w:val="Normal"/>
    <w:link w:val="Heading1Char"/>
    <w:uiPriority w:val="9"/>
    <w:qFormat/>
    <w:rsid w:val="0093572D"/>
    <w:pPr>
      <w:numPr>
        <w:numId w:val="13"/>
      </w:numPr>
      <w:pBdr>
        <w:top w:val="dotted" w:sz="4" w:space="3" w:color="auto"/>
        <w:left w:val="dotted" w:sz="4" w:space="4" w:color="auto"/>
        <w:bottom w:val="dotted" w:sz="4" w:space="2" w:color="auto"/>
        <w:right w:val="dotted" w:sz="4" w:space="4" w:color="auto"/>
      </w:pBdr>
      <w:shd w:val="clear" w:color="auto" w:fill="F2F2F2" w:themeFill="background1" w:themeFillShade="F2"/>
      <w:spacing w:before="480" w:after="0"/>
      <w:contextualSpacing/>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E51F56"/>
    <w:pPr>
      <w:numPr>
        <w:ilvl w:val="1"/>
        <w:numId w:val="13"/>
      </w:numPr>
      <w:pBdr>
        <w:bottom w:val="single" w:sz="4" w:space="1" w:color="auto"/>
      </w:pBdr>
      <w:spacing w:before="200" w:after="0"/>
      <w:outlineLvl w:val="1"/>
    </w:pPr>
    <w:rPr>
      <w:rFonts w:ascii="Tw Cen MT Condensed" w:eastAsiaTheme="majorEastAsia" w:hAnsi="Tw Cen MT Condensed" w:cs="Times New Roman"/>
      <w:b/>
      <w:bCs/>
      <w:color w:val="000000" w:themeColor="text1"/>
      <w:sz w:val="28"/>
      <w:szCs w:val="28"/>
    </w:rPr>
  </w:style>
  <w:style w:type="paragraph" w:styleId="Heading3">
    <w:name w:val="heading 3"/>
    <w:basedOn w:val="Normal"/>
    <w:next w:val="Normal"/>
    <w:link w:val="Heading3Char"/>
    <w:uiPriority w:val="9"/>
    <w:unhideWhenUsed/>
    <w:qFormat/>
    <w:rsid w:val="00F11A41"/>
    <w:pPr>
      <w:numPr>
        <w:ilvl w:val="2"/>
        <w:numId w:val="13"/>
      </w:numPr>
      <w:pBdr>
        <w:bottom w:val="dotted" w:sz="4" w:space="1" w:color="auto"/>
      </w:pBdr>
      <w:spacing w:before="200" w:after="0" w:line="271" w:lineRule="auto"/>
      <w:outlineLvl w:val="2"/>
    </w:pPr>
    <w:rPr>
      <w:rFonts w:ascii="Trebuchet MS" w:eastAsiaTheme="majorEastAsia" w:hAnsi="Trebuchet MS" w:cstheme="majorBidi"/>
      <w:b/>
      <w:bCs/>
      <w:i/>
      <w:color w:val="595959" w:themeColor="text1" w:themeTint="A6"/>
      <w:sz w:val="20"/>
      <w:szCs w:val="20"/>
    </w:rPr>
  </w:style>
  <w:style w:type="paragraph" w:styleId="Heading4">
    <w:name w:val="heading 4"/>
    <w:basedOn w:val="Normal"/>
    <w:next w:val="Normal"/>
    <w:link w:val="Heading4Char"/>
    <w:uiPriority w:val="9"/>
    <w:unhideWhenUsed/>
    <w:qFormat/>
    <w:rsid w:val="00FD259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E21073"/>
    <w:pPr>
      <w:spacing w:before="200" w:after="0"/>
      <w:outlineLvl w:val="4"/>
    </w:pPr>
    <w:rPr>
      <w:rFonts w:asciiTheme="majorHAnsi" w:eastAsiaTheme="majorEastAsia" w:hAnsiTheme="majorHAnsi" w:cstheme="majorBidi"/>
      <w:b/>
      <w:bCs/>
      <w:color w:val="548DD4" w:themeColor="text2" w:themeTint="99"/>
      <w:sz w:val="28"/>
      <w:szCs w:val="28"/>
    </w:rPr>
  </w:style>
  <w:style w:type="paragraph" w:styleId="Heading6">
    <w:name w:val="heading 6"/>
    <w:basedOn w:val="Normal"/>
    <w:next w:val="Normal"/>
    <w:link w:val="Heading6Char"/>
    <w:uiPriority w:val="9"/>
    <w:semiHidden/>
    <w:unhideWhenUsed/>
    <w:qFormat/>
    <w:rsid w:val="00FD25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D259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D259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D259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0E372F"/>
    <w:pPr>
      <w:tabs>
        <w:tab w:val="center" w:pos="4536"/>
        <w:tab w:val="right" w:pos="9072"/>
      </w:tabs>
    </w:pPr>
  </w:style>
  <w:style w:type="paragraph" w:customStyle="1" w:styleId="dmcFlietext">
    <w:name w:val="dmc Fließtext"/>
    <w:basedOn w:val="Normal"/>
    <w:link w:val="dmcFlietextChar"/>
    <w:rsid w:val="000E372F"/>
    <w:pPr>
      <w:spacing w:after="120"/>
      <w:ind w:left="851"/>
    </w:pPr>
  </w:style>
  <w:style w:type="paragraph" w:customStyle="1" w:styleId="dmcHeadline1">
    <w:name w:val="dmc Headline 1"/>
    <w:basedOn w:val="Normal"/>
    <w:next w:val="dmcFlietext"/>
    <w:rsid w:val="00D05D2E"/>
    <w:pPr>
      <w:spacing w:before="240" w:after="120" w:line="360" w:lineRule="exact"/>
      <w:ind w:left="851" w:hanging="360"/>
      <w:outlineLvl w:val="0"/>
    </w:pPr>
    <w:rPr>
      <w:rFonts w:asciiTheme="majorHAnsi" w:hAnsiTheme="majorHAnsi"/>
      <w:b/>
      <w:color w:val="000000" w:themeColor="text1"/>
      <w:sz w:val="32"/>
      <w:szCs w:val="32"/>
    </w:rPr>
  </w:style>
  <w:style w:type="paragraph" w:customStyle="1" w:styleId="dmcHeadline2">
    <w:name w:val="dmc Headline 2"/>
    <w:basedOn w:val="dmcHeadline1"/>
    <w:next w:val="dmcFlietext"/>
    <w:rsid w:val="00A652FF"/>
    <w:pPr>
      <w:numPr>
        <w:ilvl w:val="1"/>
      </w:numPr>
      <w:ind w:left="851" w:hanging="360"/>
      <w:outlineLvl w:val="1"/>
    </w:pPr>
    <w:rPr>
      <w:sz w:val="26"/>
      <w:szCs w:val="26"/>
    </w:rPr>
  </w:style>
  <w:style w:type="paragraph" w:customStyle="1" w:styleId="dmcHeadline3">
    <w:name w:val="dmc Headline 3"/>
    <w:basedOn w:val="dmcHeadline2"/>
    <w:next w:val="dmcFlietext"/>
    <w:rsid w:val="003F5069"/>
    <w:pPr>
      <w:numPr>
        <w:ilvl w:val="2"/>
      </w:numPr>
      <w:ind w:left="851" w:hanging="360"/>
      <w:outlineLvl w:val="2"/>
    </w:pPr>
    <w:rPr>
      <w:sz w:val="22"/>
      <w:szCs w:val="22"/>
    </w:rPr>
  </w:style>
  <w:style w:type="paragraph" w:styleId="Footer">
    <w:name w:val="footer"/>
    <w:basedOn w:val="Normal"/>
    <w:link w:val="FooterChar"/>
    <w:uiPriority w:val="99"/>
    <w:semiHidden/>
    <w:rsid w:val="000E372F"/>
    <w:pPr>
      <w:tabs>
        <w:tab w:val="center" w:pos="4536"/>
        <w:tab w:val="right" w:pos="9072"/>
      </w:tabs>
    </w:pPr>
    <w:rPr>
      <w:sz w:val="14"/>
    </w:rPr>
  </w:style>
  <w:style w:type="paragraph" w:customStyle="1" w:styleId="dmcd">
    <w:name w:val="dmc d"/>
    <w:basedOn w:val="dmcBildausgeblendet"/>
    <w:rsid w:val="000E372F"/>
    <w:pPr>
      <w:framePr w:hSpace="142" w:vSpace="142" w:wrap="around" w:vAnchor="page" w:hAnchor="page" w:xAlign="right" w:yAlign="bottom" w:anchorLock="1"/>
      <w:tabs>
        <w:tab w:val="center" w:pos="4536"/>
        <w:tab w:val="right" w:pos="9072"/>
      </w:tabs>
    </w:pPr>
    <w:rPr>
      <w:vanish w:val="0"/>
    </w:rPr>
  </w:style>
  <w:style w:type="paragraph" w:customStyle="1" w:styleId="dmcBildausgeblendet">
    <w:name w:val="dmc Bild ausgeblendet"/>
    <w:basedOn w:val="dmcBild"/>
    <w:rsid w:val="000E372F"/>
    <w:rPr>
      <w:vanish/>
    </w:rPr>
  </w:style>
  <w:style w:type="paragraph" w:customStyle="1" w:styleId="dmcBild">
    <w:name w:val="dmc Bild"/>
    <w:basedOn w:val="dmcFlietext"/>
    <w:rsid w:val="000E372F"/>
    <w:pPr>
      <w:spacing w:after="0" w:line="240" w:lineRule="auto"/>
    </w:pPr>
    <w:rPr>
      <w:noProof/>
    </w:rPr>
  </w:style>
  <w:style w:type="paragraph" w:customStyle="1" w:styleId="dmcFlietextbold">
    <w:name w:val="dmc Fließtext bold"/>
    <w:basedOn w:val="dmcFlietext"/>
    <w:rsid w:val="000E372F"/>
    <w:rPr>
      <w:b/>
    </w:rPr>
  </w:style>
  <w:style w:type="paragraph" w:customStyle="1" w:styleId="dmcAdressfeld">
    <w:name w:val="dmc Adressfeld"/>
    <w:basedOn w:val="dmcBrieftext"/>
    <w:rsid w:val="000E372F"/>
    <w:pPr>
      <w:framePr w:w="5670" w:h="1985" w:hRule="exact" w:hSpace="142" w:vSpace="142" w:wrap="notBeside" w:vAnchor="page" w:hAnchor="margin" w:y="3176" w:anchorLock="1"/>
    </w:pPr>
  </w:style>
  <w:style w:type="paragraph" w:customStyle="1" w:styleId="dmcBrieftext">
    <w:name w:val="dmc Brieftext"/>
    <w:basedOn w:val="Normal"/>
    <w:rsid w:val="000E372F"/>
    <w:pPr>
      <w:spacing w:after="120"/>
    </w:pPr>
  </w:style>
  <w:style w:type="paragraph" w:customStyle="1" w:styleId="dmcNummerierung">
    <w:name w:val="dmc Nummerierung"/>
    <w:basedOn w:val="dmcAufzhlung"/>
    <w:rsid w:val="000E372F"/>
    <w:pPr>
      <w:numPr>
        <w:numId w:val="1"/>
      </w:numPr>
    </w:pPr>
  </w:style>
  <w:style w:type="paragraph" w:customStyle="1" w:styleId="dmcAufzhlung">
    <w:name w:val="dmc Aufzählung"/>
    <w:basedOn w:val="dmcFlietext"/>
    <w:rsid w:val="000E372F"/>
    <w:pPr>
      <w:numPr>
        <w:numId w:val="2"/>
      </w:numPr>
    </w:pPr>
  </w:style>
  <w:style w:type="paragraph" w:customStyle="1" w:styleId="dmcSeitenzahl">
    <w:name w:val="dmc Seitenzahl"/>
    <w:basedOn w:val="Header"/>
    <w:next w:val="dmcFlietextohneEinzug"/>
    <w:rsid w:val="000E372F"/>
    <w:pPr>
      <w:framePr w:w="1985" w:hSpace="284" w:vSpace="142" w:wrap="around" w:vAnchor="page" w:hAnchor="page" w:xAlign="right" w:y="15253" w:anchorLock="1"/>
      <w:tabs>
        <w:tab w:val="left" w:pos="426"/>
      </w:tabs>
    </w:pPr>
    <w:rPr>
      <w:color w:val="808080"/>
      <w:sz w:val="14"/>
    </w:rPr>
  </w:style>
  <w:style w:type="paragraph" w:customStyle="1" w:styleId="dmcFlietextohneEinzug">
    <w:name w:val="dmc Fließtext ohne Einzug"/>
    <w:basedOn w:val="dmcFlietext"/>
    <w:rsid w:val="000E372F"/>
    <w:pPr>
      <w:tabs>
        <w:tab w:val="left" w:pos="1304"/>
      </w:tabs>
      <w:ind w:left="0"/>
    </w:pPr>
  </w:style>
  <w:style w:type="paragraph" w:customStyle="1" w:styleId="dmcCopyright">
    <w:name w:val="dmc Copyright"/>
    <w:basedOn w:val="Footer"/>
    <w:rsid w:val="000E372F"/>
  </w:style>
  <w:style w:type="paragraph" w:customStyle="1" w:styleId="dmcMarginalie">
    <w:name w:val="dmc Marginalie"/>
    <w:basedOn w:val="dmcFlietext"/>
    <w:rsid w:val="000E372F"/>
    <w:pPr>
      <w:framePr w:w="2268" w:hSpace="284" w:vSpace="142" w:wrap="around" w:vAnchor="text" w:hAnchor="page" w:xAlign="right" w:y="1"/>
      <w:pBdr>
        <w:top w:val="single" w:sz="8" w:space="1" w:color="808080"/>
        <w:bottom w:val="single" w:sz="8" w:space="1" w:color="808080"/>
      </w:pBdr>
      <w:spacing w:before="60" w:after="60" w:line="200" w:lineRule="exact"/>
      <w:ind w:left="0"/>
    </w:pPr>
    <w:rPr>
      <w:sz w:val="14"/>
    </w:rPr>
  </w:style>
  <w:style w:type="paragraph" w:customStyle="1" w:styleId="dmcMarginalieHeadline">
    <w:name w:val="dmc Marginalie Headline"/>
    <w:basedOn w:val="dmcMarginalie"/>
    <w:rsid w:val="000E372F"/>
    <w:pPr>
      <w:framePr w:wrap="around"/>
    </w:pPr>
    <w:rPr>
      <w:b/>
    </w:rPr>
  </w:style>
  <w:style w:type="paragraph" w:customStyle="1" w:styleId="dmcAnsprechpartner">
    <w:name w:val="dmc Ansprechpartner"/>
    <w:basedOn w:val="dmcSeitenzahl"/>
    <w:next w:val="dmcAnsprechpartnerHead"/>
    <w:rsid w:val="000E372F"/>
    <w:pPr>
      <w:framePr w:wrap="around" w:y="6051"/>
      <w:spacing w:after="240"/>
    </w:pPr>
  </w:style>
  <w:style w:type="paragraph" w:customStyle="1" w:styleId="dmcAnsprechpartnerHead">
    <w:name w:val="dmc Ansprechpartner Head"/>
    <w:basedOn w:val="dmcAnsprechpartner"/>
    <w:next w:val="dmcAnsprechpartner"/>
    <w:rsid w:val="000E372F"/>
    <w:pPr>
      <w:framePr w:wrap="around"/>
      <w:spacing w:after="0"/>
    </w:pPr>
    <w:rPr>
      <w:b/>
    </w:rPr>
  </w:style>
  <w:style w:type="paragraph" w:customStyle="1" w:styleId="dmcTabellen">
    <w:name w:val="dmc Tabellen"/>
    <w:basedOn w:val="dmcFlietextohneEinzug"/>
    <w:rsid w:val="000E372F"/>
    <w:pPr>
      <w:tabs>
        <w:tab w:val="clear" w:pos="1304"/>
        <w:tab w:val="left" w:pos="1134"/>
      </w:tabs>
      <w:spacing w:before="60" w:after="60"/>
    </w:pPr>
  </w:style>
  <w:style w:type="paragraph" w:customStyle="1" w:styleId="dmcBild-Logo">
    <w:name w:val="dmc Bild - Logo"/>
    <w:basedOn w:val="dmcBildausgeblendet"/>
    <w:rsid w:val="000E372F"/>
    <w:pPr>
      <w:framePr w:hSpace="142" w:vSpace="142" w:wrap="around" w:vAnchor="page" w:hAnchor="page" w:x="8223" w:y="965" w:anchorLock="1"/>
      <w:ind w:left="0"/>
    </w:pPr>
  </w:style>
  <w:style w:type="paragraph" w:styleId="Caption">
    <w:name w:val="caption"/>
    <w:basedOn w:val="Normal"/>
    <w:next w:val="Normal"/>
    <w:uiPriority w:val="35"/>
    <w:unhideWhenUsed/>
    <w:rsid w:val="007A5A94"/>
    <w:rPr>
      <w:b/>
      <w:bCs/>
      <w:sz w:val="18"/>
      <w:szCs w:val="18"/>
    </w:rPr>
  </w:style>
  <w:style w:type="paragraph" w:customStyle="1" w:styleId="dmcBildunterschrift">
    <w:name w:val="dmc Bildunterschrift"/>
    <w:basedOn w:val="dmcFlietext"/>
    <w:next w:val="dmcFlietext"/>
    <w:rsid w:val="000E372F"/>
    <w:pPr>
      <w:tabs>
        <w:tab w:val="left" w:pos="1985"/>
      </w:tabs>
      <w:ind w:left="1985" w:hanging="851"/>
    </w:pPr>
    <w:rPr>
      <w:sz w:val="14"/>
    </w:rPr>
  </w:style>
  <w:style w:type="paragraph" w:styleId="TableofFigures">
    <w:name w:val="table of figures"/>
    <w:basedOn w:val="Normal"/>
    <w:next w:val="Normal"/>
    <w:semiHidden/>
    <w:rsid w:val="000E372F"/>
    <w:pPr>
      <w:tabs>
        <w:tab w:val="left" w:pos="851"/>
        <w:tab w:val="left" w:pos="2552"/>
        <w:tab w:val="right" w:leader="dot" w:pos="7655"/>
      </w:tabs>
      <w:spacing w:before="120"/>
      <w:ind w:left="2552" w:hanging="1701"/>
    </w:pPr>
    <w:rPr>
      <w:noProof/>
    </w:rPr>
  </w:style>
  <w:style w:type="paragraph" w:customStyle="1" w:styleId="dmcTabellenrechtsbndig">
    <w:name w:val="dmc Tabellen rechtsbündig"/>
    <w:basedOn w:val="dmcTabellen"/>
    <w:rsid w:val="000E372F"/>
    <w:pPr>
      <w:jc w:val="right"/>
    </w:pPr>
  </w:style>
  <w:style w:type="paragraph" w:customStyle="1" w:styleId="dmcTabellen7pt">
    <w:name w:val="dmc Tabellen 7pt"/>
    <w:basedOn w:val="dmcTabellen"/>
    <w:rsid w:val="000E372F"/>
    <w:rPr>
      <w:sz w:val="14"/>
    </w:rPr>
  </w:style>
  <w:style w:type="paragraph" w:customStyle="1" w:styleId="dmcTabellenHead">
    <w:name w:val="dmc Tabellen Head"/>
    <w:basedOn w:val="dmcTabellen"/>
    <w:rsid w:val="000E372F"/>
    <w:rPr>
      <w:b/>
    </w:rPr>
  </w:style>
  <w:style w:type="paragraph" w:customStyle="1" w:styleId="dmcTabellen7ptHead">
    <w:name w:val="dmc Tabellen 7pt Head"/>
    <w:basedOn w:val="dmcTabellen7pt"/>
    <w:rsid w:val="000E372F"/>
    <w:rPr>
      <w:rFonts w:ascii="Frutiger 55 Roman" w:hAnsi="Frutiger 55 Roman"/>
    </w:rPr>
  </w:style>
  <w:style w:type="paragraph" w:styleId="TOC1">
    <w:name w:val="toc 1"/>
    <w:basedOn w:val="dmcFlietext"/>
    <w:next w:val="Normal"/>
    <w:autoRedefine/>
    <w:uiPriority w:val="39"/>
    <w:rsid w:val="00137000"/>
    <w:pPr>
      <w:tabs>
        <w:tab w:val="left" w:pos="1702"/>
        <w:tab w:val="right" w:leader="dot" w:pos="7655"/>
      </w:tabs>
      <w:spacing w:before="120" w:after="0"/>
      <w:ind w:left="1702" w:hanging="851"/>
    </w:pPr>
    <w:rPr>
      <w:noProof/>
    </w:rPr>
  </w:style>
  <w:style w:type="paragraph" w:styleId="Index1">
    <w:name w:val="index 1"/>
    <w:basedOn w:val="Normal"/>
    <w:next w:val="Normal"/>
    <w:autoRedefine/>
    <w:semiHidden/>
    <w:rsid w:val="000E372F"/>
    <w:pPr>
      <w:ind w:left="190" w:hanging="190"/>
    </w:pPr>
  </w:style>
  <w:style w:type="paragraph" w:styleId="Index2">
    <w:name w:val="index 2"/>
    <w:basedOn w:val="Normal"/>
    <w:next w:val="Normal"/>
    <w:autoRedefine/>
    <w:semiHidden/>
    <w:rsid w:val="000E372F"/>
    <w:pPr>
      <w:ind w:left="380" w:hanging="190"/>
    </w:pPr>
  </w:style>
  <w:style w:type="paragraph" w:styleId="Index3">
    <w:name w:val="index 3"/>
    <w:basedOn w:val="Normal"/>
    <w:next w:val="Normal"/>
    <w:autoRedefine/>
    <w:semiHidden/>
    <w:rsid w:val="000E372F"/>
    <w:pPr>
      <w:ind w:left="570" w:hanging="190"/>
    </w:pPr>
  </w:style>
  <w:style w:type="paragraph" w:styleId="Index4">
    <w:name w:val="index 4"/>
    <w:basedOn w:val="Normal"/>
    <w:next w:val="Normal"/>
    <w:autoRedefine/>
    <w:semiHidden/>
    <w:rsid w:val="000E372F"/>
    <w:pPr>
      <w:ind w:left="760" w:hanging="190"/>
    </w:pPr>
  </w:style>
  <w:style w:type="paragraph" w:styleId="Index5">
    <w:name w:val="index 5"/>
    <w:basedOn w:val="Normal"/>
    <w:next w:val="Normal"/>
    <w:autoRedefine/>
    <w:semiHidden/>
    <w:rsid w:val="000E372F"/>
    <w:pPr>
      <w:ind w:left="950" w:hanging="190"/>
    </w:pPr>
  </w:style>
  <w:style w:type="paragraph" w:styleId="Index6">
    <w:name w:val="index 6"/>
    <w:basedOn w:val="Normal"/>
    <w:next w:val="Normal"/>
    <w:autoRedefine/>
    <w:semiHidden/>
    <w:rsid w:val="000E372F"/>
    <w:pPr>
      <w:ind w:left="1140" w:hanging="190"/>
    </w:pPr>
  </w:style>
  <w:style w:type="paragraph" w:styleId="Index7">
    <w:name w:val="index 7"/>
    <w:basedOn w:val="Normal"/>
    <w:next w:val="Normal"/>
    <w:autoRedefine/>
    <w:semiHidden/>
    <w:rsid w:val="000E372F"/>
    <w:pPr>
      <w:ind w:left="1330" w:hanging="190"/>
    </w:pPr>
  </w:style>
  <w:style w:type="paragraph" w:styleId="Index8">
    <w:name w:val="index 8"/>
    <w:basedOn w:val="Normal"/>
    <w:next w:val="Normal"/>
    <w:autoRedefine/>
    <w:semiHidden/>
    <w:rsid w:val="000E372F"/>
    <w:pPr>
      <w:ind w:left="1520" w:hanging="190"/>
    </w:pPr>
  </w:style>
  <w:style w:type="paragraph" w:styleId="Index9">
    <w:name w:val="index 9"/>
    <w:basedOn w:val="Normal"/>
    <w:next w:val="Normal"/>
    <w:autoRedefine/>
    <w:semiHidden/>
    <w:rsid w:val="000E372F"/>
    <w:pPr>
      <w:ind w:left="1710" w:hanging="190"/>
    </w:pPr>
  </w:style>
  <w:style w:type="paragraph" w:styleId="IndexHeading">
    <w:name w:val="index heading"/>
    <w:basedOn w:val="Normal"/>
    <w:next w:val="Index1"/>
    <w:semiHidden/>
    <w:rsid w:val="000E372F"/>
    <w:pPr>
      <w:pBdr>
        <w:top w:val="single" w:sz="8" w:space="1" w:color="808080"/>
      </w:pBdr>
      <w:spacing w:before="120" w:after="120"/>
    </w:pPr>
    <w:rPr>
      <w:b/>
    </w:rPr>
  </w:style>
  <w:style w:type="character" w:styleId="FollowedHyperlink">
    <w:name w:val="FollowedHyperlink"/>
    <w:basedOn w:val="DefaultParagraphFont"/>
    <w:semiHidden/>
    <w:rsid w:val="000E372F"/>
    <w:rPr>
      <w:color w:val="800080"/>
      <w:u w:val="single"/>
    </w:rPr>
  </w:style>
  <w:style w:type="paragraph" w:customStyle="1" w:styleId="dmcIndexHead">
    <w:name w:val="dmc IndexHead"/>
    <w:basedOn w:val="dmcHeadline1"/>
    <w:rsid w:val="000E372F"/>
    <w:pPr>
      <w:tabs>
        <w:tab w:val="left" w:pos="1134"/>
        <w:tab w:val="right" w:pos="7655"/>
      </w:tabs>
      <w:ind w:firstLine="0"/>
      <w:outlineLvl w:val="9"/>
    </w:pPr>
  </w:style>
  <w:style w:type="paragraph" w:customStyle="1" w:styleId="-SEITE-">
    <w:name w:val="- SEITE -"/>
    <w:rsid w:val="000E372F"/>
    <w:rPr>
      <w:lang w:val="de-DE" w:eastAsia="de-DE"/>
    </w:rPr>
  </w:style>
  <w:style w:type="paragraph" w:customStyle="1" w:styleId="dmcBildZweispaltig">
    <w:name w:val="dmc Bild Zweispaltig"/>
    <w:basedOn w:val="dmcBild"/>
    <w:rsid w:val="000E372F"/>
    <w:pPr>
      <w:ind w:left="0"/>
    </w:pPr>
  </w:style>
  <w:style w:type="paragraph" w:customStyle="1" w:styleId="dmcBildunterschrift2">
    <w:name w:val="dmc Bildunterschrift 2"/>
    <w:basedOn w:val="dmcBildunterschrift"/>
    <w:rsid w:val="000E372F"/>
    <w:pPr>
      <w:tabs>
        <w:tab w:val="clear" w:pos="1985"/>
        <w:tab w:val="left" w:pos="936"/>
      </w:tabs>
      <w:ind w:left="936" w:hanging="936"/>
    </w:pPr>
  </w:style>
  <w:style w:type="paragraph" w:customStyle="1" w:styleId="dmcBriefUnterschrift">
    <w:name w:val="dmc Brief Unterschrift"/>
    <w:basedOn w:val="Normal"/>
    <w:rsid w:val="000E372F"/>
    <w:pPr>
      <w:tabs>
        <w:tab w:val="left" w:pos="3969"/>
      </w:tabs>
      <w:spacing w:after="120"/>
    </w:pPr>
  </w:style>
  <w:style w:type="paragraph" w:customStyle="1" w:styleId="dmcBriefHead">
    <w:name w:val="dmc BriefHead"/>
    <w:basedOn w:val="dmcBrieftext"/>
    <w:rsid w:val="000E372F"/>
    <w:rPr>
      <w:b/>
    </w:rPr>
  </w:style>
  <w:style w:type="paragraph" w:customStyle="1" w:styleId="dmcFunote">
    <w:name w:val="dmc Fußnote"/>
    <w:basedOn w:val="dmcFlietextohneEinzug"/>
    <w:rsid w:val="000E372F"/>
    <w:pPr>
      <w:framePr w:w="8051" w:hSpace="142" w:wrap="around" w:hAnchor="page" w:x="1294" w:yAlign="bottom" w:anchorLock="1"/>
      <w:tabs>
        <w:tab w:val="clear" w:pos="1304"/>
      </w:tabs>
      <w:spacing w:after="60" w:line="180" w:lineRule="exact"/>
    </w:pPr>
    <w:rPr>
      <w:sz w:val="14"/>
    </w:rPr>
  </w:style>
  <w:style w:type="paragraph" w:customStyle="1" w:styleId="Fliesstext">
    <w:name w:val="Fliesstext"/>
    <w:rsid w:val="000E372F"/>
    <w:pPr>
      <w:keepLines/>
      <w:widowControl w:val="0"/>
      <w:spacing w:after="140" w:line="280" w:lineRule="exact"/>
      <w:ind w:firstLine="340"/>
    </w:pPr>
    <w:rPr>
      <w:rFonts w:ascii="FragmontOneRegular" w:hAnsi="FragmontOneRegular"/>
      <w:lang w:val="de-DE" w:eastAsia="de-DE"/>
    </w:rPr>
  </w:style>
  <w:style w:type="character" w:styleId="Hyperlink">
    <w:name w:val="Hyperlink"/>
    <w:basedOn w:val="DefaultParagraphFont"/>
    <w:uiPriority w:val="99"/>
    <w:rsid w:val="000E372F"/>
    <w:rPr>
      <w:color w:val="0000FF"/>
      <w:u w:val="single"/>
    </w:rPr>
  </w:style>
  <w:style w:type="paragraph" w:styleId="BodyText">
    <w:name w:val="Body Text"/>
    <w:basedOn w:val="Normal"/>
    <w:semiHidden/>
    <w:rsid w:val="000E372F"/>
    <w:pPr>
      <w:spacing w:line="240" w:lineRule="auto"/>
      <w:jc w:val="both"/>
    </w:pPr>
    <w:rPr>
      <w:rFonts w:ascii="Times New Roman" w:hAnsi="Times New Roman"/>
    </w:rPr>
  </w:style>
  <w:style w:type="paragraph" w:customStyle="1" w:styleId="dmcBriefTab">
    <w:name w:val="dmc Brief Tab"/>
    <w:basedOn w:val="dmcBrieftext"/>
    <w:rsid w:val="000E372F"/>
    <w:pPr>
      <w:tabs>
        <w:tab w:val="left" w:pos="3969"/>
      </w:tabs>
    </w:pPr>
  </w:style>
  <w:style w:type="paragraph" w:customStyle="1" w:styleId="dmcFaxkopf">
    <w:name w:val="dmc Faxkopf"/>
    <w:basedOn w:val="dmcAdressfeld"/>
    <w:rsid w:val="000E372F"/>
    <w:pPr>
      <w:framePr w:w="6237" w:hRule="auto" w:wrap="notBeside" w:y="1730"/>
      <w:spacing w:before="60" w:after="60" w:line="180" w:lineRule="exact"/>
    </w:pPr>
    <w:rPr>
      <w:noProof/>
      <w:sz w:val="16"/>
    </w:rPr>
  </w:style>
  <w:style w:type="paragraph" w:customStyle="1" w:styleId="dmcAngebotTitelHead">
    <w:name w:val="dmc Angebot Titel Head"/>
    <w:basedOn w:val="Normal"/>
    <w:next w:val="dmcAngebotTitel"/>
    <w:rsid w:val="000E372F"/>
    <w:pPr>
      <w:framePr w:w="7326" w:hSpace="142" w:vSpace="142" w:wrap="notBeside" w:vAnchor="page" w:hAnchor="margin" w:y="4180" w:anchorLock="1"/>
      <w:tabs>
        <w:tab w:val="center" w:pos="4536"/>
        <w:tab w:val="right" w:pos="9072"/>
      </w:tabs>
      <w:ind w:left="851"/>
    </w:pPr>
    <w:rPr>
      <w:b/>
    </w:rPr>
  </w:style>
  <w:style w:type="paragraph" w:customStyle="1" w:styleId="dmcAngebotTitel">
    <w:name w:val="dmc Angebot Titel"/>
    <w:basedOn w:val="Normal"/>
    <w:next w:val="Normal"/>
    <w:rsid w:val="000E372F"/>
    <w:pPr>
      <w:framePr w:w="7326" w:hSpace="142" w:vSpace="142" w:wrap="notBeside" w:vAnchor="page" w:hAnchor="margin" w:y="4180" w:anchorLock="1"/>
      <w:tabs>
        <w:tab w:val="center" w:pos="4536"/>
        <w:tab w:val="right" w:pos="9072"/>
      </w:tabs>
      <w:spacing w:after="240"/>
      <w:ind w:left="851"/>
    </w:pPr>
  </w:style>
  <w:style w:type="paragraph" w:customStyle="1" w:styleId="dmcAngebotHeadline">
    <w:name w:val="dmc Angebot Headline"/>
    <w:basedOn w:val="dmcFaxkopf"/>
    <w:next w:val="dmcAngebotSubline"/>
    <w:rsid w:val="000E372F"/>
    <w:pPr>
      <w:framePr w:w="7326" w:wrap="notBeside" w:y="4180"/>
      <w:spacing w:line="540" w:lineRule="exact"/>
    </w:pPr>
    <w:rPr>
      <w:b/>
      <w:color w:val="808080"/>
      <w:sz w:val="32"/>
    </w:rPr>
  </w:style>
  <w:style w:type="paragraph" w:customStyle="1" w:styleId="dmcAngebotSubline">
    <w:name w:val="dmc Angebot Subline"/>
    <w:basedOn w:val="dmcAngebotHeadline"/>
    <w:rsid w:val="000E372F"/>
    <w:pPr>
      <w:framePr w:wrap="notBeside"/>
      <w:spacing w:after="840" w:line="240" w:lineRule="exact"/>
    </w:pPr>
    <w:rPr>
      <w:color w:val="000000"/>
      <w:sz w:val="24"/>
    </w:rPr>
  </w:style>
  <w:style w:type="paragraph" w:customStyle="1" w:styleId="dmcFlietextRoman">
    <w:name w:val="dmc Fließtext Roman"/>
    <w:basedOn w:val="dmcFlietext"/>
    <w:rsid w:val="000E372F"/>
    <w:rPr>
      <w:rFonts w:ascii="Frutiger 55 Roman" w:hAnsi="Frutiger 55 Roman"/>
    </w:rPr>
  </w:style>
  <w:style w:type="paragraph" w:customStyle="1" w:styleId="dmcHeadline4">
    <w:name w:val="dmc Headline 4"/>
    <w:basedOn w:val="dmcHeadline3"/>
    <w:next w:val="dmcFlietext"/>
    <w:rsid w:val="000E372F"/>
    <w:pPr>
      <w:numPr>
        <w:ilvl w:val="3"/>
      </w:numPr>
      <w:ind w:left="851" w:hanging="360"/>
      <w:outlineLvl w:val="3"/>
    </w:pPr>
    <w:rPr>
      <w:sz w:val="20"/>
    </w:rPr>
  </w:style>
  <w:style w:type="paragraph" w:styleId="FootnoteText">
    <w:name w:val="footnote text"/>
    <w:basedOn w:val="dmcFunote"/>
    <w:link w:val="FootnoteTextChar"/>
    <w:uiPriority w:val="99"/>
    <w:semiHidden/>
    <w:rsid w:val="000E372F"/>
    <w:pPr>
      <w:framePr w:wrap="around"/>
    </w:pPr>
  </w:style>
  <w:style w:type="character" w:styleId="FootnoteReference">
    <w:name w:val="footnote reference"/>
    <w:basedOn w:val="DefaultParagraphFont"/>
    <w:uiPriority w:val="99"/>
    <w:semiHidden/>
    <w:rsid w:val="000E372F"/>
    <w:rPr>
      <w:vertAlign w:val="superscript"/>
    </w:rPr>
  </w:style>
  <w:style w:type="paragraph" w:customStyle="1" w:styleId="dmcAngebotUnterschrift">
    <w:name w:val="dmc Angebot Unterschrift"/>
    <w:basedOn w:val="dmcFlietext"/>
    <w:rsid w:val="000E372F"/>
    <w:pPr>
      <w:tabs>
        <w:tab w:val="left" w:pos="3969"/>
      </w:tabs>
    </w:pPr>
  </w:style>
  <w:style w:type="paragraph" w:customStyle="1" w:styleId="dmcUnterschrift">
    <w:name w:val="dmc Unterschrift"/>
    <w:basedOn w:val="dmcFlietext"/>
    <w:rsid w:val="000E372F"/>
    <w:pPr>
      <w:pBdr>
        <w:top w:val="single" w:sz="4" w:space="1" w:color="000000"/>
      </w:pBdr>
    </w:pPr>
    <w:rPr>
      <w:sz w:val="14"/>
    </w:rPr>
  </w:style>
  <w:style w:type="paragraph" w:customStyle="1" w:styleId="dmcBriefRoman">
    <w:name w:val="dmc Brief Roman"/>
    <w:basedOn w:val="dmcBrieftext"/>
    <w:rsid w:val="000E372F"/>
    <w:rPr>
      <w:rFonts w:ascii="Frutiger 55 Roman" w:hAnsi="Frutiger 55 Roman"/>
    </w:rPr>
  </w:style>
  <w:style w:type="paragraph" w:customStyle="1" w:styleId="PDFSeite1">
    <w:name w:val="PDF Seite 1"/>
    <w:rsid w:val="000E372F"/>
    <w:pPr>
      <w:ind w:left="1134"/>
    </w:pPr>
    <w:rPr>
      <w:rFonts w:ascii="Frutiger 45 Light" w:hAnsi="Frutiger 45 Light"/>
      <w:noProof/>
      <w:color w:val="000000"/>
      <w:sz w:val="19"/>
      <w:lang w:val="de-DE" w:eastAsia="de-DE"/>
    </w:rPr>
  </w:style>
  <w:style w:type="paragraph" w:customStyle="1" w:styleId="duntenrechts">
    <w:name w:val="d unten rechts"/>
    <w:rsid w:val="000E372F"/>
    <w:pPr>
      <w:ind w:left="1134"/>
    </w:pPr>
    <w:rPr>
      <w:rFonts w:ascii="Frutiger 45 Light" w:hAnsi="Frutiger 45 Light"/>
      <w:noProof/>
      <w:color w:val="000000"/>
      <w:sz w:val="19"/>
      <w:lang w:val="de-DE" w:eastAsia="de-DE"/>
    </w:rPr>
  </w:style>
  <w:style w:type="paragraph" w:customStyle="1" w:styleId="PDFFolgeseiten">
    <w:name w:val="PDF Folgeseiten"/>
    <w:rsid w:val="000E372F"/>
    <w:pPr>
      <w:ind w:left="1134"/>
    </w:pPr>
    <w:rPr>
      <w:rFonts w:ascii="Frutiger 45 Light" w:hAnsi="Frutiger 45 Light"/>
      <w:noProof/>
      <w:color w:val="000000"/>
      <w:sz w:val="19"/>
      <w:lang w:val="de-DE" w:eastAsia="de-DE"/>
    </w:rPr>
  </w:style>
  <w:style w:type="paragraph" w:customStyle="1" w:styleId="Copyright">
    <w:name w:val="Copyright"/>
    <w:rsid w:val="000E372F"/>
    <w:pPr>
      <w:tabs>
        <w:tab w:val="center" w:pos="4536"/>
        <w:tab w:val="right" w:pos="9072"/>
      </w:tabs>
      <w:spacing w:line="240" w:lineRule="exact"/>
    </w:pPr>
    <w:rPr>
      <w:rFonts w:ascii="Frutiger 45 Light" w:hAnsi="Frutiger 45 Light"/>
      <w:color w:val="000000"/>
      <w:sz w:val="14"/>
      <w:lang w:val="de-DE" w:eastAsia="de-DE"/>
    </w:rPr>
  </w:style>
  <w:style w:type="paragraph" w:customStyle="1" w:styleId="PunkteOben">
    <w:name w:val="Punkte Ob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Punkteunten">
    <w:name w:val="Punkte unt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Briefvorlage">
    <w:name w:val="Briefvorlage"/>
    <w:rsid w:val="000E372F"/>
    <w:pPr>
      <w:spacing w:line="240" w:lineRule="exact"/>
    </w:pPr>
    <w:rPr>
      <w:rFonts w:ascii="Frutiger 45 Light" w:hAnsi="Frutiger 45 Light"/>
      <w:color w:val="000000"/>
      <w:sz w:val="19"/>
      <w:lang w:val="de-DE" w:eastAsia="de-DE"/>
    </w:rPr>
  </w:style>
  <w:style w:type="paragraph" w:customStyle="1" w:styleId="Auftragsbesttigung">
    <w:name w:val="Auftragsbestätigung"/>
    <w:rsid w:val="000E372F"/>
    <w:pPr>
      <w:spacing w:after="120" w:line="240" w:lineRule="exact"/>
    </w:pPr>
    <w:rPr>
      <w:rFonts w:ascii="Frutiger 45 Light" w:hAnsi="Frutiger 45 Light"/>
      <w:color w:val="000000"/>
      <w:sz w:val="19"/>
      <w:lang w:val="de-DE" w:eastAsia="de-DE"/>
    </w:rPr>
  </w:style>
  <w:style w:type="paragraph" w:customStyle="1" w:styleId="Grafikabnahme">
    <w:name w:val="Grafikabnahme"/>
    <w:rsid w:val="000E372F"/>
    <w:pPr>
      <w:spacing w:after="120" w:line="240" w:lineRule="exact"/>
    </w:pPr>
    <w:rPr>
      <w:rFonts w:ascii="Frutiger 45 Light" w:hAnsi="Frutiger 45 Light"/>
      <w:color w:val="000000"/>
      <w:sz w:val="19"/>
      <w:lang w:val="de-DE" w:eastAsia="de-DE"/>
    </w:rPr>
  </w:style>
  <w:style w:type="paragraph" w:customStyle="1" w:styleId="Konzeptabnahme">
    <w:name w:val="Konzeptabnahme"/>
    <w:rsid w:val="000E372F"/>
    <w:pPr>
      <w:spacing w:after="120" w:line="240" w:lineRule="exact"/>
    </w:pPr>
    <w:rPr>
      <w:rFonts w:ascii="Frutiger 45 Light" w:hAnsi="Frutiger 45 Light"/>
      <w:color w:val="000000"/>
      <w:sz w:val="19"/>
      <w:lang w:val="de-DE" w:eastAsia="de-DE"/>
    </w:rPr>
  </w:style>
  <w:style w:type="paragraph" w:customStyle="1" w:styleId="dmcHeadline5">
    <w:name w:val="dmc Headline 5"/>
    <w:basedOn w:val="dmcHeadline4"/>
    <w:next w:val="dmcFlietext"/>
    <w:rsid w:val="000E372F"/>
    <w:pPr>
      <w:numPr>
        <w:ilvl w:val="0"/>
      </w:numPr>
      <w:tabs>
        <w:tab w:val="num" w:pos="643"/>
        <w:tab w:val="num" w:pos="1491"/>
      </w:tabs>
      <w:ind w:left="1491" w:hanging="357"/>
      <w:outlineLvl w:val="4"/>
    </w:pPr>
  </w:style>
  <w:style w:type="paragraph" w:customStyle="1" w:styleId="dmcFirmierungrechtsunten">
    <w:name w:val="dmc Firmierung rechts unten"/>
    <w:basedOn w:val="dmcAnsprechpartnerHead"/>
    <w:rsid w:val="000E372F"/>
    <w:pPr>
      <w:framePr w:w="2121" w:hSpace="57" w:wrap="around" w:y="12078"/>
      <w:tabs>
        <w:tab w:val="clear" w:pos="4536"/>
        <w:tab w:val="clear" w:pos="9072"/>
        <w:tab w:val="left" w:pos="284"/>
      </w:tabs>
    </w:pPr>
    <w:rPr>
      <w:b w:val="0"/>
    </w:rPr>
  </w:style>
  <w:style w:type="paragraph" w:customStyle="1" w:styleId="dmcAnlage">
    <w:name w:val="dmc Anlage"/>
    <w:basedOn w:val="dmcAdressfeld"/>
    <w:rsid w:val="000E372F"/>
    <w:pPr>
      <w:framePr w:w="7371" w:hRule="auto" w:wrap="notBeside" w:vAnchor="margin" w:hAnchor="text" w:y="14545"/>
    </w:pPr>
  </w:style>
  <w:style w:type="paragraph" w:customStyle="1" w:styleId="dmcAngebotTitel2">
    <w:name w:val="dmc Angebot Titel 2"/>
    <w:basedOn w:val="dmcAngebotTitel"/>
    <w:rsid w:val="000E372F"/>
    <w:pPr>
      <w:framePr w:wrap="notBeside"/>
      <w:tabs>
        <w:tab w:val="clear" w:pos="4536"/>
        <w:tab w:val="left" w:pos="1701"/>
        <w:tab w:val="left" w:pos="1985"/>
      </w:tabs>
      <w:spacing w:after="120"/>
    </w:pPr>
  </w:style>
  <w:style w:type="paragraph" w:customStyle="1" w:styleId="dmcBriefBetreff">
    <w:name w:val="dmc Brief Betreff"/>
    <w:basedOn w:val="dmcBrieftext"/>
    <w:next w:val="dmcBrieftext"/>
    <w:rsid w:val="000E372F"/>
    <w:rPr>
      <w:b/>
    </w:rPr>
  </w:style>
  <w:style w:type="paragraph" w:customStyle="1" w:styleId="dmcTabellenNummerierung">
    <w:name w:val="dmc Tabellen Nummerierung"/>
    <w:basedOn w:val="dmcTabellen"/>
    <w:rsid w:val="000E372F"/>
    <w:pPr>
      <w:numPr>
        <w:numId w:val="3"/>
      </w:numPr>
    </w:pPr>
  </w:style>
  <w:style w:type="paragraph" w:styleId="TOC6">
    <w:name w:val="toc 6"/>
    <w:basedOn w:val="Normal"/>
    <w:next w:val="Normal"/>
    <w:autoRedefine/>
    <w:uiPriority w:val="39"/>
    <w:rsid w:val="000E372F"/>
    <w:pPr>
      <w:ind w:left="1000"/>
    </w:pPr>
  </w:style>
  <w:style w:type="paragraph" w:styleId="TOC2">
    <w:name w:val="toc 2"/>
    <w:basedOn w:val="TOC1"/>
    <w:next w:val="Normal"/>
    <w:uiPriority w:val="39"/>
    <w:rsid w:val="000E372F"/>
    <w:pPr>
      <w:spacing w:before="0"/>
    </w:pPr>
  </w:style>
  <w:style w:type="paragraph" w:styleId="TOC3">
    <w:name w:val="toc 3"/>
    <w:basedOn w:val="TOC2"/>
    <w:next w:val="Normal"/>
    <w:uiPriority w:val="39"/>
    <w:rsid w:val="000E372F"/>
    <w:pPr>
      <w:tabs>
        <w:tab w:val="left" w:pos="1985"/>
      </w:tabs>
    </w:pPr>
  </w:style>
  <w:style w:type="paragraph" w:styleId="TOC4">
    <w:name w:val="toc 4"/>
    <w:basedOn w:val="Normal"/>
    <w:next w:val="Normal"/>
    <w:uiPriority w:val="39"/>
    <w:rsid w:val="000E372F"/>
    <w:pPr>
      <w:tabs>
        <w:tab w:val="left" w:pos="1985"/>
        <w:tab w:val="left" w:pos="2552"/>
        <w:tab w:val="right" w:leader="dot" w:pos="7655"/>
      </w:tabs>
      <w:ind w:left="2552" w:hanging="1418"/>
    </w:pPr>
    <w:rPr>
      <w:noProof/>
    </w:rPr>
  </w:style>
  <w:style w:type="paragraph" w:styleId="TOC5">
    <w:name w:val="toc 5"/>
    <w:basedOn w:val="TOC4"/>
    <w:next w:val="Normal"/>
    <w:uiPriority w:val="39"/>
    <w:rsid w:val="000E372F"/>
  </w:style>
  <w:style w:type="paragraph" w:styleId="TOC7">
    <w:name w:val="toc 7"/>
    <w:basedOn w:val="Normal"/>
    <w:next w:val="Normal"/>
    <w:autoRedefine/>
    <w:uiPriority w:val="39"/>
    <w:rsid w:val="000E372F"/>
    <w:pPr>
      <w:ind w:left="1200"/>
    </w:pPr>
  </w:style>
  <w:style w:type="paragraph" w:styleId="TOC8">
    <w:name w:val="toc 8"/>
    <w:basedOn w:val="Normal"/>
    <w:next w:val="Normal"/>
    <w:autoRedefine/>
    <w:uiPriority w:val="39"/>
    <w:rsid w:val="000E372F"/>
    <w:pPr>
      <w:ind w:left="1400"/>
    </w:pPr>
  </w:style>
  <w:style w:type="paragraph" w:styleId="TOC9">
    <w:name w:val="toc 9"/>
    <w:basedOn w:val="Normal"/>
    <w:next w:val="Normal"/>
    <w:autoRedefine/>
    <w:uiPriority w:val="39"/>
    <w:rsid w:val="000E372F"/>
    <w:pPr>
      <w:ind w:left="1600"/>
    </w:pPr>
  </w:style>
  <w:style w:type="paragraph" w:customStyle="1" w:styleId="dmcIndexHead2">
    <w:name w:val="dmc IndexHead2"/>
    <w:basedOn w:val="dmcIndexHead"/>
    <w:rsid w:val="000E372F"/>
    <w:pPr>
      <w:tabs>
        <w:tab w:val="clear" w:pos="1134"/>
      </w:tabs>
      <w:ind w:left="0"/>
    </w:pPr>
  </w:style>
  <w:style w:type="paragraph" w:customStyle="1" w:styleId="dmcTabellenNummerierung7pt">
    <w:name w:val="dmc Tabellen Nummerierung 7pt"/>
    <w:basedOn w:val="dmcTabellenNummerierung"/>
    <w:rsid w:val="000E372F"/>
    <w:pPr>
      <w:numPr>
        <w:numId w:val="4"/>
      </w:numPr>
    </w:pPr>
    <w:rPr>
      <w:sz w:val="14"/>
    </w:rPr>
  </w:style>
  <w:style w:type="paragraph" w:customStyle="1" w:styleId="dmcAuzhlung2">
    <w:name w:val="dmc Auzählung 2"/>
    <w:basedOn w:val="dmcAufzhlung"/>
    <w:rsid w:val="000E372F"/>
    <w:pPr>
      <w:numPr>
        <w:numId w:val="11"/>
      </w:numPr>
    </w:pPr>
  </w:style>
  <w:style w:type="paragraph" w:customStyle="1" w:styleId="dmcAdresskopf">
    <w:name w:val="dmc Adresskopf"/>
    <w:basedOn w:val="dmcAdressfeld"/>
    <w:rsid w:val="000E372F"/>
    <w:pPr>
      <w:framePr w:h="284" w:hRule="exact" w:wrap="notBeside" w:y="2779"/>
    </w:pPr>
    <w:rPr>
      <w:vanish/>
      <w:color w:val="808080"/>
      <w:sz w:val="12"/>
    </w:rPr>
  </w:style>
  <w:style w:type="paragraph" w:customStyle="1" w:styleId="dmcFirmierungunten">
    <w:name w:val="dmc Firmierung unten"/>
    <w:basedOn w:val="Normal"/>
    <w:rsid w:val="000E372F"/>
    <w:pPr>
      <w:framePr w:w="9639" w:hSpace="142" w:vSpace="142" w:wrap="notBeside" w:vAnchor="page" w:hAnchor="margin" w:y="15310" w:anchorLock="1"/>
      <w:tabs>
        <w:tab w:val="left" w:pos="284"/>
        <w:tab w:val="left" w:pos="426"/>
      </w:tabs>
      <w:spacing w:after="60" w:line="180" w:lineRule="exact"/>
    </w:pPr>
    <w:rPr>
      <w:vanish/>
      <w:sz w:val="14"/>
    </w:rPr>
  </w:style>
  <w:style w:type="paragraph" w:customStyle="1" w:styleId="dmcBriefkopf">
    <w:name w:val="dmc Briefkopf"/>
    <w:basedOn w:val="dmcSeitenzahl"/>
    <w:rsid w:val="000E372F"/>
    <w:pPr>
      <w:framePr w:wrap="around" w:y="1929"/>
      <w:tabs>
        <w:tab w:val="clear" w:pos="426"/>
        <w:tab w:val="left" w:pos="567"/>
      </w:tabs>
      <w:spacing w:after="120" w:line="180" w:lineRule="exact"/>
    </w:pPr>
    <w:rPr>
      <w:vanish/>
      <w:color w:val="000000"/>
    </w:rPr>
  </w:style>
  <w:style w:type="paragraph" w:customStyle="1" w:styleId="dmcBulletList">
    <w:name w:val="dmc BulletList"/>
    <w:basedOn w:val="dmcAufzhlung"/>
    <w:rsid w:val="000E372F"/>
    <w:pPr>
      <w:numPr>
        <w:numId w:val="0"/>
      </w:numPr>
      <w:tabs>
        <w:tab w:val="num" w:pos="927"/>
      </w:tabs>
      <w:ind w:left="1491" w:hanging="357"/>
    </w:pPr>
    <w:rPr>
      <w:sz w:val="19"/>
    </w:rPr>
  </w:style>
  <w:style w:type="paragraph" w:customStyle="1" w:styleId="AbnahmeTestsystem">
    <w:name w:val="Abnahme Testsystem"/>
    <w:rsid w:val="000E372F"/>
    <w:pPr>
      <w:spacing w:line="240" w:lineRule="exact"/>
    </w:pPr>
    <w:rPr>
      <w:rFonts w:ascii="Frutiger 45 Light" w:hAnsi="Frutiger 45 Light"/>
      <w:color w:val="000000"/>
      <w:lang w:val="de-DE" w:eastAsia="de-DE"/>
    </w:rPr>
  </w:style>
  <w:style w:type="paragraph" w:customStyle="1" w:styleId="TabelleInhalt">
    <w:name w:val="Tabelle Inhalt"/>
    <w:rsid w:val="000E372F"/>
    <w:pPr>
      <w:tabs>
        <w:tab w:val="left" w:pos="3969"/>
      </w:tabs>
      <w:spacing w:after="120" w:line="240" w:lineRule="exact"/>
      <w:ind w:left="1134"/>
    </w:pPr>
    <w:rPr>
      <w:rFonts w:ascii="Frutiger 45 Light" w:hAnsi="Frutiger 45 Light"/>
      <w:color w:val="000000"/>
      <w:lang w:val="de-DE" w:eastAsia="de-DE"/>
    </w:rPr>
  </w:style>
  <w:style w:type="character" w:styleId="PageNumber">
    <w:name w:val="page number"/>
    <w:basedOn w:val="DefaultParagraphFont"/>
    <w:semiHidden/>
    <w:rsid w:val="000E372F"/>
  </w:style>
  <w:style w:type="paragraph" w:customStyle="1" w:styleId="dmcFaxkopfRoman">
    <w:name w:val="dmc Faxkopf Roman"/>
    <w:basedOn w:val="dmcFaxkopf"/>
    <w:rsid w:val="000E372F"/>
    <w:pPr>
      <w:framePr w:wrap="notBeside"/>
    </w:pPr>
    <w:rPr>
      <w:rFonts w:ascii="Frutiger 55 Roman" w:hAnsi="Frutiger 55 Roman"/>
    </w:rPr>
  </w:style>
  <w:style w:type="paragraph" w:customStyle="1" w:styleId="dmcFax">
    <w:name w:val="dmc Fax"/>
    <w:basedOn w:val="dmcAdressfeld"/>
    <w:rsid w:val="000E372F"/>
    <w:pPr>
      <w:framePr w:w="7655" w:h="856" w:wrap="notBeside" w:y="4032"/>
      <w:spacing w:after="240" w:line="240" w:lineRule="auto"/>
    </w:pPr>
    <w:rPr>
      <w:b/>
      <w:noProof/>
      <w:sz w:val="32"/>
    </w:rPr>
  </w:style>
  <w:style w:type="paragraph" w:customStyle="1" w:styleId="dmcfirmierunguntenFax">
    <w:name w:val="dmc firmierung unten Fax"/>
    <w:basedOn w:val="dmcFirmierungunten"/>
    <w:rsid w:val="000E372F"/>
    <w:pPr>
      <w:framePr w:wrap="notBeside"/>
    </w:pPr>
    <w:rPr>
      <w:vanish w:val="0"/>
    </w:rPr>
  </w:style>
  <w:style w:type="paragraph" w:customStyle="1" w:styleId="dmcBriefkopfFax">
    <w:name w:val="dmc Briefkopf Fax"/>
    <w:basedOn w:val="dmcBriefkopf"/>
    <w:rsid w:val="000E372F"/>
    <w:pPr>
      <w:framePr w:wrap="around"/>
    </w:pPr>
    <w:rPr>
      <w:vanish w:val="0"/>
    </w:rPr>
  </w:style>
  <w:style w:type="paragraph" w:customStyle="1" w:styleId="dmcBild-LogoFax">
    <w:name w:val="dmc Bild - Logo Fax"/>
    <w:basedOn w:val="dmcBild-Logo"/>
    <w:rsid w:val="000E372F"/>
    <w:pPr>
      <w:framePr w:wrap="around"/>
    </w:pPr>
    <w:rPr>
      <w:vanish w:val="0"/>
    </w:rPr>
  </w:style>
  <w:style w:type="paragraph" w:customStyle="1" w:styleId="dmcFirmierunguntenFax0">
    <w:name w:val="dmc Firmierung unten Fax"/>
    <w:basedOn w:val="dmcFirmierungunten"/>
    <w:rsid w:val="000E372F"/>
    <w:pPr>
      <w:framePr w:wrap="notBeside"/>
    </w:pPr>
    <w:rPr>
      <w:vanish w:val="0"/>
    </w:rPr>
  </w:style>
  <w:style w:type="paragraph" w:customStyle="1" w:styleId="dmcTabellenNummerierung0">
    <w:name w:val="dmc TabellenNummerierung"/>
    <w:basedOn w:val="dmcNummerierung"/>
    <w:rsid w:val="000E372F"/>
    <w:pPr>
      <w:numPr>
        <w:numId w:val="0"/>
      </w:numPr>
      <w:tabs>
        <w:tab w:val="num" w:pos="0"/>
      </w:tabs>
      <w:ind w:left="1208" w:hanging="358"/>
    </w:pPr>
  </w:style>
  <w:style w:type="paragraph" w:customStyle="1" w:styleId="Formatvorlage1">
    <w:name w:val="Formatvorlage1"/>
    <w:basedOn w:val="Normal"/>
    <w:rsid w:val="000E372F"/>
    <w:pPr>
      <w:numPr>
        <w:numId w:val="5"/>
      </w:numPr>
      <w:tabs>
        <w:tab w:val="left" w:pos="6804"/>
        <w:tab w:val="decimal" w:pos="8505"/>
      </w:tabs>
      <w:spacing w:line="300" w:lineRule="exact"/>
    </w:pPr>
    <w:rPr>
      <w:rFonts w:ascii="Times New Roman" w:hAnsi="Times New Roman"/>
      <w:b/>
      <w:sz w:val="28"/>
    </w:rPr>
  </w:style>
  <w:style w:type="paragraph" w:customStyle="1" w:styleId="test">
    <w:name w:val="test"/>
    <w:basedOn w:val="Normal"/>
    <w:rsid w:val="000E372F"/>
    <w:pPr>
      <w:numPr>
        <w:numId w:val="6"/>
      </w:numPr>
      <w:tabs>
        <w:tab w:val="left" w:pos="6804"/>
        <w:tab w:val="decimal" w:pos="8505"/>
      </w:tabs>
      <w:spacing w:line="300" w:lineRule="exact"/>
    </w:pPr>
    <w:rPr>
      <w:rFonts w:ascii="Times New Roman" w:hAnsi="Times New Roman"/>
      <w:sz w:val="24"/>
    </w:rPr>
  </w:style>
  <w:style w:type="paragraph" w:customStyle="1" w:styleId="test2">
    <w:name w:val="test2"/>
    <w:basedOn w:val="Normal"/>
    <w:rsid w:val="000E372F"/>
    <w:pPr>
      <w:numPr>
        <w:numId w:val="7"/>
      </w:numPr>
      <w:tabs>
        <w:tab w:val="left" w:pos="6804"/>
        <w:tab w:val="decimal" w:pos="8505"/>
      </w:tabs>
      <w:spacing w:line="300" w:lineRule="exact"/>
    </w:pPr>
    <w:rPr>
      <w:rFonts w:ascii="Times New Roman" w:hAnsi="Times New Roman"/>
      <w:sz w:val="24"/>
    </w:rPr>
  </w:style>
  <w:style w:type="paragraph" w:customStyle="1" w:styleId="test3">
    <w:name w:val="test3"/>
    <w:basedOn w:val="Normal"/>
    <w:autoRedefine/>
    <w:rsid w:val="000E372F"/>
    <w:pPr>
      <w:numPr>
        <w:numId w:val="8"/>
      </w:numPr>
      <w:tabs>
        <w:tab w:val="left" w:pos="6804"/>
        <w:tab w:val="decimal" w:pos="8505"/>
      </w:tabs>
      <w:spacing w:line="300" w:lineRule="exact"/>
    </w:pPr>
    <w:rPr>
      <w:rFonts w:ascii="Times New Roman" w:hAnsi="Times New Roman"/>
      <w:sz w:val="24"/>
    </w:rPr>
  </w:style>
  <w:style w:type="paragraph" w:customStyle="1" w:styleId="vertrag">
    <w:name w:val="vertrag"/>
    <w:basedOn w:val="Normal"/>
    <w:rsid w:val="000E372F"/>
    <w:pPr>
      <w:numPr>
        <w:numId w:val="9"/>
      </w:numPr>
      <w:tabs>
        <w:tab w:val="left" w:pos="6804"/>
        <w:tab w:val="decimal" w:pos="8505"/>
      </w:tabs>
      <w:spacing w:line="300" w:lineRule="exact"/>
    </w:pPr>
    <w:rPr>
      <w:rFonts w:ascii="Times New Roman" w:hAnsi="Times New Roman"/>
      <w:sz w:val="24"/>
    </w:rPr>
  </w:style>
  <w:style w:type="paragraph" w:customStyle="1" w:styleId="Absatz43">
    <w:name w:val="Absatz! 43"/>
    <w:basedOn w:val="Normal"/>
    <w:rsid w:val="000E372F"/>
    <w:pPr>
      <w:tabs>
        <w:tab w:val="left" w:pos="6804"/>
        <w:tab w:val="decimal" w:pos="8505"/>
      </w:tabs>
      <w:spacing w:line="340" w:lineRule="exact"/>
      <w:ind w:left="839" w:hanging="357"/>
    </w:pPr>
    <w:rPr>
      <w:rFonts w:ascii="Times New Roman" w:hAnsi="Times New Roman"/>
      <w:sz w:val="24"/>
    </w:rPr>
  </w:style>
  <w:style w:type="paragraph" w:customStyle="1" w:styleId="Absatz04">
    <w:name w:val="Absatz! 04"/>
    <w:basedOn w:val="Normal"/>
    <w:rsid w:val="000E372F"/>
    <w:pPr>
      <w:tabs>
        <w:tab w:val="left" w:pos="6804"/>
        <w:tab w:val="decimal" w:pos="8505"/>
      </w:tabs>
      <w:spacing w:line="340" w:lineRule="exact"/>
      <w:ind w:left="482" w:hanging="482"/>
    </w:pPr>
    <w:rPr>
      <w:rFonts w:ascii="Times New Roman" w:hAnsi="Times New Roman"/>
      <w:sz w:val="24"/>
    </w:rPr>
  </w:style>
  <w:style w:type="paragraph" w:customStyle="1" w:styleId="Auto2">
    <w:name w:val="Auto2"/>
    <w:basedOn w:val="Heading2"/>
    <w:rsid w:val="000E372F"/>
    <w:pPr>
      <w:tabs>
        <w:tab w:val="num" w:pos="567"/>
        <w:tab w:val="num" w:pos="1664"/>
      </w:tabs>
      <w:spacing w:line="360" w:lineRule="auto"/>
      <w:ind w:left="567" w:hanging="567"/>
      <w:jc w:val="both"/>
    </w:pPr>
    <w:rPr>
      <w:rFonts w:ascii="Times New Roman" w:hAnsi="Times New Roman"/>
      <w:b w:val="0"/>
    </w:rPr>
  </w:style>
  <w:style w:type="paragraph" w:customStyle="1" w:styleId="Absatz63">
    <w:name w:val="Absatz! 63"/>
    <w:basedOn w:val="Normal"/>
    <w:rsid w:val="000E372F"/>
    <w:pPr>
      <w:tabs>
        <w:tab w:val="left" w:pos="6804"/>
        <w:tab w:val="decimal" w:pos="8505"/>
      </w:tabs>
      <w:spacing w:line="340" w:lineRule="exact"/>
      <w:ind w:left="1077" w:hanging="357"/>
    </w:pPr>
    <w:rPr>
      <w:rFonts w:ascii="Times New Roman" w:hAnsi="Times New Roman"/>
      <w:sz w:val="24"/>
    </w:rPr>
  </w:style>
  <w:style w:type="paragraph" w:customStyle="1" w:styleId="Auto3">
    <w:name w:val="Auto3"/>
    <w:basedOn w:val="Heading3"/>
    <w:rsid w:val="000E372F"/>
    <w:pPr>
      <w:tabs>
        <w:tab w:val="num" w:pos="2024"/>
      </w:tabs>
      <w:spacing w:before="120" w:line="360" w:lineRule="auto"/>
      <w:ind w:left="1661" w:hanging="357"/>
      <w:jc w:val="both"/>
    </w:pPr>
    <w:rPr>
      <w:rFonts w:ascii="Times New Roman" w:hAnsi="Times New Roman"/>
    </w:rPr>
  </w:style>
  <w:style w:type="character" w:styleId="CommentReference">
    <w:name w:val="annotation reference"/>
    <w:basedOn w:val="DefaultParagraphFont"/>
    <w:semiHidden/>
    <w:rsid w:val="000E372F"/>
    <w:rPr>
      <w:sz w:val="16"/>
    </w:rPr>
  </w:style>
  <w:style w:type="paragraph" w:styleId="CommentText">
    <w:name w:val="annotation text"/>
    <w:basedOn w:val="Normal"/>
    <w:link w:val="CommentTextChar"/>
    <w:semiHidden/>
    <w:rsid w:val="000E372F"/>
  </w:style>
  <w:style w:type="paragraph" w:customStyle="1" w:styleId="Auto1">
    <w:name w:val="Auto1"/>
    <w:basedOn w:val="Heading1"/>
    <w:next w:val="Auto2"/>
    <w:autoRedefine/>
    <w:rsid w:val="000E372F"/>
    <w:pPr>
      <w:keepLines/>
      <w:tabs>
        <w:tab w:val="num" w:pos="1664"/>
      </w:tabs>
      <w:spacing w:before="720" w:line="360" w:lineRule="auto"/>
      <w:jc w:val="center"/>
    </w:pPr>
    <w:rPr>
      <w:rFonts w:ascii="Times New Roman" w:hAnsi="Times New Roman"/>
    </w:rPr>
  </w:style>
  <w:style w:type="paragraph" w:customStyle="1" w:styleId="Aufzhlung">
    <w:name w:val="Aufzählung"/>
    <w:basedOn w:val="Normal"/>
    <w:rsid w:val="000E372F"/>
    <w:pPr>
      <w:numPr>
        <w:ilvl w:val="1"/>
        <w:numId w:val="10"/>
      </w:numPr>
    </w:pPr>
  </w:style>
  <w:style w:type="paragraph" w:styleId="BodyTextIndent2">
    <w:name w:val="Body Text Indent 2"/>
    <w:basedOn w:val="Normal"/>
    <w:semiHidden/>
    <w:rsid w:val="000E372F"/>
    <w:pPr>
      <w:autoSpaceDE w:val="0"/>
      <w:autoSpaceDN w:val="0"/>
      <w:adjustRightInd w:val="0"/>
      <w:spacing w:line="240" w:lineRule="auto"/>
      <w:ind w:left="851"/>
    </w:pPr>
    <w:rPr>
      <w:rFonts w:ascii="Courier New" w:hAnsi="Courier New" w:cs="Courier New"/>
    </w:rPr>
  </w:style>
  <w:style w:type="paragraph" w:styleId="BodyTextIndent">
    <w:name w:val="Body Text Indent"/>
    <w:basedOn w:val="Normal"/>
    <w:semiHidden/>
    <w:rsid w:val="000E372F"/>
    <w:pPr>
      <w:ind w:left="1416"/>
    </w:pPr>
    <w:rPr>
      <w:rFonts w:ascii="Courier New" w:hAnsi="Courier New"/>
    </w:rPr>
  </w:style>
  <w:style w:type="paragraph" w:styleId="HTMLPreformatted">
    <w:name w:val="HTML Preformatted"/>
    <w:basedOn w:val="Normal"/>
    <w:semiHidden/>
    <w:rsid w:val="000E3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pPr>
    <w:rPr>
      <w:rFonts w:ascii="Courier New" w:eastAsia="Arial Unicode MS" w:hAnsi="Courier New" w:cs="Courier New"/>
      <w:sz w:val="18"/>
      <w:szCs w:val="18"/>
    </w:rPr>
  </w:style>
  <w:style w:type="character" w:styleId="Strong">
    <w:name w:val="Strong"/>
    <w:uiPriority w:val="22"/>
    <w:qFormat/>
    <w:rsid w:val="00FD259B"/>
    <w:rPr>
      <w:b/>
      <w:bCs/>
    </w:rPr>
  </w:style>
  <w:style w:type="paragraph" w:styleId="DocumentMap">
    <w:name w:val="Document Map"/>
    <w:basedOn w:val="Normal"/>
    <w:semiHidden/>
    <w:rsid w:val="000E372F"/>
    <w:pPr>
      <w:shd w:val="clear" w:color="auto" w:fill="000080"/>
    </w:pPr>
    <w:rPr>
      <w:rFonts w:ascii="Tahoma" w:hAnsi="Tahoma" w:cs="Tahoma"/>
    </w:rPr>
  </w:style>
  <w:style w:type="character" w:customStyle="1" w:styleId="footercopy">
    <w:name w:val="footercopy"/>
    <w:basedOn w:val="DefaultParagraphFont"/>
    <w:rsid w:val="000E372F"/>
    <w:rPr>
      <w:rFonts w:ascii="Arial" w:hAnsi="Arial" w:cs="Arial" w:hint="default"/>
      <w:sz w:val="18"/>
      <w:szCs w:val="18"/>
    </w:rPr>
  </w:style>
  <w:style w:type="paragraph" w:customStyle="1" w:styleId="code">
    <w:name w:val="code"/>
    <w:basedOn w:val="dmcFlietext"/>
    <w:qFormat/>
    <w:rsid w:val="002840C5"/>
    <w:pPr>
      <w:tabs>
        <w:tab w:val="left" w:leader="dot" w:pos="113"/>
        <w:tab w:val="left" w:pos="284"/>
      </w:tabs>
      <w:spacing w:line="360" w:lineRule="auto"/>
      <w:ind w:left="2124"/>
    </w:pPr>
    <w:rPr>
      <w:rFonts w:ascii="Courier New" w:hAnsi="Courier New"/>
      <w:color w:val="7F7F7F" w:themeColor="text1" w:themeTint="80"/>
      <w:sz w:val="18"/>
      <w:szCs w:val="18"/>
    </w:rPr>
  </w:style>
  <w:style w:type="paragraph" w:customStyle="1" w:styleId="ToDo">
    <w:name w:val="To Do"/>
    <w:basedOn w:val="dmcFlietext"/>
    <w:rsid w:val="00276903"/>
    <w:rPr>
      <w:rFonts w:ascii="Times New Roman" w:hAnsi="Times New Roman"/>
      <w:b/>
      <w:color w:val="FF0000"/>
      <w:sz w:val="24"/>
    </w:rPr>
  </w:style>
  <w:style w:type="paragraph" w:styleId="Revision">
    <w:name w:val="Revision"/>
    <w:hidden/>
    <w:uiPriority w:val="99"/>
    <w:semiHidden/>
    <w:rsid w:val="00A60F27"/>
    <w:rPr>
      <w:rFonts w:ascii="Frutiger 45 Light" w:hAnsi="Frutiger 45 Light"/>
      <w:color w:val="000000"/>
      <w:lang w:val="de-DE" w:eastAsia="de-DE"/>
    </w:rPr>
  </w:style>
  <w:style w:type="paragraph" w:styleId="BalloonText">
    <w:name w:val="Balloon Text"/>
    <w:basedOn w:val="Normal"/>
    <w:link w:val="BalloonTextChar"/>
    <w:uiPriority w:val="99"/>
    <w:semiHidden/>
    <w:unhideWhenUsed/>
    <w:rsid w:val="00A60F2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0F27"/>
    <w:rPr>
      <w:rFonts w:ascii="Tahoma" w:hAnsi="Tahoma" w:cs="Tahoma"/>
      <w:color w:val="000000"/>
      <w:sz w:val="16"/>
      <w:szCs w:val="16"/>
    </w:rPr>
  </w:style>
  <w:style w:type="paragraph" w:styleId="CommentSubject">
    <w:name w:val="annotation subject"/>
    <w:basedOn w:val="CommentText"/>
    <w:next w:val="CommentText"/>
    <w:link w:val="CommentSubjectChar"/>
    <w:uiPriority w:val="99"/>
    <w:semiHidden/>
    <w:unhideWhenUsed/>
    <w:rsid w:val="004221BF"/>
    <w:rPr>
      <w:b/>
      <w:bCs/>
    </w:rPr>
  </w:style>
  <w:style w:type="character" w:customStyle="1" w:styleId="CommentTextChar">
    <w:name w:val="Comment Text Char"/>
    <w:basedOn w:val="DefaultParagraphFont"/>
    <w:link w:val="CommentText"/>
    <w:semiHidden/>
    <w:rsid w:val="004221BF"/>
    <w:rPr>
      <w:rFonts w:ascii="Frutiger 45 Light" w:hAnsi="Frutiger 45 Light"/>
      <w:color w:val="000000"/>
    </w:rPr>
  </w:style>
  <w:style w:type="character" w:customStyle="1" w:styleId="CommentSubjectChar">
    <w:name w:val="Comment Subject Char"/>
    <w:basedOn w:val="CommentTextChar"/>
    <w:link w:val="CommentSubject"/>
    <w:rsid w:val="004221BF"/>
    <w:rPr>
      <w:rFonts w:ascii="Frutiger 45 Light" w:hAnsi="Frutiger 45 Light"/>
      <w:color w:val="000000"/>
    </w:rPr>
  </w:style>
  <w:style w:type="character" w:customStyle="1" w:styleId="FooterChar">
    <w:name w:val="Footer Char"/>
    <w:basedOn w:val="DefaultParagraphFont"/>
    <w:link w:val="Footer"/>
    <w:uiPriority w:val="99"/>
    <w:semiHidden/>
    <w:rsid w:val="003A546F"/>
    <w:rPr>
      <w:rFonts w:ascii="Frutiger 45 Light" w:hAnsi="Frutiger 45 Light"/>
      <w:color w:val="000000"/>
      <w:sz w:val="14"/>
      <w:lang w:val="de-DE" w:eastAsia="de-DE"/>
    </w:rPr>
  </w:style>
  <w:style w:type="character" w:customStyle="1" w:styleId="HeaderChar">
    <w:name w:val="Header Char"/>
    <w:basedOn w:val="DefaultParagraphFont"/>
    <w:link w:val="Header"/>
    <w:uiPriority w:val="99"/>
    <w:semiHidden/>
    <w:rsid w:val="003A546F"/>
    <w:rPr>
      <w:rFonts w:ascii="Frutiger 45 Light" w:hAnsi="Frutiger 45 Light"/>
      <w:color w:val="000000"/>
      <w:lang w:val="de-DE" w:eastAsia="de-DE"/>
    </w:rPr>
  </w:style>
  <w:style w:type="paragraph" w:customStyle="1" w:styleId="Standard1">
    <w:name w:val="Standard1"/>
    <w:basedOn w:val="dmcFlietext"/>
    <w:link w:val="StandardChar"/>
    <w:qFormat/>
    <w:rsid w:val="00E95CCD"/>
    <w:pPr>
      <w:spacing w:line="360" w:lineRule="auto"/>
      <w:ind w:left="0"/>
    </w:pPr>
    <w:rPr>
      <w:rFonts w:ascii="Trebuchet MS" w:hAnsi="Trebuchet MS"/>
      <w:sz w:val="20"/>
      <w:szCs w:val="20"/>
    </w:rPr>
  </w:style>
  <w:style w:type="character" w:customStyle="1" w:styleId="dmcFlietextChar">
    <w:name w:val="dmc Fließtext Char"/>
    <w:basedOn w:val="DefaultParagraphFont"/>
    <w:link w:val="dmcFlietext"/>
    <w:rsid w:val="000E60EE"/>
    <w:rPr>
      <w:rFonts w:ascii="Frutiger 45 Light" w:hAnsi="Frutiger 45 Light"/>
      <w:color w:val="000000"/>
      <w:lang w:val="de-DE" w:eastAsia="de-DE"/>
    </w:rPr>
  </w:style>
  <w:style w:type="character" w:customStyle="1" w:styleId="StandardChar">
    <w:name w:val="Standard Char"/>
    <w:basedOn w:val="dmcFlietextChar"/>
    <w:link w:val="Standard1"/>
    <w:rsid w:val="00E95CCD"/>
    <w:rPr>
      <w:rFonts w:ascii="Trebuchet MS" w:hAnsi="Trebuchet MS"/>
      <w:color w:val="000000"/>
      <w:sz w:val="20"/>
      <w:szCs w:val="20"/>
      <w:lang w:val="de-DE" w:eastAsia="de-DE"/>
    </w:rPr>
  </w:style>
  <w:style w:type="paragraph" w:styleId="NormalWeb">
    <w:name w:val="Normal (Web)"/>
    <w:basedOn w:val="Normal"/>
    <w:uiPriority w:val="99"/>
    <w:semiHidden/>
    <w:unhideWhenUsed/>
    <w:rsid w:val="00762BB0"/>
    <w:rPr>
      <w:rFonts w:ascii="Times New Roman" w:hAnsi="Times New Roman"/>
      <w:sz w:val="24"/>
      <w:szCs w:val="24"/>
    </w:rPr>
  </w:style>
  <w:style w:type="character" w:customStyle="1" w:styleId="Heading1Char">
    <w:name w:val="Heading 1 Char"/>
    <w:basedOn w:val="DefaultParagraphFont"/>
    <w:link w:val="Heading1"/>
    <w:uiPriority w:val="9"/>
    <w:rsid w:val="0093572D"/>
    <w:rPr>
      <w:rFonts w:asciiTheme="majorHAnsi" w:eastAsiaTheme="majorEastAsia" w:hAnsiTheme="majorHAnsi" w:cstheme="majorBidi"/>
      <w:b/>
      <w:bCs/>
      <w:color w:val="365F91" w:themeColor="accent1" w:themeShade="BF"/>
      <w:sz w:val="24"/>
      <w:szCs w:val="24"/>
      <w:shd w:val="clear" w:color="auto" w:fill="F2F2F2" w:themeFill="background1" w:themeFillShade="F2"/>
    </w:rPr>
  </w:style>
  <w:style w:type="character" w:customStyle="1" w:styleId="Heading2Char">
    <w:name w:val="Heading 2 Char"/>
    <w:basedOn w:val="DefaultParagraphFont"/>
    <w:link w:val="Heading2"/>
    <w:uiPriority w:val="9"/>
    <w:rsid w:val="00E51F56"/>
    <w:rPr>
      <w:rFonts w:ascii="Tw Cen MT Condensed" w:eastAsiaTheme="majorEastAsia" w:hAnsi="Tw Cen MT Condensed" w:cs="Times New Roman"/>
      <w:b/>
      <w:bCs/>
      <w:color w:val="000000" w:themeColor="text1"/>
      <w:sz w:val="28"/>
      <w:szCs w:val="28"/>
    </w:rPr>
  </w:style>
  <w:style w:type="character" w:customStyle="1" w:styleId="Heading3Char">
    <w:name w:val="Heading 3 Char"/>
    <w:basedOn w:val="DefaultParagraphFont"/>
    <w:link w:val="Heading3"/>
    <w:uiPriority w:val="9"/>
    <w:rsid w:val="00F11A41"/>
    <w:rPr>
      <w:rFonts w:ascii="Trebuchet MS" w:eastAsiaTheme="majorEastAsia" w:hAnsi="Trebuchet MS" w:cstheme="majorBidi"/>
      <w:b/>
      <w:bCs/>
      <w:i/>
      <w:color w:val="595959" w:themeColor="text1" w:themeTint="A6"/>
      <w:sz w:val="20"/>
      <w:szCs w:val="20"/>
    </w:rPr>
  </w:style>
  <w:style w:type="character" w:customStyle="1" w:styleId="Heading4Char">
    <w:name w:val="Heading 4 Char"/>
    <w:basedOn w:val="DefaultParagraphFont"/>
    <w:link w:val="Heading4"/>
    <w:uiPriority w:val="9"/>
    <w:rsid w:val="00FD259B"/>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E21073"/>
    <w:rPr>
      <w:rFonts w:asciiTheme="majorHAnsi" w:eastAsiaTheme="majorEastAsia" w:hAnsiTheme="majorHAnsi" w:cstheme="majorBidi"/>
      <w:b/>
      <w:bCs/>
      <w:color w:val="548DD4" w:themeColor="text2" w:themeTint="99"/>
      <w:sz w:val="28"/>
      <w:szCs w:val="28"/>
    </w:rPr>
  </w:style>
  <w:style w:type="character" w:customStyle="1" w:styleId="Heading6Char">
    <w:name w:val="Heading 6 Char"/>
    <w:basedOn w:val="DefaultParagraphFont"/>
    <w:link w:val="Heading6"/>
    <w:uiPriority w:val="9"/>
    <w:semiHidden/>
    <w:rsid w:val="00FD259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D259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D259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D259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D259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D259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D259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D259B"/>
    <w:rPr>
      <w:rFonts w:asciiTheme="majorHAnsi" w:eastAsiaTheme="majorEastAsia" w:hAnsiTheme="majorHAnsi" w:cstheme="majorBidi"/>
      <w:i/>
      <w:iCs/>
      <w:spacing w:val="13"/>
      <w:sz w:val="24"/>
      <w:szCs w:val="24"/>
    </w:rPr>
  </w:style>
  <w:style w:type="character" w:styleId="Emphasis">
    <w:name w:val="Emphasis"/>
    <w:uiPriority w:val="20"/>
    <w:qFormat/>
    <w:rsid w:val="00FD259B"/>
    <w:rPr>
      <w:b/>
      <w:bCs/>
      <w:i/>
      <w:iCs/>
      <w:spacing w:val="10"/>
      <w:bdr w:val="none" w:sz="0" w:space="0" w:color="auto"/>
      <w:shd w:val="clear" w:color="auto" w:fill="auto"/>
    </w:rPr>
  </w:style>
  <w:style w:type="paragraph" w:styleId="NoSpacing">
    <w:name w:val="No Spacing"/>
    <w:basedOn w:val="Normal"/>
    <w:link w:val="NoSpacingChar"/>
    <w:uiPriority w:val="1"/>
    <w:qFormat/>
    <w:rsid w:val="00FD259B"/>
    <w:pPr>
      <w:spacing w:after="0" w:line="240" w:lineRule="auto"/>
    </w:pPr>
  </w:style>
  <w:style w:type="character" w:customStyle="1" w:styleId="NoSpacingChar">
    <w:name w:val="No Spacing Char"/>
    <w:basedOn w:val="DefaultParagraphFont"/>
    <w:link w:val="NoSpacing"/>
    <w:uiPriority w:val="1"/>
    <w:rsid w:val="007A5A94"/>
  </w:style>
  <w:style w:type="paragraph" w:styleId="ListParagraph">
    <w:name w:val="List Paragraph"/>
    <w:basedOn w:val="Normal"/>
    <w:link w:val="ListParagraphChar"/>
    <w:uiPriority w:val="34"/>
    <w:qFormat/>
    <w:rsid w:val="00FD259B"/>
    <w:pPr>
      <w:ind w:left="720"/>
      <w:contextualSpacing/>
    </w:pPr>
  </w:style>
  <w:style w:type="paragraph" w:styleId="Quote">
    <w:name w:val="Quote"/>
    <w:basedOn w:val="Normal"/>
    <w:next w:val="Normal"/>
    <w:link w:val="QuoteChar"/>
    <w:uiPriority w:val="29"/>
    <w:qFormat/>
    <w:rsid w:val="00FD259B"/>
    <w:pPr>
      <w:spacing w:before="200" w:after="0"/>
      <w:ind w:left="360" w:right="360"/>
    </w:pPr>
    <w:rPr>
      <w:i/>
      <w:iCs/>
    </w:rPr>
  </w:style>
  <w:style w:type="character" w:customStyle="1" w:styleId="QuoteChar">
    <w:name w:val="Quote Char"/>
    <w:basedOn w:val="DefaultParagraphFont"/>
    <w:link w:val="Quote"/>
    <w:uiPriority w:val="29"/>
    <w:rsid w:val="00FD259B"/>
    <w:rPr>
      <w:i/>
      <w:iCs/>
    </w:rPr>
  </w:style>
  <w:style w:type="paragraph" w:styleId="IntenseQuote">
    <w:name w:val="Intense Quote"/>
    <w:basedOn w:val="Normal"/>
    <w:next w:val="Normal"/>
    <w:link w:val="IntenseQuoteChar"/>
    <w:uiPriority w:val="30"/>
    <w:qFormat/>
    <w:rsid w:val="00FD259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D259B"/>
    <w:rPr>
      <w:b/>
      <w:bCs/>
      <w:i/>
      <w:iCs/>
    </w:rPr>
  </w:style>
  <w:style w:type="character" w:styleId="SubtleEmphasis">
    <w:name w:val="Subtle Emphasis"/>
    <w:uiPriority w:val="19"/>
    <w:qFormat/>
    <w:rsid w:val="00FD259B"/>
    <w:rPr>
      <w:i/>
      <w:iCs/>
    </w:rPr>
  </w:style>
  <w:style w:type="character" w:styleId="IntenseEmphasis">
    <w:name w:val="Intense Emphasis"/>
    <w:uiPriority w:val="21"/>
    <w:qFormat/>
    <w:rsid w:val="00FD259B"/>
    <w:rPr>
      <w:b/>
      <w:bCs/>
    </w:rPr>
  </w:style>
  <w:style w:type="character" w:styleId="SubtleReference">
    <w:name w:val="Subtle Reference"/>
    <w:uiPriority w:val="31"/>
    <w:qFormat/>
    <w:rsid w:val="00FD259B"/>
    <w:rPr>
      <w:smallCaps/>
    </w:rPr>
  </w:style>
  <w:style w:type="character" w:styleId="IntenseReference">
    <w:name w:val="Intense Reference"/>
    <w:uiPriority w:val="32"/>
    <w:qFormat/>
    <w:rsid w:val="00FD259B"/>
    <w:rPr>
      <w:smallCaps/>
      <w:spacing w:val="5"/>
      <w:u w:val="single"/>
    </w:rPr>
  </w:style>
  <w:style w:type="character" w:styleId="BookTitle">
    <w:name w:val="Book Title"/>
    <w:uiPriority w:val="33"/>
    <w:qFormat/>
    <w:rsid w:val="00FD259B"/>
    <w:rPr>
      <w:i/>
      <w:iCs/>
      <w:smallCaps/>
      <w:spacing w:val="5"/>
    </w:rPr>
  </w:style>
  <w:style w:type="paragraph" w:styleId="TOCHeading">
    <w:name w:val="TOC Heading"/>
    <w:basedOn w:val="Heading1"/>
    <w:next w:val="Normal"/>
    <w:uiPriority w:val="39"/>
    <w:unhideWhenUsed/>
    <w:qFormat/>
    <w:rsid w:val="00FD259B"/>
    <w:pPr>
      <w:outlineLvl w:val="9"/>
    </w:pPr>
  </w:style>
  <w:style w:type="paragraph" w:customStyle="1" w:styleId="SuperTitle">
    <w:name w:val="SuperTitle"/>
    <w:basedOn w:val="Title"/>
    <w:rsid w:val="007A5A94"/>
    <w:pPr>
      <w:keepNext/>
      <w:pBdr>
        <w:top w:val="single" w:sz="48" w:space="1" w:color="auto"/>
        <w:bottom w:val="none" w:sz="0" w:space="0" w:color="auto"/>
      </w:pBdr>
      <w:spacing w:before="2400"/>
      <w:jc w:val="right"/>
    </w:pPr>
    <w:rPr>
      <w:rFonts w:ascii="Arial Narrow" w:eastAsia="Times New Roman" w:hAnsi="Arial Narrow" w:cs="Times New Roman"/>
      <w:b/>
      <w:i/>
      <w:iCs/>
      <w:sz w:val="28"/>
      <w:szCs w:val="20"/>
      <w:lang w:bidi="ar-SA"/>
    </w:rPr>
  </w:style>
  <w:style w:type="paragraph" w:customStyle="1" w:styleId="Version">
    <w:name w:val="Version"/>
    <w:basedOn w:val="Title"/>
    <w:rsid w:val="007A5A94"/>
    <w:pPr>
      <w:keepNext/>
      <w:pBdr>
        <w:bottom w:val="none" w:sz="0" w:space="0" w:color="auto"/>
      </w:pBdr>
      <w:spacing w:before="480" w:after="240"/>
      <w:jc w:val="right"/>
    </w:pPr>
    <w:rPr>
      <w:rFonts w:ascii="Arial Narrow" w:eastAsia="Times New Roman" w:hAnsi="Arial Narrow" w:cs="Times New Roman"/>
      <w:b/>
      <w:i/>
      <w:iCs/>
      <w:sz w:val="24"/>
      <w:szCs w:val="20"/>
      <w:lang w:bidi="ar-SA"/>
    </w:rPr>
  </w:style>
  <w:style w:type="paragraph" w:styleId="ListBullet4">
    <w:name w:val="List Bullet 4"/>
    <w:basedOn w:val="List4"/>
    <w:rsid w:val="007A5A94"/>
    <w:pPr>
      <w:widowControl w:val="0"/>
      <w:numPr>
        <w:numId w:val="12"/>
      </w:numPr>
      <w:tabs>
        <w:tab w:val="left" w:pos="1361"/>
      </w:tabs>
      <w:spacing w:before="60" w:after="60"/>
      <w:contextualSpacing w:val="0"/>
    </w:pPr>
    <w:rPr>
      <w:rFonts w:eastAsiaTheme="minorHAnsi"/>
      <w:lang w:bidi="ar-SA"/>
    </w:rPr>
  </w:style>
  <w:style w:type="character" w:customStyle="1" w:styleId="FootnoteTextChar">
    <w:name w:val="Footnote Text Char"/>
    <w:basedOn w:val="DefaultParagraphFont"/>
    <w:link w:val="FootnoteText"/>
    <w:uiPriority w:val="99"/>
    <w:semiHidden/>
    <w:rsid w:val="007A5A94"/>
    <w:rPr>
      <w:sz w:val="14"/>
    </w:rPr>
  </w:style>
  <w:style w:type="paragraph" w:styleId="List4">
    <w:name w:val="List 4"/>
    <w:basedOn w:val="Normal"/>
    <w:uiPriority w:val="99"/>
    <w:semiHidden/>
    <w:unhideWhenUsed/>
    <w:rsid w:val="007A5A94"/>
    <w:pPr>
      <w:ind w:left="1440" w:hanging="360"/>
      <w:contextualSpacing/>
    </w:pPr>
  </w:style>
  <w:style w:type="table" w:styleId="TableGrid">
    <w:name w:val="Table Grid"/>
    <w:basedOn w:val="TableNormal"/>
    <w:uiPriority w:val="59"/>
    <w:rsid w:val="00A652F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ListParagraphChar">
    <w:name w:val="List Paragraph Char"/>
    <w:basedOn w:val="DefaultParagraphFont"/>
    <w:link w:val="ListParagraph"/>
    <w:uiPriority w:val="34"/>
    <w:rsid w:val="00A87202"/>
  </w:style>
  <w:style w:type="character" w:customStyle="1" w:styleId="apple-converted-space">
    <w:name w:val="apple-converted-space"/>
    <w:basedOn w:val="DefaultParagraphFont"/>
    <w:rsid w:val="001E2EFB"/>
  </w:style>
  <w:style w:type="character" w:customStyle="1" w:styleId="Mention1">
    <w:name w:val="Mention1"/>
    <w:basedOn w:val="DefaultParagraphFont"/>
    <w:uiPriority w:val="99"/>
    <w:semiHidden/>
    <w:unhideWhenUsed/>
    <w:rsid w:val="000F7181"/>
    <w:rPr>
      <w:color w:val="2B579A"/>
      <w:shd w:val="clear" w:color="auto" w:fill="E6E6E6"/>
    </w:rPr>
  </w:style>
  <w:style w:type="character" w:styleId="UnresolvedMention">
    <w:name w:val="Unresolved Mention"/>
    <w:basedOn w:val="DefaultParagraphFont"/>
    <w:uiPriority w:val="99"/>
    <w:semiHidden/>
    <w:unhideWhenUsed/>
    <w:rsid w:val="00D97A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1470">
      <w:bodyDiv w:val="1"/>
      <w:marLeft w:val="0"/>
      <w:marRight w:val="0"/>
      <w:marTop w:val="0"/>
      <w:marBottom w:val="0"/>
      <w:divBdr>
        <w:top w:val="none" w:sz="0" w:space="0" w:color="auto"/>
        <w:left w:val="none" w:sz="0" w:space="0" w:color="auto"/>
        <w:bottom w:val="none" w:sz="0" w:space="0" w:color="auto"/>
        <w:right w:val="none" w:sz="0" w:space="0" w:color="auto"/>
      </w:divBdr>
      <w:divsChild>
        <w:div w:id="637760216">
          <w:marLeft w:val="0"/>
          <w:marRight w:val="0"/>
          <w:marTop w:val="0"/>
          <w:marBottom w:val="0"/>
          <w:divBdr>
            <w:top w:val="none" w:sz="0" w:space="0" w:color="auto"/>
            <w:left w:val="none" w:sz="0" w:space="0" w:color="auto"/>
            <w:bottom w:val="none" w:sz="0" w:space="0" w:color="auto"/>
            <w:right w:val="none" w:sz="0" w:space="0" w:color="auto"/>
          </w:divBdr>
          <w:divsChild>
            <w:div w:id="199217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4675">
      <w:bodyDiv w:val="1"/>
      <w:marLeft w:val="0"/>
      <w:marRight w:val="0"/>
      <w:marTop w:val="0"/>
      <w:marBottom w:val="0"/>
      <w:divBdr>
        <w:top w:val="none" w:sz="0" w:space="0" w:color="auto"/>
        <w:left w:val="none" w:sz="0" w:space="0" w:color="auto"/>
        <w:bottom w:val="none" w:sz="0" w:space="0" w:color="auto"/>
        <w:right w:val="none" w:sz="0" w:space="0" w:color="auto"/>
      </w:divBdr>
    </w:div>
    <w:div w:id="22635079">
      <w:bodyDiv w:val="1"/>
      <w:marLeft w:val="0"/>
      <w:marRight w:val="0"/>
      <w:marTop w:val="0"/>
      <w:marBottom w:val="0"/>
      <w:divBdr>
        <w:top w:val="none" w:sz="0" w:space="0" w:color="auto"/>
        <w:left w:val="none" w:sz="0" w:space="0" w:color="auto"/>
        <w:bottom w:val="none" w:sz="0" w:space="0" w:color="auto"/>
        <w:right w:val="none" w:sz="0" w:space="0" w:color="auto"/>
      </w:divBdr>
    </w:div>
    <w:div w:id="25181832">
      <w:bodyDiv w:val="1"/>
      <w:marLeft w:val="0"/>
      <w:marRight w:val="0"/>
      <w:marTop w:val="0"/>
      <w:marBottom w:val="0"/>
      <w:divBdr>
        <w:top w:val="none" w:sz="0" w:space="0" w:color="auto"/>
        <w:left w:val="none" w:sz="0" w:space="0" w:color="auto"/>
        <w:bottom w:val="none" w:sz="0" w:space="0" w:color="auto"/>
        <w:right w:val="none" w:sz="0" w:space="0" w:color="auto"/>
      </w:divBdr>
    </w:div>
    <w:div w:id="38363867">
      <w:bodyDiv w:val="1"/>
      <w:marLeft w:val="0"/>
      <w:marRight w:val="0"/>
      <w:marTop w:val="0"/>
      <w:marBottom w:val="0"/>
      <w:divBdr>
        <w:top w:val="none" w:sz="0" w:space="0" w:color="auto"/>
        <w:left w:val="none" w:sz="0" w:space="0" w:color="auto"/>
        <w:bottom w:val="none" w:sz="0" w:space="0" w:color="auto"/>
        <w:right w:val="none" w:sz="0" w:space="0" w:color="auto"/>
      </w:divBdr>
      <w:divsChild>
        <w:div w:id="821771353">
          <w:marLeft w:val="0"/>
          <w:marRight w:val="0"/>
          <w:marTop w:val="0"/>
          <w:marBottom w:val="0"/>
          <w:divBdr>
            <w:top w:val="none" w:sz="0" w:space="0" w:color="auto"/>
            <w:left w:val="none" w:sz="0" w:space="0" w:color="auto"/>
            <w:bottom w:val="none" w:sz="0" w:space="0" w:color="auto"/>
            <w:right w:val="none" w:sz="0" w:space="0" w:color="auto"/>
          </w:divBdr>
          <w:divsChild>
            <w:div w:id="526600335">
              <w:marLeft w:val="0"/>
              <w:marRight w:val="0"/>
              <w:marTop w:val="0"/>
              <w:marBottom w:val="0"/>
              <w:divBdr>
                <w:top w:val="none" w:sz="0" w:space="0" w:color="auto"/>
                <w:left w:val="none" w:sz="0" w:space="0" w:color="auto"/>
                <w:bottom w:val="none" w:sz="0" w:space="0" w:color="auto"/>
                <w:right w:val="none" w:sz="0" w:space="0" w:color="auto"/>
              </w:divBdr>
            </w:div>
          </w:divsChild>
        </w:div>
        <w:div w:id="1664820135">
          <w:marLeft w:val="0"/>
          <w:marRight w:val="0"/>
          <w:marTop w:val="0"/>
          <w:marBottom w:val="0"/>
          <w:divBdr>
            <w:top w:val="none" w:sz="0" w:space="0" w:color="auto"/>
            <w:left w:val="none" w:sz="0" w:space="0" w:color="auto"/>
            <w:bottom w:val="none" w:sz="0" w:space="0" w:color="auto"/>
            <w:right w:val="none" w:sz="0" w:space="0" w:color="auto"/>
          </w:divBdr>
          <w:divsChild>
            <w:div w:id="804934287">
              <w:marLeft w:val="0"/>
              <w:marRight w:val="0"/>
              <w:marTop w:val="0"/>
              <w:marBottom w:val="0"/>
              <w:divBdr>
                <w:top w:val="none" w:sz="0" w:space="0" w:color="auto"/>
                <w:left w:val="none" w:sz="0" w:space="0" w:color="auto"/>
                <w:bottom w:val="none" w:sz="0" w:space="0" w:color="auto"/>
                <w:right w:val="none" w:sz="0" w:space="0" w:color="auto"/>
              </w:divBdr>
            </w:div>
          </w:divsChild>
        </w:div>
        <w:div w:id="2025475448">
          <w:marLeft w:val="0"/>
          <w:marRight w:val="0"/>
          <w:marTop w:val="0"/>
          <w:marBottom w:val="0"/>
          <w:divBdr>
            <w:top w:val="none" w:sz="0" w:space="0" w:color="auto"/>
            <w:left w:val="none" w:sz="0" w:space="0" w:color="auto"/>
            <w:bottom w:val="none" w:sz="0" w:space="0" w:color="auto"/>
            <w:right w:val="none" w:sz="0" w:space="0" w:color="auto"/>
          </w:divBdr>
          <w:divsChild>
            <w:div w:id="1157190278">
              <w:marLeft w:val="0"/>
              <w:marRight w:val="0"/>
              <w:marTop w:val="0"/>
              <w:marBottom w:val="0"/>
              <w:divBdr>
                <w:top w:val="none" w:sz="0" w:space="0" w:color="auto"/>
                <w:left w:val="none" w:sz="0" w:space="0" w:color="auto"/>
                <w:bottom w:val="none" w:sz="0" w:space="0" w:color="auto"/>
                <w:right w:val="none" w:sz="0" w:space="0" w:color="auto"/>
              </w:divBdr>
            </w:div>
          </w:divsChild>
        </w:div>
        <w:div w:id="306671381">
          <w:marLeft w:val="0"/>
          <w:marRight w:val="0"/>
          <w:marTop w:val="0"/>
          <w:marBottom w:val="0"/>
          <w:divBdr>
            <w:top w:val="none" w:sz="0" w:space="0" w:color="auto"/>
            <w:left w:val="none" w:sz="0" w:space="0" w:color="auto"/>
            <w:bottom w:val="none" w:sz="0" w:space="0" w:color="auto"/>
            <w:right w:val="none" w:sz="0" w:space="0" w:color="auto"/>
          </w:divBdr>
          <w:divsChild>
            <w:div w:id="292100325">
              <w:marLeft w:val="0"/>
              <w:marRight w:val="0"/>
              <w:marTop w:val="0"/>
              <w:marBottom w:val="0"/>
              <w:divBdr>
                <w:top w:val="none" w:sz="0" w:space="0" w:color="auto"/>
                <w:left w:val="none" w:sz="0" w:space="0" w:color="auto"/>
                <w:bottom w:val="none" w:sz="0" w:space="0" w:color="auto"/>
                <w:right w:val="none" w:sz="0" w:space="0" w:color="auto"/>
              </w:divBdr>
            </w:div>
          </w:divsChild>
        </w:div>
        <w:div w:id="1006443479">
          <w:marLeft w:val="0"/>
          <w:marRight w:val="0"/>
          <w:marTop w:val="0"/>
          <w:marBottom w:val="0"/>
          <w:divBdr>
            <w:top w:val="none" w:sz="0" w:space="0" w:color="auto"/>
            <w:left w:val="none" w:sz="0" w:space="0" w:color="auto"/>
            <w:bottom w:val="none" w:sz="0" w:space="0" w:color="auto"/>
            <w:right w:val="none" w:sz="0" w:space="0" w:color="auto"/>
          </w:divBdr>
          <w:divsChild>
            <w:div w:id="648704213">
              <w:marLeft w:val="0"/>
              <w:marRight w:val="0"/>
              <w:marTop w:val="0"/>
              <w:marBottom w:val="0"/>
              <w:divBdr>
                <w:top w:val="none" w:sz="0" w:space="0" w:color="auto"/>
                <w:left w:val="none" w:sz="0" w:space="0" w:color="auto"/>
                <w:bottom w:val="none" w:sz="0" w:space="0" w:color="auto"/>
                <w:right w:val="none" w:sz="0" w:space="0" w:color="auto"/>
              </w:divBdr>
            </w:div>
          </w:divsChild>
        </w:div>
        <w:div w:id="1226530640">
          <w:marLeft w:val="0"/>
          <w:marRight w:val="0"/>
          <w:marTop w:val="0"/>
          <w:marBottom w:val="0"/>
          <w:divBdr>
            <w:top w:val="none" w:sz="0" w:space="0" w:color="auto"/>
            <w:left w:val="none" w:sz="0" w:space="0" w:color="auto"/>
            <w:bottom w:val="none" w:sz="0" w:space="0" w:color="auto"/>
            <w:right w:val="none" w:sz="0" w:space="0" w:color="auto"/>
          </w:divBdr>
          <w:divsChild>
            <w:div w:id="156653603">
              <w:marLeft w:val="0"/>
              <w:marRight w:val="0"/>
              <w:marTop w:val="0"/>
              <w:marBottom w:val="0"/>
              <w:divBdr>
                <w:top w:val="none" w:sz="0" w:space="0" w:color="auto"/>
                <w:left w:val="none" w:sz="0" w:space="0" w:color="auto"/>
                <w:bottom w:val="none" w:sz="0" w:space="0" w:color="auto"/>
                <w:right w:val="none" w:sz="0" w:space="0" w:color="auto"/>
              </w:divBdr>
            </w:div>
          </w:divsChild>
        </w:div>
        <w:div w:id="644430322">
          <w:marLeft w:val="0"/>
          <w:marRight w:val="0"/>
          <w:marTop w:val="0"/>
          <w:marBottom w:val="0"/>
          <w:divBdr>
            <w:top w:val="none" w:sz="0" w:space="0" w:color="auto"/>
            <w:left w:val="none" w:sz="0" w:space="0" w:color="auto"/>
            <w:bottom w:val="none" w:sz="0" w:space="0" w:color="auto"/>
            <w:right w:val="none" w:sz="0" w:space="0" w:color="auto"/>
          </w:divBdr>
          <w:divsChild>
            <w:div w:id="908267078">
              <w:marLeft w:val="0"/>
              <w:marRight w:val="0"/>
              <w:marTop w:val="0"/>
              <w:marBottom w:val="0"/>
              <w:divBdr>
                <w:top w:val="none" w:sz="0" w:space="0" w:color="auto"/>
                <w:left w:val="none" w:sz="0" w:space="0" w:color="auto"/>
                <w:bottom w:val="none" w:sz="0" w:space="0" w:color="auto"/>
                <w:right w:val="none" w:sz="0" w:space="0" w:color="auto"/>
              </w:divBdr>
            </w:div>
          </w:divsChild>
        </w:div>
        <w:div w:id="1673220668">
          <w:marLeft w:val="0"/>
          <w:marRight w:val="0"/>
          <w:marTop w:val="0"/>
          <w:marBottom w:val="0"/>
          <w:divBdr>
            <w:top w:val="none" w:sz="0" w:space="0" w:color="auto"/>
            <w:left w:val="none" w:sz="0" w:space="0" w:color="auto"/>
            <w:bottom w:val="none" w:sz="0" w:space="0" w:color="auto"/>
            <w:right w:val="none" w:sz="0" w:space="0" w:color="auto"/>
          </w:divBdr>
          <w:divsChild>
            <w:div w:id="309600718">
              <w:marLeft w:val="0"/>
              <w:marRight w:val="0"/>
              <w:marTop w:val="0"/>
              <w:marBottom w:val="0"/>
              <w:divBdr>
                <w:top w:val="none" w:sz="0" w:space="0" w:color="auto"/>
                <w:left w:val="none" w:sz="0" w:space="0" w:color="auto"/>
                <w:bottom w:val="none" w:sz="0" w:space="0" w:color="auto"/>
                <w:right w:val="none" w:sz="0" w:space="0" w:color="auto"/>
              </w:divBdr>
            </w:div>
          </w:divsChild>
        </w:div>
        <w:div w:id="1735006034">
          <w:marLeft w:val="0"/>
          <w:marRight w:val="0"/>
          <w:marTop w:val="0"/>
          <w:marBottom w:val="0"/>
          <w:divBdr>
            <w:top w:val="none" w:sz="0" w:space="0" w:color="auto"/>
            <w:left w:val="none" w:sz="0" w:space="0" w:color="auto"/>
            <w:bottom w:val="none" w:sz="0" w:space="0" w:color="auto"/>
            <w:right w:val="none" w:sz="0" w:space="0" w:color="auto"/>
          </w:divBdr>
          <w:divsChild>
            <w:div w:id="1753698442">
              <w:marLeft w:val="0"/>
              <w:marRight w:val="0"/>
              <w:marTop w:val="0"/>
              <w:marBottom w:val="0"/>
              <w:divBdr>
                <w:top w:val="none" w:sz="0" w:space="0" w:color="auto"/>
                <w:left w:val="none" w:sz="0" w:space="0" w:color="auto"/>
                <w:bottom w:val="none" w:sz="0" w:space="0" w:color="auto"/>
                <w:right w:val="none" w:sz="0" w:space="0" w:color="auto"/>
              </w:divBdr>
            </w:div>
          </w:divsChild>
        </w:div>
        <w:div w:id="959989998">
          <w:marLeft w:val="0"/>
          <w:marRight w:val="0"/>
          <w:marTop w:val="0"/>
          <w:marBottom w:val="0"/>
          <w:divBdr>
            <w:top w:val="none" w:sz="0" w:space="0" w:color="auto"/>
            <w:left w:val="none" w:sz="0" w:space="0" w:color="auto"/>
            <w:bottom w:val="none" w:sz="0" w:space="0" w:color="auto"/>
            <w:right w:val="none" w:sz="0" w:space="0" w:color="auto"/>
          </w:divBdr>
          <w:divsChild>
            <w:div w:id="1124467110">
              <w:marLeft w:val="0"/>
              <w:marRight w:val="0"/>
              <w:marTop w:val="0"/>
              <w:marBottom w:val="0"/>
              <w:divBdr>
                <w:top w:val="none" w:sz="0" w:space="0" w:color="auto"/>
                <w:left w:val="none" w:sz="0" w:space="0" w:color="auto"/>
                <w:bottom w:val="none" w:sz="0" w:space="0" w:color="auto"/>
                <w:right w:val="none" w:sz="0" w:space="0" w:color="auto"/>
              </w:divBdr>
            </w:div>
          </w:divsChild>
        </w:div>
        <w:div w:id="210574392">
          <w:marLeft w:val="0"/>
          <w:marRight w:val="0"/>
          <w:marTop w:val="0"/>
          <w:marBottom w:val="0"/>
          <w:divBdr>
            <w:top w:val="none" w:sz="0" w:space="0" w:color="auto"/>
            <w:left w:val="none" w:sz="0" w:space="0" w:color="auto"/>
            <w:bottom w:val="none" w:sz="0" w:space="0" w:color="auto"/>
            <w:right w:val="none" w:sz="0" w:space="0" w:color="auto"/>
          </w:divBdr>
          <w:divsChild>
            <w:div w:id="2141412492">
              <w:marLeft w:val="0"/>
              <w:marRight w:val="0"/>
              <w:marTop w:val="0"/>
              <w:marBottom w:val="0"/>
              <w:divBdr>
                <w:top w:val="none" w:sz="0" w:space="0" w:color="auto"/>
                <w:left w:val="none" w:sz="0" w:space="0" w:color="auto"/>
                <w:bottom w:val="none" w:sz="0" w:space="0" w:color="auto"/>
                <w:right w:val="none" w:sz="0" w:space="0" w:color="auto"/>
              </w:divBdr>
            </w:div>
          </w:divsChild>
        </w:div>
        <w:div w:id="1023432730">
          <w:marLeft w:val="0"/>
          <w:marRight w:val="0"/>
          <w:marTop w:val="0"/>
          <w:marBottom w:val="0"/>
          <w:divBdr>
            <w:top w:val="none" w:sz="0" w:space="0" w:color="auto"/>
            <w:left w:val="none" w:sz="0" w:space="0" w:color="auto"/>
            <w:bottom w:val="none" w:sz="0" w:space="0" w:color="auto"/>
            <w:right w:val="none" w:sz="0" w:space="0" w:color="auto"/>
          </w:divBdr>
          <w:divsChild>
            <w:div w:id="6147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25">
      <w:bodyDiv w:val="1"/>
      <w:marLeft w:val="0"/>
      <w:marRight w:val="0"/>
      <w:marTop w:val="0"/>
      <w:marBottom w:val="0"/>
      <w:divBdr>
        <w:top w:val="none" w:sz="0" w:space="0" w:color="auto"/>
        <w:left w:val="none" w:sz="0" w:space="0" w:color="auto"/>
        <w:bottom w:val="none" w:sz="0" w:space="0" w:color="auto"/>
        <w:right w:val="none" w:sz="0" w:space="0" w:color="auto"/>
      </w:divBdr>
    </w:div>
    <w:div w:id="77556668">
      <w:bodyDiv w:val="1"/>
      <w:marLeft w:val="0"/>
      <w:marRight w:val="0"/>
      <w:marTop w:val="0"/>
      <w:marBottom w:val="0"/>
      <w:divBdr>
        <w:top w:val="none" w:sz="0" w:space="0" w:color="auto"/>
        <w:left w:val="none" w:sz="0" w:space="0" w:color="auto"/>
        <w:bottom w:val="none" w:sz="0" w:space="0" w:color="auto"/>
        <w:right w:val="none" w:sz="0" w:space="0" w:color="auto"/>
      </w:divBdr>
      <w:divsChild>
        <w:div w:id="1877085422">
          <w:marLeft w:val="0"/>
          <w:marRight w:val="0"/>
          <w:marTop w:val="0"/>
          <w:marBottom w:val="0"/>
          <w:divBdr>
            <w:top w:val="none" w:sz="0" w:space="0" w:color="auto"/>
            <w:left w:val="none" w:sz="0" w:space="0" w:color="auto"/>
            <w:bottom w:val="none" w:sz="0" w:space="0" w:color="auto"/>
            <w:right w:val="none" w:sz="0" w:space="0" w:color="auto"/>
          </w:divBdr>
          <w:divsChild>
            <w:div w:id="83912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1367">
      <w:bodyDiv w:val="1"/>
      <w:marLeft w:val="0"/>
      <w:marRight w:val="0"/>
      <w:marTop w:val="0"/>
      <w:marBottom w:val="0"/>
      <w:divBdr>
        <w:top w:val="none" w:sz="0" w:space="0" w:color="auto"/>
        <w:left w:val="none" w:sz="0" w:space="0" w:color="auto"/>
        <w:bottom w:val="none" w:sz="0" w:space="0" w:color="auto"/>
        <w:right w:val="none" w:sz="0" w:space="0" w:color="auto"/>
      </w:divBdr>
    </w:div>
    <w:div w:id="127668734">
      <w:bodyDiv w:val="1"/>
      <w:marLeft w:val="0"/>
      <w:marRight w:val="0"/>
      <w:marTop w:val="0"/>
      <w:marBottom w:val="0"/>
      <w:divBdr>
        <w:top w:val="none" w:sz="0" w:space="0" w:color="auto"/>
        <w:left w:val="none" w:sz="0" w:space="0" w:color="auto"/>
        <w:bottom w:val="none" w:sz="0" w:space="0" w:color="auto"/>
        <w:right w:val="none" w:sz="0" w:space="0" w:color="auto"/>
      </w:divBdr>
    </w:div>
    <w:div w:id="300312852">
      <w:bodyDiv w:val="1"/>
      <w:marLeft w:val="0"/>
      <w:marRight w:val="0"/>
      <w:marTop w:val="0"/>
      <w:marBottom w:val="0"/>
      <w:divBdr>
        <w:top w:val="none" w:sz="0" w:space="0" w:color="auto"/>
        <w:left w:val="none" w:sz="0" w:space="0" w:color="auto"/>
        <w:bottom w:val="none" w:sz="0" w:space="0" w:color="auto"/>
        <w:right w:val="none" w:sz="0" w:space="0" w:color="auto"/>
      </w:divBdr>
    </w:div>
    <w:div w:id="350767769">
      <w:bodyDiv w:val="1"/>
      <w:marLeft w:val="0"/>
      <w:marRight w:val="0"/>
      <w:marTop w:val="0"/>
      <w:marBottom w:val="0"/>
      <w:divBdr>
        <w:top w:val="none" w:sz="0" w:space="0" w:color="auto"/>
        <w:left w:val="none" w:sz="0" w:space="0" w:color="auto"/>
        <w:bottom w:val="none" w:sz="0" w:space="0" w:color="auto"/>
        <w:right w:val="none" w:sz="0" w:space="0" w:color="auto"/>
      </w:divBdr>
    </w:div>
    <w:div w:id="394205216">
      <w:bodyDiv w:val="1"/>
      <w:marLeft w:val="0"/>
      <w:marRight w:val="0"/>
      <w:marTop w:val="0"/>
      <w:marBottom w:val="0"/>
      <w:divBdr>
        <w:top w:val="none" w:sz="0" w:space="0" w:color="auto"/>
        <w:left w:val="none" w:sz="0" w:space="0" w:color="auto"/>
        <w:bottom w:val="none" w:sz="0" w:space="0" w:color="auto"/>
        <w:right w:val="none" w:sz="0" w:space="0" w:color="auto"/>
      </w:divBdr>
      <w:divsChild>
        <w:div w:id="1329291358">
          <w:marLeft w:val="-433"/>
          <w:marRight w:val="0"/>
          <w:marTop w:val="0"/>
          <w:marBottom w:val="0"/>
          <w:divBdr>
            <w:top w:val="none" w:sz="0" w:space="0" w:color="auto"/>
            <w:left w:val="none" w:sz="0" w:space="0" w:color="auto"/>
            <w:bottom w:val="none" w:sz="0" w:space="0" w:color="auto"/>
            <w:right w:val="none" w:sz="0" w:space="0" w:color="auto"/>
          </w:divBdr>
        </w:div>
      </w:divsChild>
    </w:div>
    <w:div w:id="399059941">
      <w:bodyDiv w:val="1"/>
      <w:marLeft w:val="0"/>
      <w:marRight w:val="0"/>
      <w:marTop w:val="0"/>
      <w:marBottom w:val="0"/>
      <w:divBdr>
        <w:top w:val="none" w:sz="0" w:space="0" w:color="auto"/>
        <w:left w:val="none" w:sz="0" w:space="0" w:color="auto"/>
        <w:bottom w:val="none" w:sz="0" w:space="0" w:color="auto"/>
        <w:right w:val="none" w:sz="0" w:space="0" w:color="auto"/>
      </w:divBdr>
    </w:div>
    <w:div w:id="457719121">
      <w:bodyDiv w:val="1"/>
      <w:marLeft w:val="0"/>
      <w:marRight w:val="0"/>
      <w:marTop w:val="0"/>
      <w:marBottom w:val="0"/>
      <w:divBdr>
        <w:top w:val="none" w:sz="0" w:space="0" w:color="auto"/>
        <w:left w:val="none" w:sz="0" w:space="0" w:color="auto"/>
        <w:bottom w:val="none" w:sz="0" w:space="0" w:color="auto"/>
        <w:right w:val="none" w:sz="0" w:space="0" w:color="auto"/>
      </w:divBdr>
      <w:divsChild>
        <w:div w:id="1816950921">
          <w:marLeft w:val="0"/>
          <w:marRight w:val="0"/>
          <w:marTop w:val="0"/>
          <w:marBottom w:val="0"/>
          <w:divBdr>
            <w:top w:val="none" w:sz="0" w:space="0" w:color="auto"/>
            <w:left w:val="none" w:sz="0" w:space="0" w:color="auto"/>
            <w:bottom w:val="none" w:sz="0" w:space="0" w:color="auto"/>
            <w:right w:val="none" w:sz="0" w:space="0" w:color="auto"/>
          </w:divBdr>
        </w:div>
        <w:div w:id="1066144066">
          <w:marLeft w:val="0"/>
          <w:marRight w:val="0"/>
          <w:marTop w:val="0"/>
          <w:marBottom w:val="0"/>
          <w:divBdr>
            <w:top w:val="none" w:sz="0" w:space="0" w:color="auto"/>
            <w:left w:val="none" w:sz="0" w:space="0" w:color="auto"/>
            <w:bottom w:val="none" w:sz="0" w:space="0" w:color="auto"/>
            <w:right w:val="none" w:sz="0" w:space="0" w:color="auto"/>
          </w:divBdr>
        </w:div>
      </w:divsChild>
    </w:div>
    <w:div w:id="573273375">
      <w:bodyDiv w:val="1"/>
      <w:marLeft w:val="0"/>
      <w:marRight w:val="0"/>
      <w:marTop w:val="0"/>
      <w:marBottom w:val="0"/>
      <w:divBdr>
        <w:top w:val="none" w:sz="0" w:space="0" w:color="auto"/>
        <w:left w:val="none" w:sz="0" w:space="0" w:color="auto"/>
        <w:bottom w:val="none" w:sz="0" w:space="0" w:color="auto"/>
        <w:right w:val="none" w:sz="0" w:space="0" w:color="auto"/>
      </w:divBdr>
      <w:divsChild>
        <w:div w:id="998924726">
          <w:marLeft w:val="0"/>
          <w:marRight w:val="0"/>
          <w:marTop w:val="0"/>
          <w:marBottom w:val="0"/>
          <w:divBdr>
            <w:top w:val="none" w:sz="0" w:space="0" w:color="auto"/>
            <w:left w:val="none" w:sz="0" w:space="0" w:color="auto"/>
            <w:bottom w:val="none" w:sz="0" w:space="0" w:color="auto"/>
            <w:right w:val="none" w:sz="0" w:space="0" w:color="auto"/>
          </w:divBdr>
          <w:divsChild>
            <w:div w:id="27768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91387">
      <w:bodyDiv w:val="1"/>
      <w:marLeft w:val="0"/>
      <w:marRight w:val="0"/>
      <w:marTop w:val="0"/>
      <w:marBottom w:val="0"/>
      <w:divBdr>
        <w:top w:val="none" w:sz="0" w:space="0" w:color="auto"/>
        <w:left w:val="none" w:sz="0" w:space="0" w:color="auto"/>
        <w:bottom w:val="none" w:sz="0" w:space="0" w:color="auto"/>
        <w:right w:val="none" w:sz="0" w:space="0" w:color="auto"/>
      </w:divBdr>
    </w:div>
    <w:div w:id="602423137">
      <w:bodyDiv w:val="1"/>
      <w:marLeft w:val="0"/>
      <w:marRight w:val="0"/>
      <w:marTop w:val="0"/>
      <w:marBottom w:val="0"/>
      <w:divBdr>
        <w:top w:val="none" w:sz="0" w:space="0" w:color="auto"/>
        <w:left w:val="none" w:sz="0" w:space="0" w:color="auto"/>
        <w:bottom w:val="none" w:sz="0" w:space="0" w:color="auto"/>
        <w:right w:val="none" w:sz="0" w:space="0" w:color="auto"/>
      </w:divBdr>
    </w:div>
    <w:div w:id="621498496">
      <w:bodyDiv w:val="1"/>
      <w:marLeft w:val="0"/>
      <w:marRight w:val="0"/>
      <w:marTop w:val="0"/>
      <w:marBottom w:val="0"/>
      <w:divBdr>
        <w:top w:val="none" w:sz="0" w:space="0" w:color="auto"/>
        <w:left w:val="none" w:sz="0" w:space="0" w:color="auto"/>
        <w:bottom w:val="none" w:sz="0" w:space="0" w:color="auto"/>
        <w:right w:val="none" w:sz="0" w:space="0" w:color="auto"/>
      </w:divBdr>
      <w:divsChild>
        <w:div w:id="954018219">
          <w:marLeft w:val="0"/>
          <w:marRight w:val="0"/>
          <w:marTop w:val="0"/>
          <w:marBottom w:val="0"/>
          <w:divBdr>
            <w:top w:val="none" w:sz="0" w:space="0" w:color="auto"/>
            <w:left w:val="none" w:sz="0" w:space="0" w:color="auto"/>
            <w:bottom w:val="none" w:sz="0" w:space="0" w:color="auto"/>
            <w:right w:val="none" w:sz="0" w:space="0" w:color="auto"/>
          </w:divBdr>
          <w:divsChild>
            <w:div w:id="724570495">
              <w:marLeft w:val="0"/>
              <w:marRight w:val="0"/>
              <w:marTop w:val="0"/>
              <w:marBottom w:val="0"/>
              <w:divBdr>
                <w:top w:val="none" w:sz="0" w:space="0" w:color="auto"/>
                <w:left w:val="none" w:sz="0" w:space="0" w:color="auto"/>
                <w:bottom w:val="none" w:sz="0" w:space="0" w:color="auto"/>
                <w:right w:val="none" w:sz="0" w:space="0" w:color="auto"/>
              </w:divBdr>
            </w:div>
            <w:div w:id="1129979628">
              <w:marLeft w:val="0"/>
              <w:marRight w:val="0"/>
              <w:marTop w:val="0"/>
              <w:marBottom w:val="0"/>
              <w:divBdr>
                <w:top w:val="none" w:sz="0" w:space="0" w:color="auto"/>
                <w:left w:val="none" w:sz="0" w:space="0" w:color="auto"/>
                <w:bottom w:val="none" w:sz="0" w:space="0" w:color="auto"/>
                <w:right w:val="none" w:sz="0" w:space="0" w:color="auto"/>
              </w:divBdr>
            </w:div>
            <w:div w:id="1391344995">
              <w:marLeft w:val="0"/>
              <w:marRight w:val="0"/>
              <w:marTop w:val="0"/>
              <w:marBottom w:val="0"/>
              <w:divBdr>
                <w:top w:val="none" w:sz="0" w:space="0" w:color="auto"/>
                <w:left w:val="none" w:sz="0" w:space="0" w:color="auto"/>
                <w:bottom w:val="none" w:sz="0" w:space="0" w:color="auto"/>
                <w:right w:val="none" w:sz="0" w:space="0" w:color="auto"/>
              </w:divBdr>
            </w:div>
            <w:div w:id="642195189">
              <w:marLeft w:val="0"/>
              <w:marRight w:val="0"/>
              <w:marTop w:val="0"/>
              <w:marBottom w:val="0"/>
              <w:divBdr>
                <w:top w:val="none" w:sz="0" w:space="0" w:color="auto"/>
                <w:left w:val="none" w:sz="0" w:space="0" w:color="auto"/>
                <w:bottom w:val="none" w:sz="0" w:space="0" w:color="auto"/>
                <w:right w:val="none" w:sz="0" w:space="0" w:color="auto"/>
              </w:divBdr>
            </w:div>
            <w:div w:id="955604752">
              <w:marLeft w:val="0"/>
              <w:marRight w:val="0"/>
              <w:marTop w:val="0"/>
              <w:marBottom w:val="0"/>
              <w:divBdr>
                <w:top w:val="none" w:sz="0" w:space="0" w:color="auto"/>
                <w:left w:val="none" w:sz="0" w:space="0" w:color="auto"/>
                <w:bottom w:val="none" w:sz="0" w:space="0" w:color="auto"/>
                <w:right w:val="none" w:sz="0" w:space="0" w:color="auto"/>
              </w:divBdr>
            </w:div>
            <w:div w:id="321003751">
              <w:marLeft w:val="0"/>
              <w:marRight w:val="0"/>
              <w:marTop w:val="0"/>
              <w:marBottom w:val="0"/>
              <w:divBdr>
                <w:top w:val="none" w:sz="0" w:space="0" w:color="auto"/>
                <w:left w:val="none" w:sz="0" w:space="0" w:color="auto"/>
                <w:bottom w:val="none" w:sz="0" w:space="0" w:color="auto"/>
                <w:right w:val="none" w:sz="0" w:space="0" w:color="auto"/>
              </w:divBdr>
            </w:div>
            <w:div w:id="1511721221">
              <w:marLeft w:val="0"/>
              <w:marRight w:val="0"/>
              <w:marTop w:val="0"/>
              <w:marBottom w:val="0"/>
              <w:divBdr>
                <w:top w:val="none" w:sz="0" w:space="0" w:color="auto"/>
                <w:left w:val="none" w:sz="0" w:space="0" w:color="auto"/>
                <w:bottom w:val="none" w:sz="0" w:space="0" w:color="auto"/>
                <w:right w:val="none" w:sz="0" w:space="0" w:color="auto"/>
              </w:divBdr>
            </w:div>
            <w:div w:id="249169346">
              <w:marLeft w:val="0"/>
              <w:marRight w:val="0"/>
              <w:marTop w:val="0"/>
              <w:marBottom w:val="0"/>
              <w:divBdr>
                <w:top w:val="none" w:sz="0" w:space="0" w:color="auto"/>
                <w:left w:val="none" w:sz="0" w:space="0" w:color="auto"/>
                <w:bottom w:val="none" w:sz="0" w:space="0" w:color="auto"/>
                <w:right w:val="none" w:sz="0" w:space="0" w:color="auto"/>
              </w:divBdr>
            </w:div>
            <w:div w:id="1676029046">
              <w:marLeft w:val="0"/>
              <w:marRight w:val="0"/>
              <w:marTop w:val="0"/>
              <w:marBottom w:val="0"/>
              <w:divBdr>
                <w:top w:val="none" w:sz="0" w:space="0" w:color="auto"/>
                <w:left w:val="none" w:sz="0" w:space="0" w:color="auto"/>
                <w:bottom w:val="none" w:sz="0" w:space="0" w:color="auto"/>
                <w:right w:val="none" w:sz="0" w:space="0" w:color="auto"/>
              </w:divBdr>
            </w:div>
            <w:div w:id="1192114402">
              <w:marLeft w:val="0"/>
              <w:marRight w:val="0"/>
              <w:marTop w:val="0"/>
              <w:marBottom w:val="0"/>
              <w:divBdr>
                <w:top w:val="none" w:sz="0" w:space="0" w:color="auto"/>
                <w:left w:val="none" w:sz="0" w:space="0" w:color="auto"/>
                <w:bottom w:val="none" w:sz="0" w:space="0" w:color="auto"/>
                <w:right w:val="none" w:sz="0" w:space="0" w:color="auto"/>
              </w:divBdr>
            </w:div>
            <w:div w:id="1602912019">
              <w:marLeft w:val="0"/>
              <w:marRight w:val="0"/>
              <w:marTop w:val="0"/>
              <w:marBottom w:val="0"/>
              <w:divBdr>
                <w:top w:val="none" w:sz="0" w:space="0" w:color="auto"/>
                <w:left w:val="none" w:sz="0" w:space="0" w:color="auto"/>
                <w:bottom w:val="none" w:sz="0" w:space="0" w:color="auto"/>
                <w:right w:val="none" w:sz="0" w:space="0" w:color="auto"/>
              </w:divBdr>
            </w:div>
            <w:div w:id="936837777">
              <w:marLeft w:val="0"/>
              <w:marRight w:val="0"/>
              <w:marTop w:val="0"/>
              <w:marBottom w:val="0"/>
              <w:divBdr>
                <w:top w:val="none" w:sz="0" w:space="0" w:color="auto"/>
                <w:left w:val="none" w:sz="0" w:space="0" w:color="auto"/>
                <w:bottom w:val="none" w:sz="0" w:space="0" w:color="auto"/>
                <w:right w:val="none" w:sz="0" w:space="0" w:color="auto"/>
              </w:divBdr>
            </w:div>
            <w:div w:id="191315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97597">
      <w:bodyDiv w:val="1"/>
      <w:marLeft w:val="0"/>
      <w:marRight w:val="0"/>
      <w:marTop w:val="0"/>
      <w:marBottom w:val="0"/>
      <w:divBdr>
        <w:top w:val="none" w:sz="0" w:space="0" w:color="auto"/>
        <w:left w:val="none" w:sz="0" w:space="0" w:color="auto"/>
        <w:bottom w:val="none" w:sz="0" w:space="0" w:color="auto"/>
        <w:right w:val="none" w:sz="0" w:space="0" w:color="auto"/>
      </w:divBdr>
    </w:div>
    <w:div w:id="772281864">
      <w:bodyDiv w:val="1"/>
      <w:marLeft w:val="0"/>
      <w:marRight w:val="0"/>
      <w:marTop w:val="0"/>
      <w:marBottom w:val="0"/>
      <w:divBdr>
        <w:top w:val="none" w:sz="0" w:space="0" w:color="auto"/>
        <w:left w:val="none" w:sz="0" w:space="0" w:color="auto"/>
        <w:bottom w:val="none" w:sz="0" w:space="0" w:color="auto"/>
        <w:right w:val="none" w:sz="0" w:space="0" w:color="auto"/>
      </w:divBdr>
    </w:div>
    <w:div w:id="806046374">
      <w:bodyDiv w:val="1"/>
      <w:marLeft w:val="0"/>
      <w:marRight w:val="0"/>
      <w:marTop w:val="0"/>
      <w:marBottom w:val="0"/>
      <w:divBdr>
        <w:top w:val="none" w:sz="0" w:space="0" w:color="auto"/>
        <w:left w:val="none" w:sz="0" w:space="0" w:color="auto"/>
        <w:bottom w:val="none" w:sz="0" w:space="0" w:color="auto"/>
        <w:right w:val="none" w:sz="0" w:space="0" w:color="auto"/>
      </w:divBdr>
    </w:div>
    <w:div w:id="828596887">
      <w:bodyDiv w:val="1"/>
      <w:marLeft w:val="0"/>
      <w:marRight w:val="0"/>
      <w:marTop w:val="0"/>
      <w:marBottom w:val="0"/>
      <w:divBdr>
        <w:top w:val="none" w:sz="0" w:space="0" w:color="auto"/>
        <w:left w:val="none" w:sz="0" w:space="0" w:color="auto"/>
        <w:bottom w:val="none" w:sz="0" w:space="0" w:color="auto"/>
        <w:right w:val="none" w:sz="0" w:space="0" w:color="auto"/>
      </w:divBdr>
      <w:divsChild>
        <w:div w:id="1589196161">
          <w:marLeft w:val="0"/>
          <w:marRight w:val="0"/>
          <w:marTop w:val="0"/>
          <w:marBottom w:val="0"/>
          <w:divBdr>
            <w:top w:val="none" w:sz="0" w:space="0" w:color="auto"/>
            <w:left w:val="none" w:sz="0" w:space="0" w:color="auto"/>
            <w:bottom w:val="none" w:sz="0" w:space="0" w:color="auto"/>
            <w:right w:val="none" w:sz="0" w:space="0" w:color="auto"/>
          </w:divBdr>
        </w:div>
        <w:div w:id="658844553">
          <w:marLeft w:val="0"/>
          <w:marRight w:val="0"/>
          <w:marTop w:val="0"/>
          <w:marBottom w:val="0"/>
          <w:divBdr>
            <w:top w:val="none" w:sz="0" w:space="0" w:color="auto"/>
            <w:left w:val="none" w:sz="0" w:space="0" w:color="auto"/>
            <w:bottom w:val="none" w:sz="0" w:space="0" w:color="auto"/>
            <w:right w:val="none" w:sz="0" w:space="0" w:color="auto"/>
          </w:divBdr>
        </w:div>
      </w:divsChild>
    </w:div>
    <w:div w:id="942957916">
      <w:bodyDiv w:val="1"/>
      <w:marLeft w:val="0"/>
      <w:marRight w:val="0"/>
      <w:marTop w:val="0"/>
      <w:marBottom w:val="0"/>
      <w:divBdr>
        <w:top w:val="none" w:sz="0" w:space="0" w:color="auto"/>
        <w:left w:val="none" w:sz="0" w:space="0" w:color="auto"/>
        <w:bottom w:val="none" w:sz="0" w:space="0" w:color="auto"/>
        <w:right w:val="none" w:sz="0" w:space="0" w:color="auto"/>
      </w:divBdr>
    </w:div>
    <w:div w:id="1112289554">
      <w:bodyDiv w:val="1"/>
      <w:marLeft w:val="0"/>
      <w:marRight w:val="0"/>
      <w:marTop w:val="0"/>
      <w:marBottom w:val="0"/>
      <w:divBdr>
        <w:top w:val="none" w:sz="0" w:space="0" w:color="auto"/>
        <w:left w:val="none" w:sz="0" w:space="0" w:color="auto"/>
        <w:bottom w:val="none" w:sz="0" w:space="0" w:color="auto"/>
        <w:right w:val="none" w:sz="0" w:space="0" w:color="auto"/>
      </w:divBdr>
    </w:div>
    <w:div w:id="1169516376">
      <w:bodyDiv w:val="1"/>
      <w:marLeft w:val="0"/>
      <w:marRight w:val="0"/>
      <w:marTop w:val="0"/>
      <w:marBottom w:val="0"/>
      <w:divBdr>
        <w:top w:val="none" w:sz="0" w:space="0" w:color="auto"/>
        <w:left w:val="none" w:sz="0" w:space="0" w:color="auto"/>
        <w:bottom w:val="none" w:sz="0" w:space="0" w:color="auto"/>
        <w:right w:val="none" w:sz="0" w:space="0" w:color="auto"/>
      </w:divBdr>
    </w:div>
    <w:div w:id="1173448823">
      <w:bodyDiv w:val="1"/>
      <w:marLeft w:val="0"/>
      <w:marRight w:val="0"/>
      <w:marTop w:val="0"/>
      <w:marBottom w:val="0"/>
      <w:divBdr>
        <w:top w:val="none" w:sz="0" w:space="0" w:color="auto"/>
        <w:left w:val="none" w:sz="0" w:space="0" w:color="auto"/>
        <w:bottom w:val="none" w:sz="0" w:space="0" w:color="auto"/>
        <w:right w:val="none" w:sz="0" w:space="0" w:color="auto"/>
      </w:divBdr>
    </w:div>
    <w:div w:id="1187672645">
      <w:bodyDiv w:val="1"/>
      <w:marLeft w:val="0"/>
      <w:marRight w:val="0"/>
      <w:marTop w:val="0"/>
      <w:marBottom w:val="0"/>
      <w:divBdr>
        <w:top w:val="none" w:sz="0" w:space="0" w:color="auto"/>
        <w:left w:val="none" w:sz="0" w:space="0" w:color="auto"/>
        <w:bottom w:val="none" w:sz="0" w:space="0" w:color="auto"/>
        <w:right w:val="none" w:sz="0" w:space="0" w:color="auto"/>
      </w:divBdr>
    </w:div>
    <w:div w:id="1214930008">
      <w:bodyDiv w:val="1"/>
      <w:marLeft w:val="0"/>
      <w:marRight w:val="0"/>
      <w:marTop w:val="0"/>
      <w:marBottom w:val="0"/>
      <w:divBdr>
        <w:top w:val="none" w:sz="0" w:space="0" w:color="auto"/>
        <w:left w:val="none" w:sz="0" w:space="0" w:color="auto"/>
        <w:bottom w:val="none" w:sz="0" w:space="0" w:color="auto"/>
        <w:right w:val="none" w:sz="0" w:space="0" w:color="auto"/>
      </w:divBdr>
      <w:divsChild>
        <w:div w:id="1586568079">
          <w:marLeft w:val="0"/>
          <w:marRight w:val="0"/>
          <w:marTop w:val="0"/>
          <w:marBottom w:val="0"/>
          <w:divBdr>
            <w:top w:val="none" w:sz="0" w:space="0" w:color="auto"/>
            <w:left w:val="none" w:sz="0" w:space="0" w:color="auto"/>
            <w:bottom w:val="none" w:sz="0" w:space="0" w:color="auto"/>
            <w:right w:val="none" w:sz="0" w:space="0" w:color="auto"/>
          </w:divBdr>
          <w:divsChild>
            <w:div w:id="746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07603">
      <w:bodyDiv w:val="1"/>
      <w:marLeft w:val="0"/>
      <w:marRight w:val="0"/>
      <w:marTop w:val="0"/>
      <w:marBottom w:val="0"/>
      <w:divBdr>
        <w:top w:val="none" w:sz="0" w:space="0" w:color="auto"/>
        <w:left w:val="none" w:sz="0" w:space="0" w:color="auto"/>
        <w:bottom w:val="none" w:sz="0" w:space="0" w:color="auto"/>
        <w:right w:val="none" w:sz="0" w:space="0" w:color="auto"/>
      </w:divBdr>
    </w:div>
    <w:div w:id="1218979280">
      <w:bodyDiv w:val="1"/>
      <w:marLeft w:val="0"/>
      <w:marRight w:val="0"/>
      <w:marTop w:val="0"/>
      <w:marBottom w:val="0"/>
      <w:divBdr>
        <w:top w:val="none" w:sz="0" w:space="0" w:color="auto"/>
        <w:left w:val="none" w:sz="0" w:space="0" w:color="auto"/>
        <w:bottom w:val="none" w:sz="0" w:space="0" w:color="auto"/>
        <w:right w:val="none" w:sz="0" w:space="0" w:color="auto"/>
      </w:divBdr>
    </w:div>
    <w:div w:id="1255826060">
      <w:bodyDiv w:val="1"/>
      <w:marLeft w:val="0"/>
      <w:marRight w:val="0"/>
      <w:marTop w:val="0"/>
      <w:marBottom w:val="0"/>
      <w:divBdr>
        <w:top w:val="none" w:sz="0" w:space="0" w:color="auto"/>
        <w:left w:val="none" w:sz="0" w:space="0" w:color="auto"/>
        <w:bottom w:val="none" w:sz="0" w:space="0" w:color="auto"/>
        <w:right w:val="none" w:sz="0" w:space="0" w:color="auto"/>
      </w:divBdr>
      <w:divsChild>
        <w:div w:id="1868176988">
          <w:marLeft w:val="0"/>
          <w:marRight w:val="0"/>
          <w:marTop w:val="0"/>
          <w:marBottom w:val="0"/>
          <w:divBdr>
            <w:top w:val="none" w:sz="0" w:space="0" w:color="auto"/>
            <w:left w:val="none" w:sz="0" w:space="0" w:color="auto"/>
            <w:bottom w:val="none" w:sz="0" w:space="0" w:color="auto"/>
            <w:right w:val="none" w:sz="0" w:space="0" w:color="auto"/>
          </w:divBdr>
          <w:divsChild>
            <w:div w:id="133965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2670">
      <w:bodyDiv w:val="1"/>
      <w:marLeft w:val="0"/>
      <w:marRight w:val="0"/>
      <w:marTop w:val="0"/>
      <w:marBottom w:val="0"/>
      <w:divBdr>
        <w:top w:val="none" w:sz="0" w:space="0" w:color="auto"/>
        <w:left w:val="none" w:sz="0" w:space="0" w:color="auto"/>
        <w:bottom w:val="none" w:sz="0" w:space="0" w:color="auto"/>
        <w:right w:val="none" w:sz="0" w:space="0" w:color="auto"/>
      </w:divBdr>
      <w:divsChild>
        <w:div w:id="2041277983">
          <w:marLeft w:val="0"/>
          <w:marRight w:val="0"/>
          <w:marTop w:val="0"/>
          <w:marBottom w:val="0"/>
          <w:divBdr>
            <w:top w:val="none" w:sz="0" w:space="0" w:color="auto"/>
            <w:left w:val="none" w:sz="0" w:space="0" w:color="auto"/>
            <w:bottom w:val="none" w:sz="0" w:space="0" w:color="auto"/>
            <w:right w:val="none" w:sz="0" w:space="0" w:color="auto"/>
          </w:divBdr>
          <w:divsChild>
            <w:div w:id="107374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52366">
      <w:bodyDiv w:val="1"/>
      <w:marLeft w:val="0"/>
      <w:marRight w:val="0"/>
      <w:marTop w:val="0"/>
      <w:marBottom w:val="0"/>
      <w:divBdr>
        <w:top w:val="none" w:sz="0" w:space="0" w:color="auto"/>
        <w:left w:val="none" w:sz="0" w:space="0" w:color="auto"/>
        <w:bottom w:val="none" w:sz="0" w:space="0" w:color="auto"/>
        <w:right w:val="none" w:sz="0" w:space="0" w:color="auto"/>
      </w:divBdr>
      <w:divsChild>
        <w:div w:id="905797250">
          <w:marLeft w:val="0"/>
          <w:marRight w:val="0"/>
          <w:marTop w:val="0"/>
          <w:marBottom w:val="0"/>
          <w:divBdr>
            <w:top w:val="none" w:sz="0" w:space="0" w:color="auto"/>
            <w:left w:val="none" w:sz="0" w:space="0" w:color="auto"/>
            <w:bottom w:val="none" w:sz="0" w:space="0" w:color="auto"/>
            <w:right w:val="none" w:sz="0" w:space="0" w:color="auto"/>
          </w:divBdr>
          <w:divsChild>
            <w:div w:id="5310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50868">
      <w:bodyDiv w:val="1"/>
      <w:marLeft w:val="0"/>
      <w:marRight w:val="0"/>
      <w:marTop w:val="0"/>
      <w:marBottom w:val="0"/>
      <w:divBdr>
        <w:top w:val="none" w:sz="0" w:space="0" w:color="auto"/>
        <w:left w:val="none" w:sz="0" w:space="0" w:color="auto"/>
        <w:bottom w:val="none" w:sz="0" w:space="0" w:color="auto"/>
        <w:right w:val="none" w:sz="0" w:space="0" w:color="auto"/>
      </w:divBdr>
    </w:div>
    <w:div w:id="1328172205">
      <w:bodyDiv w:val="1"/>
      <w:marLeft w:val="0"/>
      <w:marRight w:val="0"/>
      <w:marTop w:val="0"/>
      <w:marBottom w:val="0"/>
      <w:divBdr>
        <w:top w:val="none" w:sz="0" w:space="0" w:color="auto"/>
        <w:left w:val="none" w:sz="0" w:space="0" w:color="auto"/>
        <w:bottom w:val="none" w:sz="0" w:space="0" w:color="auto"/>
        <w:right w:val="none" w:sz="0" w:space="0" w:color="auto"/>
      </w:divBdr>
      <w:divsChild>
        <w:div w:id="608976727">
          <w:marLeft w:val="0"/>
          <w:marRight w:val="0"/>
          <w:marTop w:val="0"/>
          <w:marBottom w:val="0"/>
          <w:divBdr>
            <w:top w:val="none" w:sz="0" w:space="0" w:color="auto"/>
            <w:left w:val="none" w:sz="0" w:space="0" w:color="auto"/>
            <w:bottom w:val="none" w:sz="0" w:space="0" w:color="auto"/>
            <w:right w:val="none" w:sz="0" w:space="0" w:color="auto"/>
          </w:divBdr>
          <w:divsChild>
            <w:div w:id="244806245">
              <w:marLeft w:val="0"/>
              <w:marRight w:val="0"/>
              <w:marTop w:val="0"/>
              <w:marBottom w:val="0"/>
              <w:divBdr>
                <w:top w:val="none" w:sz="0" w:space="0" w:color="auto"/>
                <w:left w:val="none" w:sz="0" w:space="0" w:color="auto"/>
                <w:bottom w:val="none" w:sz="0" w:space="0" w:color="auto"/>
                <w:right w:val="none" w:sz="0" w:space="0" w:color="auto"/>
              </w:divBdr>
            </w:div>
          </w:divsChild>
        </w:div>
        <w:div w:id="1075126503">
          <w:marLeft w:val="0"/>
          <w:marRight w:val="0"/>
          <w:marTop w:val="0"/>
          <w:marBottom w:val="0"/>
          <w:divBdr>
            <w:top w:val="none" w:sz="0" w:space="0" w:color="auto"/>
            <w:left w:val="none" w:sz="0" w:space="0" w:color="auto"/>
            <w:bottom w:val="none" w:sz="0" w:space="0" w:color="auto"/>
            <w:right w:val="none" w:sz="0" w:space="0" w:color="auto"/>
          </w:divBdr>
          <w:divsChild>
            <w:div w:id="164592527">
              <w:marLeft w:val="0"/>
              <w:marRight w:val="0"/>
              <w:marTop w:val="0"/>
              <w:marBottom w:val="0"/>
              <w:divBdr>
                <w:top w:val="none" w:sz="0" w:space="0" w:color="auto"/>
                <w:left w:val="none" w:sz="0" w:space="0" w:color="auto"/>
                <w:bottom w:val="none" w:sz="0" w:space="0" w:color="auto"/>
                <w:right w:val="none" w:sz="0" w:space="0" w:color="auto"/>
              </w:divBdr>
            </w:div>
          </w:divsChild>
        </w:div>
        <w:div w:id="1777021962">
          <w:marLeft w:val="0"/>
          <w:marRight w:val="0"/>
          <w:marTop w:val="0"/>
          <w:marBottom w:val="0"/>
          <w:divBdr>
            <w:top w:val="none" w:sz="0" w:space="0" w:color="auto"/>
            <w:left w:val="none" w:sz="0" w:space="0" w:color="auto"/>
            <w:bottom w:val="none" w:sz="0" w:space="0" w:color="auto"/>
            <w:right w:val="none" w:sz="0" w:space="0" w:color="auto"/>
          </w:divBdr>
          <w:divsChild>
            <w:div w:id="1141119781">
              <w:marLeft w:val="0"/>
              <w:marRight w:val="0"/>
              <w:marTop w:val="0"/>
              <w:marBottom w:val="0"/>
              <w:divBdr>
                <w:top w:val="none" w:sz="0" w:space="0" w:color="auto"/>
                <w:left w:val="none" w:sz="0" w:space="0" w:color="auto"/>
                <w:bottom w:val="none" w:sz="0" w:space="0" w:color="auto"/>
                <w:right w:val="none" w:sz="0" w:space="0" w:color="auto"/>
              </w:divBdr>
            </w:div>
          </w:divsChild>
        </w:div>
        <w:div w:id="1374885351">
          <w:marLeft w:val="0"/>
          <w:marRight w:val="0"/>
          <w:marTop w:val="0"/>
          <w:marBottom w:val="0"/>
          <w:divBdr>
            <w:top w:val="none" w:sz="0" w:space="0" w:color="auto"/>
            <w:left w:val="none" w:sz="0" w:space="0" w:color="auto"/>
            <w:bottom w:val="none" w:sz="0" w:space="0" w:color="auto"/>
            <w:right w:val="none" w:sz="0" w:space="0" w:color="auto"/>
          </w:divBdr>
          <w:divsChild>
            <w:div w:id="2051151542">
              <w:marLeft w:val="0"/>
              <w:marRight w:val="0"/>
              <w:marTop w:val="0"/>
              <w:marBottom w:val="0"/>
              <w:divBdr>
                <w:top w:val="none" w:sz="0" w:space="0" w:color="auto"/>
                <w:left w:val="none" w:sz="0" w:space="0" w:color="auto"/>
                <w:bottom w:val="none" w:sz="0" w:space="0" w:color="auto"/>
                <w:right w:val="none" w:sz="0" w:space="0" w:color="auto"/>
              </w:divBdr>
            </w:div>
          </w:divsChild>
        </w:div>
        <w:div w:id="269317036">
          <w:marLeft w:val="0"/>
          <w:marRight w:val="0"/>
          <w:marTop w:val="0"/>
          <w:marBottom w:val="0"/>
          <w:divBdr>
            <w:top w:val="none" w:sz="0" w:space="0" w:color="auto"/>
            <w:left w:val="none" w:sz="0" w:space="0" w:color="auto"/>
            <w:bottom w:val="none" w:sz="0" w:space="0" w:color="auto"/>
            <w:right w:val="none" w:sz="0" w:space="0" w:color="auto"/>
          </w:divBdr>
          <w:divsChild>
            <w:div w:id="1529022285">
              <w:marLeft w:val="0"/>
              <w:marRight w:val="0"/>
              <w:marTop w:val="0"/>
              <w:marBottom w:val="0"/>
              <w:divBdr>
                <w:top w:val="none" w:sz="0" w:space="0" w:color="auto"/>
                <w:left w:val="none" w:sz="0" w:space="0" w:color="auto"/>
                <w:bottom w:val="none" w:sz="0" w:space="0" w:color="auto"/>
                <w:right w:val="none" w:sz="0" w:space="0" w:color="auto"/>
              </w:divBdr>
            </w:div>
          </w:divsChild>
        </w:div>
        <w:div w:id="1498883760">
          <w:marLeft w:val="0"/>
          <w:marRight w:val="0"/>
          <w:marTop w:val="0"/>
          <w:marBottom w:val="0"/>
          <w:divBdr>
            <w:top w:val="none" w:sz="0" w:space="0" w:color="auto"/>
            <w:left w:val="none" w:sz="0" w:space="0" w:color="auto"/>
            <w:bottom w:val="none" w:sz="0" w:space="0" w:color="auto"/>
            <w:right w:val="none" w:sz="0" w:space="0" w:color="auto"/>
          </w:divBdr>
          <w:divsChild>
            <w:div w:id="1097868469">
              <w:marLeft w:val="0"/>
              <w:marRight w:val="0"/>
              <w:marTop w:val="0"/>
              <w:marBottom w:val="0"/>
              <w:divBdr>
                <w:top w:val="none" w:sz="0" w:space="0" w:color="auto"/>
                <w:left w:val="none" w:sz="0" w:space="0" w:color="auto"/>
                <w:bottom w:val="none" w:sz="0" w:space="0" w:color="auto"/>
                <w:right w:val="none" w:sz="0" w:space="0" w:color="auto"/>
              </w:divBdr>
            </w:div>
          </w:divsChild>
        </w:div>
        <w:div w:id="1840533628">
          <w:marLeft w:val="0"/>
          <w:marRight w:val="0"/>
          <w:marTop w:val="0"/>
          <w:marBottom w:val="0"/>
          <w:divBdr>
            <w:top w:val="none" w:sz="0" w:space="0" w:color="auto"/>
            <w:left w:val="none" w:sz="0" w:space="0" w:color="auto"/>
            <w:bottom w:val="none" w:sz="0" w:space="0" w:color="auto"/>
            <w:right w:val="none" w:sz="0" w:space="0" w:color="auto"/>
          </w:divBdr>
          <w:divsChild>
            <w:div w:id="1354838920">
              <w:marLeft w:val="0"/>
              <w:marRight w:val="0"/>
              <w:marTop w:val="0"/>
              <w:marBottom w:val="0"/>
              <w:divBdr>
                <w:top w:val="none" w:sz="0" w:space="0" w:color="auto"/>
                <w:left w:val="none" w:sz="0" w:space="0" w:color="auto"/>
                <w:bottom w:val="none" w:sz="0" w:space="0" w:color="auto"/>
                <w:right w:val="none" w:sz="0" w:space="0" w:color="auto"/>
              </w:divBdr>
            </w:div>
          </w:divsChild>
        </w:div>
        <w:div w:id="1162816259">
          <w:marLeft w:val="0"/>
          <w:marRight w:val="0"/>
          <w:marTop w:val="0"/>
          <w:marBottom w:val="0"/>
          <w:divBdr>
            <w:top w:val="none" w:sz="0" w:space="0" w:color="auto"/>
            <w:left w:val="none" w:sz="0" w:space="0" w:color="auto"/>
            <w:bottom w:val="none" w:sz="0" w:space="0" w:color="auto"/>
            <w:right w:val="none" w:sz="0" w:space="0" w:color="auto"/>
          </w:divBdr>
          <w:divsChild>
            <w:div w:id="1222794532">
              <w:marLeft w:val="0"/>
              <w:marRight w:val="0"/>
              <w:marTop w:val="0"/>
              <w:marBottom w:val="0"/>
              <w:divBdr>
                <w:top w:val="none" w:sz="0" w:space="0" w:color="auto"/>
                <w:left w:val="none" w:sz="0" w:space="0" w:color="auto"/>
                <w:bottom w:val="none" w:sz="0" w:space="0" w:color="auto"/>
                <w:right w:val="none" w:sz="0" w:space="0" w:color="auto"/>
              </w:divBdr>
            </w:div>
          </w:divsChild>
        </w:div>
        <w:div w:id="1296330584">
          <w:marLeft w:val="0"/>
          <w:marRight w:val="0"/>
          <w:marTop w:val="0"/>
          <w:marBottom w:val="0"/>
          <w:divBdr>
            <w:top w:val="none" w:sz="0" w:space="0" w:color="auto"/>
            <w:left w:val="none" w:sz="0" w:space="0" w:color="auto"/>
            <w:bottom w:val="none" w:sz="0" w:space="0" w:color="auto"/>
            <w:right w:val="none" w:sz="0" w:space="0" w:color="auto"/>
          </w:divBdr>
          <w:divsChild>
            <w:div w:id="966357292">
              <w:marLeft w:val="0"/>
              <w:marRight w:val="0"/>
              <w:marTop w:val="0"/>
              <w:marBottom w:val="0"/>
              <w:divBdr>
                <w:top w:val="none" w:sz="0" w:space="0" w:color="auto"/>
                <w:left w:val="none" w:sz="0" w:space="0" w:color="auto"/>
                <w:bottom w:val="none" w:sz="0" w:space="0" w:color="auto"/>
                <w:right w:val="none" w:sz="0" w:space="0" w:color="auto"/>
              </w:divBdr>
            </w:div>
          </w:divsChild>
        </w:div>
        <w:div w:id="416707950">
          <w:marLeft w:val="0"/>
          <w:marRight w:val="0"/>
          <w:marTop w:val="0"/>
          <w:marBottom w:val="0"/>
          <w:divBdr>
            <w:top w:val="none" w:sz="0" w:space="0" w:color="auto"/>
            <w:left w:val="none" w:sz="0" w:space="0" w:color="auto"/>
            <w:bottom w:val="none" w:sz="0" w:space="0" w:color="auto"/>
            <w:right w:val="none" w:sz="0" w:space="0" w:color="auto"/>
          </w:divBdr>
          <w:divsChild>
            <w:div w:id="986787961">
              <w:marLeft w:val="0"/>
              <w:marRight w:val="0"/>
              <w:marTop w:val="0"/>
              <w:marBottom w:val="0"/>
              <w:divBdr>
                <w:top w:val="none" w:sz="0" w:space="0" w:color="auto"/>
                <w:left w:val="none" w:sz="0" w:space="0" w:color="auto"/>
                <w:bottom w:val="none" w:sz="0" w:space="0" w:color="auto"/>
                <w:right w:val="none" w:sz="0" w:space="0" w:color="auto"/>
              </w:divBdr>
            </w:div>
          </w:divsChild>
        </w:div>
        <w:div w:id="244146260">
          <w:marLeft w:val="0"/>
          <w:marRight w:val="0"/>
          <w:marTop w:val="0"/>
          <w:marBottom w:val="0"/>
          <w:divBdr>
            <w:top w:val="none" w:sz="0" w:space="0" w:color="auto"/>
            <w:left w:val="none" w:sz="0" w:space="0" w:color="auto"/>
            <w:bottom w:val="none" w:sz="0" w:space="0" w:color="auto"/>
            <w:right w:val="none" w:sz="0" w:space="0" w:color="auto"/>
          </w:divBdr>
          <w:divsChild>
            <w:div w:id="743407221">
              <w:marLeft w:val="0"/>
              <w:marRight w:val="0"/>
              <w:marTop w:val="0"/>
              <w:marBottom w:val="0"/>
              <w:divBdr>
                <w:top w:val="none" w:sz="0" w:space="0" w:color="auto"/>
                <w:left w:val="none" w:sz="0" w:space="0" w:color="auto"/>
                <w:bottom w:val="none" w:sz="0" w:space="0" w:color="auto"/>
                <w:right w:val="none" w:sz="0" w:space="0" w:color="auto"/>
              </w:divBdr>
            </w:div>
          </w:divsChild>
        </w:div>
        <w:div w:id="1863668026">
          <w:marLeft w:val="0"/>
          <w:marRight w:val="0"/>
          <w:marTop w:val="0"/>
          <w:marBottom w:val="0"/>
          <w:divBdr>
            <w:top w:val="none" w:sz="0" w:space="0" w:color="auto"/>
            <w:left w:val="none" w:sz="0" w:space="0" w:color="auto"/>
            <w:bottom w:val="none" w:sz="0" w:space="0" w:color="auto"/>
            <w:right w:val="none" w:sz="0" w:space="0" w:color="auto"/>
          </w:divBdr>
          <w:divsChild>
            <w:div w:id="4262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50154">
      <w:bodyDiv w:val="1"/>
      <w:marLeft w:val="0"/>
      <w:marRight w:val="0"/>
      <w:marTop w:val="0"/>
      <w:marBottom w:val="0"/>
      <w:divBdr>
        <w:top w:val="none" w:sz="0" w:space="0" w:color="auto"/>
        <w:left w:val="none" w:sz="0" w:space="0" w:color="auto"/>
        <w:bottom w:val="none" w:sz="0" w:space="0" w:color="auto"/>
        <w:right w:val="none" w:sz="0" w:space="0" w:color="auto"/>
      </w:divBdr>
      <w:divsChild>
        <w:div w:id="195776997">
          <w:marLeft w:val="0"/>
          <w:marRight w:val="0"/>
          <w:marTop w:val="0"/>
          <w:marBottom w:val="0"/>
          <w:divBdr>
            <w:top w:val="none" w:sz="0" w:space="0" w:color="auto"/>
            <w:left w:val="none" w:sz="0" w:space="0" w:color="auto"/>
            <w:bottom w:val="none" w:sz="0" w:space="0" w:color="auto"/>
            <w:right w:val="none" w:sz="0" w:space="0" w:color="auto"/>
          </w:divBdr>
          <w:divsChild>
            <w:div w:id="31237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1377">
      <w:bodyDiv w:val="1"/>
      <w:marLeft w:val="0"/>
      <w:marRight w:val="0"/>
      <w:marTop w:val="0"/>
      <w:marBottom w:val="0"/>
      <w:divBdr>
        <w:top w:val="none" w:sz="0" w:space="0" w:color="auto"/>
        <w:left w:val="none" w:sz="0" w:space="0" w:color="auto"/>
        <w:bottom w:val="none" w:sz="0" w:space="0" w:color="auto"/>
        <w:right w:val="none" w:sz="0" w:space="0" w:color="auto"/>
      </w:divBdr>
    </w:div>
    <w:div w:id="1458640378">
      <w:bodyDiv w:val="1"/>
      <w:marLeft w:val="0"/>
      <w:marRight w:val="0"/>
      <w:marTop w:val="0"/>
      <w:marBottom w:val="0"/>
      <w:divBdr>
        <w:top w:val="none" w:sz="0" w:space="0" w:color="auto"/>
        <w:left w:val="none" w:sz="0" w:space="0" w:color="auto"/>
        <w:bottom w:val="none" w:sz="0" w:space="0" w:color="auto"/>
        <w:right w:val="none" w:sz="0" w:space="0" w:color="auto"/>
      </w:divBdr>
      <w:divsChild>
        <w:div w:id="1545487220">
          <w:marLeft w:val="0"/>
          <w:marRight w:val="0"/>
          <w:marTop w:val="0"/>
          <w:marBottom w:val="0"/>
          <w:divBdr>
            <w:top w:val="none" w:sz="0" w:space="0" w:color="auto"/>
            <w:left w:val="none" w:sz="0" w:space="0" w:color="auto"/>
            <w:bottom w:val="none" w:sz="0" w:space="0" w:color="auto"/>
            <w:right w:val="none" w:sz="0" w:space="0" w:color="auto"/>
          </w:divBdr>
          <w:divsChild>
            <w:div w:id="2012098503">
              <w:marLeft w:val="0"/>
              <w:marRight w:val="0"/>
              <w:marTop w:val="0"/>
              <w:marBottom w:val="0"/>
              <w:divBdr>
                <w:top w:val="none" w:sz="0" w:space="0" w:color="auto"/>
                <w:left w:val="none" w:sz="0" w:space="0" w:color="auto"/>
                <w:bottom w:val="none" w:sz="0" w:space="0" w:color="auto"/>
                <w:right w:val="none" w:sz="0" w:space="0" w:color="auto"/>
              </w:divBdr>
            </w:div>
            <w:div w:id="12999705">
              <w:marLeft w:val="0"/>
              <w:marRight w:val="0"/>
              <w:marTop w:val="0"/>
              <w:marBottom w:val="0"/>
              <w:divBdr>
                <w:top w:val="none" w:sz="0" w:space="0" w:color="auto"/>
                <w:left w:val="none" w:sz="0" w:space="0" w:color="auto"/>
                <w:bottom w:val="none" w:sz="0" w:space="0" w:color="auto"/>
                <w:right w:val="none" w:sz="0" w:space="0" w:color="auto"/>
              </w:divBdr>
            </w:div>
            <w:div w:id="1050033158">
              <w:marLeft w:val="0"/>
              <w:marRight w:val="0"/>
              <w:marTop w:val="0"/>
              <w:marBottom w:val="0"/>
              <w:divBdr>
                <w:top w:val="none" w:sz="0" w:space="0" w:color="auto"/>
                <w:left w:val="none" w:sz="0" w:space="0" w:color="auto"/>
                <w:bottom w:val="none" w:sz="0" w:space="0" w:color="auto"/>
                <w:right w:val="none" w:sz="0" w:space="0" w:color="auto"/>
              </w:divBdr>
            </w:div>
            <w:div w:id="1018506098">
              <w:marLeft w:val="0"/>
              <w:marRight w:val="0"/>
              <w:marTop w:val="0"/>
              <w:marBottom w:val="0"/>
              <w:divBdr>
                <w:top w:val="none" w:sz="0" w:space="0" w:color="auto"/>
                <w:left w:val="none" w:sz="0" w:space="0" w:color="auto"/>
                <w:bottom w:val="none" w:sz="0" w:space="0" w:color="auto"/>
                <w:right w:val="none" w:sz="0" w:space="0" w:color="auto"/>
              </w:divBdr>
            </w:div>
            <w:div w:id="1204174093">
              <w:marLeft w:val="0"/>
              <w:marRight w:val="0"/>
              <w:marTop w:val="0"/>
              <w:marBottom w:val="0"/>
              <w:divBdr>
                <w:top w:val="none" w:sz="0" w:space="0" w:color="auto"/>
                <w:left w:val="none" w:sz="0" w:space="0" w:color="auto"/>
                <w:bottom w:val="none" w:sz="0" w:space="0" w:color="auto"/>
                <w:right w:val="none" w:sz="0" w:space="0" w:color="auto"/>
              </w:divBdr>
            </w:div>
            <w:div w:id="780493380">
              <w:marLeft w:val="0"/>
              <w:marRight w:val="0"/>
              <w:marTop w:val="0"/>
              <w:marBottom w:val="0"/>
              <w:divBdr>
                <w:top w:val="none" w:sz="0" w:space="0" w:color="auto"/>
                <w:left w:val="none" w:sz="0" w:space="0" w:color="auto"/>
                <w:bottom w:val="none" w:sz="0" w:space="0" w:color="auto"/>
                <w:right w:val="none" w:sz="0" w:space="0" w:color="auto"/>
              </w:divBdr>
            </w:div>
            <w:div w:id="1994020395">
              <w:marLeft w:val="0"/>
              <w:marRight w:val="0"/>
              <w:marTop w:val="0"/>
              <w:marBottom w:val="0"/>
              <w:divBdr>
                <w:top w:val="none" w:sz="0" w:space="0" w:color="auto"/>
                <w:left w:val="none" w:sz="0" w:space="0" w:color="auto"/>
                <w:bottom w:val="none" w:sz="0" w:space="0" w:color="auto"/>
                <w:right w:val="none" w:sz="0" w:space="0" w:color="auto"/>
              </w:divBdr>
            </w:div>
            <w:div w:id="113070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139769">
      <w:bodyDiv w:val="1"/>
      <w:marLeft w:val="0"/>
      <w:marRight w:val="0"/>
      <w:marTop w:val="0"/>
      <w:marBottom w:val="0"/>
      <w:divBdr>
        <w:top w:val="none" w:sz="0" w:space="0" w:color="auto"/>
        <w:left w:val="none" w:sz="0" w:space="0" w:color="auto"/>
        <w:bottom w:val="none" w:sz="0" w:space="0" w:color="auto"/>
        <w:right w:val="none" w:sz="0" w:space="0" w:color="auto"/>
      </w:divBdr>
    </w:div>
    <w:div w:id="1480489393">
      <w:bodyDiv w:val="1"/>
      <w:marLeft w:val="0"/>
      <w:marRight w:val="0"/>
      <w:marTop w:val="0"/>
      <w:marBottom w:val="0"/>
      <w:divBdr>
        <w:top w:val="none" w:sz="0" w:space="0" w:color="auto"/>
        <w:left w:val="none" w:sz="0" w:space="0" w:color="auto"/>
        <w:bottom w:val="none" w:sz="0" w:space="0" w:color="auto"/>
        <w:right w:val="none" w:sz="0" w:space="0" w:color="auto"/>
      </w:divBdr>
      <w:divsChild>
        <w:div w:id="1774548499">
          <w:marLeft w:val="0"/>
          <w:marRight w:val="0"/>
          <w:marTop w:val="0"/>
          <w:marBottom w:val="0"/>
          <w:divBdr>
            <w:top w:val="none" w:sz="0" w:space="0" w:color="auto"/>
            <w:left w:val="none" w:sz="0" w:space="0" w:color="auto"/>
            <w:bottom w:val="none" w:sz="0" w:space="0" w:color="auto"/>
            <w:right w:val="none" w:sz="0" w:space="0" w:color="auto"/>
          </w:divBdr>
          <w:divsChild>
            <w:div w:id="969241829">
              <w:marLeft w:val="0"/>
              <w:marRight w:val="0"/>
              <w:marTop w:val="0"/>
              <w:marBottom w:val="0"/>
              <w:divBdr>
                <w:top w:val="none" w:sz="0" w:space="0" w:color="auto"/>
                <w:left w:val="none" w:sz="0" w:space="0" w:color="auto"/>
                <w:bottom w:val="none" w:sz="0" w:space="0" w:color="auto"/>
                <w:right w:val="none" w:sz="0" w:space="0" w:color="auto"/>
              </w:divBdr>
            </w:div>
            <w:div w:id="488641947">
              <w:marLeft w:val="0"/>
              <w:marRight w:val="0"/>
              <w:marTop w:val="0"/>
              <w:marBottom w:val="0"/>
              <w:divBdr>
                <w:top w:val="none" w:sz="0" w:space="0" w:color="auto"/>
                <w:left w:val="none" w:sz="0" w:space="0" w:color="auto"/>
                <w:bottom w:val="none" w:sz="0" w:space="0" w:color="auto"/>
                <w:right w:val="none" w:sz="0" w:space="0" w:color="auto"/>
              </w:divBdr>
            </w:div>
            <w:div w:id="1470513097">
              <w:marLeft w:val="0"/>
              <w:marRight w:val="0"/>
              <w:marTop w:val="0"/>
              <w:marBottom w:val="0"/>
              <w:divBdr>
                <w:top w:val="none" w:sz="0" w:space="0" w:color="auto"/>
                <w:left w:val="none" w:sz="0" w:space="0" w:color="auto"/>
                <w:bottom w:val="none" w:sz="0" w:space="0" w:color="auto"/>
                <w:right w:val="none" w:sz="0" w:space="0" w:color="auto"/>
              </w:divBdr>
            </w:div>
            <w:div w:id="261882954">
              <w:marLeft w:val="0"/>
              <w:marRight w:val="0"/>
              <w:marTop w:val="0"/>
              <w:marBottom w:val="0"/>
              <w:divBdr>
                <w:top w:val="none" w:sz="0" w:space="0" w:color="auto"/>
                <w:left w:val="none" w:sz="0" w:space="0" w:color="auto"/>
                <w:bottom w:val="none" w:sz="0" w:space="0" w:color="auto"/>
                <w:right w:val="none" w:sz="0" w:space="0" w:color="auto"/>
              </w:divBdr>
            </w:div>
            <w:div w:id="184293328">
              <w:marLeft w:val="0"/>
              <w:marRight w:val="0"/>
              <w:marTop w:val="0"/>
              <w:marBottom w:val="0"/>
              <w:divBdr>
                <w:top w:val="none" w:sz="0" w:space="0" w:color="auto"/>
                <w:left w:val="none" w:sz="0" w:space="0" w:color="auto"/>
                <w:bottom w:val="none" w:sz="0" w:space="0" w:color="auto"/>
                <w:right w:val="none" w:sz="0" w:space="0" w:color="auto"/>
              </w:divBdr>
            </w:div>
            <w:div w:id="457769762">
              <w:marLeft w:val="0"/>
              <w:marRight w:val="0"/>
              <w:marTop w:val="0"/>
              <w:marBottom w:val="0"/>
              <w:divBdr>
                <w:top w:val="none" w:sz="0" w:space="0" w:color="auto"/>
                <w:left w:val="none" w:sz="0" w:space="0" w:color="auto"/>
                <w:bottom w:val="none" w:sz="0" w:space="0" w:color="auto"/>
                <w:right w:val="none" w:sz="0" w:space="0" w:color="auto"/>
              </w:divBdr>
            </w:div>
            <w:div w:id="781919092">
              <w:marLeft w:val="0"/>
              <w:marRight w:val="0"/>
              <w:marTop w:val="0"/>
              <w:marBottom w:val="0"/>
              <w:divBdr>
                <w:top w:val="none" w:sz="0" w:space="0" w:color="auto"/>
                <w:left w:val="none" w:sz="0" w:space="0" w:color="auto"/>
                <w:bottom w:val="none" w:sz="0" w:space="0" w:color="auto"/>
                <w:right w:val="none" w:sz="0" w:space="0" w:color="auto"/>
              </w:divBdr>
            </w:div>
            <w:div w:id="770399521">
              <w:marLeft w:val="0"/>
              <w:marRight w:val="0"/>
              <w:marTop w:val="0"/>
              <w:marBottom w:val="0"/>
              <w:divBdr>
                <w:top w:val="none" w:sz="0" w:space="0" w:color="auto"/>
                <w:left w:val="none" w:sz="0" w:space="0" w:color="auto"/>
                <w:bottom w:val="none" w:sz="0" w:space="0" w:color="auto"/>
                <w:right w:val="none" w:sz="0" w:space="0" w:color="auto"/>
              </w:divBdr>
            </w:div>
            <w:div w:id="1330862836">
              <w:marLeft w:val="0"/>
              <w:marRight w:val="0"/>
              <w:marTop w:val="0"/>
              <w:marBottom w:val="0"/>
              <w:divBdr>
                <w:top w:val="none" w:sz="0" w:space="0" w:color="auto"/>
                <w:left w:val="none" w:sz="0" w:space="0" w:color="auto"/>
                <w:bottom w:val="none" w:sz="0" w:space="0" w:color="auto"/>
                <w:right w:val="none" w:sz="0" w:space="0" w:color="auto"/>
              </w:divBdr>
            </w:div>
            <w:div w:id="1929190695">
              <w:marLeft w:val="0"/>
              <w:marRight w:val="0"/>
              <w:marTop w:val="0"/>
              <w:marBottom w:val="0"/>
              <w:divBdr>
                <w:top w:val="none" w:sz="0" w:space="0" w:color="auto"/>
                <w:left w:val="none" w:sz="0" w:space="0" w:color="auto"/>
                <w:bottom w:val="none" w:sz="0" w:space="0" w:color="auto"/>
                <w:right w:val="none" w:sz="0" w:space="0" w:color="auto"/>
              </w:divBdr>
            </w:div>
            <w:div w:id="1703168095">
              <w:marLeft w:val="0"/>
              <w:marRight w:val="0"/>
              <w:marTop w:val="0"/>
              <w:marBottom w:val="0"/>
              <w:divBdr>
                <w:top w:val="none" w:sz="0" w:space="0" w:color="auto"/>
                <w:left w:val="none" w:sz="0" w:space="0" w:color="auto"/>
                <w:bottom w:val="none" w:sz="0" w:space="0" w:color="auto"/>
                <w:right w:val="none" w:sz="0" w:space="0" w:color="auto"/>
              </w:divBdr>
            </w:div>
            <w:div w:id="148135973">
              <w:marLeft w:val="0"/>
              <w:marRight w:val="0"/>
              <w:marTop w:val="0"/>
              <w:marBottom w:val="0"/>
              <w:divBdr>
                <w:top w:val="none" w:sz="0" w:space="0" w:color="auto"/>
                <w:left w:val="none" w:sz="0" w:space="0" w:color="auto"/>
                <w:bottom w:val="none" w:sz="0" w:space="0" w:color="auto"/>
                <w:right w:val="none" w:sz="0" w:space="0" w:color="auto"/>
              </w:divBdr>
            </w:div>
            <w:div w:id="57135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63246">
      <w:bodyDiv w:val="1"/>
      <w:marLeft w:val="0"/>
      <w:marRight w:val="0"/>
      <w:marTop w:val="0"/>
      <w:marBottom w:val="0"/>
      <w:divBdr>
        <w:top w:val="none" w:sz="0" w:space="0" w:color="auto"/>
        <w:left w:val="none" w:sz="0" w:space="0" w:color="auto"/>
        <w:bottom w:val="none" w:sz="0" w:space="0" w:color="auto"/>
        <w:right w:val="none" w:sz="0" w:space="0" w:color="auto"/>
      </w:divBdr>
      <w:divsChild>
        <w:div w:id="778136719">
          <w:marLeft w:val="0"/>
          <w:marRight w:val="0"/>
          <w:marTop w:val="0"/>
          <w:marBottom w:val="0"/>
          <w:divBdr>
            <w:top w:val="none" w:sz="0" w:space="0" w:color="auto"/>
            <w:left w:val="none" w:sz="0" w:space="0" w:color="auto"/>
            <w:bottom w:val="none" w:sz="0" w:space="0" w:color="auto"/>
            <w:right w:val="none" w:sz="0" w:space="0" w:color="auto"/>
          </w:divBdr>
        </w:div>
        <w:div w:id="1334257452">
          <w:marLeft w:val="0"/>
          <w:marRight w:val="0"/>
          <w:marTop w:val="0"/>
          <w:marBottom w:val="0"/>
          <w:divBdr>
            <w:top w:val="none" w:sz="0" w:space="0" w:color="auto"/>
            <w:left w:val="none" w:sz="0" w:space="0" w:color="auto"/>
            <w:bottom w:val="none" w:sz="0" w:space="0" w:color="auto"/>
            <w:right w:val="none" w:sz="0" w:space="0" w:color="auto"/>
          </w:divBdr>
        </w:div>
      </w:divsChild>
    </w:div>
    <w:div w:id="1548446523">
      <w:bodyDiv w:val="1"/>
      <w:marLeft w:val="0"/>
      <w:marRight w:val="0"/>
      <w:marTop w:val="0"/>
      <w:marBottom w:val="0"/>
      <w:divBdr>
        <w:top w:val="none" w:sz="0" w:space="0" w:color="auto"/>
        <w:left w:val="none" w:sz="0" w:space="0" w:color="auto"/>
        <w:bottom w:val="none" w:sz="0" w:space="0" w:color="auto"/>
        <w:right w:val="none" w:sz="0" w:space="0" w:color="auto"/>
      </w:divBdr>
      <w:divsChild>
        <w:div w:id="1977375986">
          <w:marLeft w:val="0"/>
          <w:marRight w:val="0"/>
          <w:marTop w:val="0"/>
          <w:marBottom w:val="0"/>
          <w:divBdr>
            <w:top w:val="none" w:sz="0" w:space="0" w:color="auto"/>
            <w:left w:val="none" w:sz="0" w:space="0" w:color="auto"/>
            <w:bottom w:val="none" w:sz="0" w:space="0" w:color="auto"/>
            <w:right w:val="none" w:sz="0" w:space="0" w:color="auto"/>
          </w:divBdr>
          <w:divsChild>
            <w:div w:id="108537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57938">
      <w:bodyDiv w:val="1"/>
      <w:marLeft w:val="0"/>
      <w:marRight w:val="0"/>
      <w:marTop w:val="0"/>
      <w:marBottom w:val="0"/>
      <w:divBdr>
        <w:top w:val="none" w:sz="0" w:space="0" w:color="auto"/>
        <w:left w:val="none" w:sz="0" w:space="0" w:color="auto"/>
        <w:bottom w:val="none" w:sz="0" w:space="0" w:color="auto"/>
        <w:right w:val="none" w:sz="0" w:space="0" w:color="auto"/>
      </w:divBdr>
    </w:div>
    <w:div w:id="1628000020">
      <w:bodyDiv w:val="1"/>
      <w:marLeft w:val="0"/>
      <w:marRight w:val="0"/>
      <w:marTop w:val="0"/>
      <w:marBottom w:val="0"/>
      <w:divBdr>
        <w:top w:val="none" w:sz="0" w:space="0" w:color="auto"/>
        <w:left w:val="none" w:sz="0" w:space="0" w:color="auto"/>
        <w:bottom w:val="none" w:sz="0" w:space="0" w:color="auto"/>
        <w:right w:val="none" w:sz="0" w:space="0" w:color="auto"/>
      </w:divBdr>
    </w:div>
    <w:div w:id="1679234813">
      <w:bodyDiv w:val="1"/>
      <w:marLeft w:val="0"/>
      <w:marRight w:val="0"/>
      <w:marTop w:val="0"/>
      <w:marBottom w:val="0"/>
      <w:divBdr>
        <w:top w:val="none" w:sz="0" w:space="0" w:color="auto"/>
        <w:left w:val="none" w:sz="0" w:space="0" w:color="auto"/>
        <w:bottom w:val="none" w:sz="0" w:space="0" w:color="auto"/>
        <w:right w:val="none" w:sz="0" w:space="0" w:color="auto"/>
      </w:divBdr>
      <w:divsChild>
        <w:div w:id="1966351852">
          <w:marLeft w:val="0"/>
          <w:marRight w:val="0"/>
          <w:marTop w:val="0"/>
          <w:marBottom w:val="0"/>
          <w:divBdr>
            <w:top w:val="none" w:sz="0" w:space="0" w:color="auto"/>
            <w:left w:val="none" w:sz="0" w:space="0" w:color="auto"/>
            <w:bottom w:val="none" w:sz="0" w:space="0" w:color="auto"/>
            <w:right w:val="none" w:sz="0" w:space="0" w:color="auto"/>
          </w:divBdr>
          <w:divsChild>
            <w:div w:id="368729285">
              <w:marLeft w:val="0"/>
              <w:marRight w:val="0"/>
              <w:marTop w:val="0"/>
              <w:marBottom w:val="0"/>
              <w:divBdr>
                <w:top w:val="none" w:sz="0" w:space="0" w:color="auto"/>
                <w:left w:val="none" w:sz="0" w:space="0" w:color="auto"/>
                <w:bottom w:val="none" w:sz="0" w:space="0" w:color="auto"/>
                <w:right w:val="none" w:sz="0" w:space="0" w:color="auto"/>
              </w:divBdr>
            </w:div>
            <w:div w:id="207029371">
              <w:marLeft w:val="0"/>
              <w:marRight w:val="0"/>
              <w:marTop w:val="0"/>
              <w:marBottom w:val="0"/>
              <w:divBdr>
                <w:top w:val="none" w:sz="0" w:space="0" w:color="auto"/>
                <w:left w:val="none" w:sz="0" w:space="0" w:color="auto"/>
                <w:bottom w:val="none" w:sz="0" w:space="0" w:color="auto"/>
                <w:right w:val="none" w:sz="0" w:space="0" w:color="auto"/>
              </w:divBdr>
            </w:div>
            <w:div w:id="153762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05142">
      <w:bodyDiv w:val="1"/>
      <w:marLeft w:val="0"/>
      <w:marRight w:val="0"/>
      <w:marTop w:val="0"/>
      <w:marBottom w:val="0"/>
      <w:divBdr>
        <w:top w:val="none" w:sz="0" w:space="0" w:color="auto"/>
        <w:left w:val="none" w:sz="0" w:space="0" w:color="auto"/>
        <w:bottom w:val="none" w:sz="0" w:space="0" w:color="auto"/>
        <w:right w:val="none" w:sz="0" w:space="0" w:color="auto"/>
      </w:divBdr>
      <w:divsChild>
        <w:div w:id="309212810">
          <w:marLeft w:val="0"/>
          <w:marRight w:val="0"/>
          <w:marTop w:val="0"/>
          <w:marBottom w:val="0"/>
          <w:divBdr>
            <w:top w:val="none" w:sz="0" w:space="0" w:color="auto"/>
            <w:left w:val="none" w:sz="0" w:space="0" w:color="auto"/>
            <w:bottom w:val="none" w:sz="0" w:space="0" w:color="auto"/>
            <w:right w:val="none" w:sz="0" w:space="0" w:color="auto"/>
          </w:divBdr>
        </w:div>
        <w:div w:id="1774208399">
          <w:marLeft w:val="0"/>
          <w:marRight w:val="0"/>
          <w:marTop w:val="0"/>
          <w:marBottom w:val="0"/>
          <w:divBdr>
            <w:top w:val="none" w:sz="0" w:space="0" w:color="auto"/>
            <w:left w:val="none" w:sz="0" w:space="0" w:color="auto"/>
            <w:bottom w:val="none" w:sz="0" w:space="0" w:color="auto"/>
            <w:right w:val="none" w:sz="0" w:space="0" w:color="auto"/>
          </w:divBdr>
        </w:div>
        <w:div w:id="446122824">
          <w:marLeft w:val="0"/>
          <w:marRight w:val="0"/>
          <w:marTop w:val="0"/>
          <w:marBottom w:val="0"/>
          <w:divBdr>
            <w:top w:val="none" w:sz="0" w:space="0" w:color="auto"/>
            <w:left w:val="none" w:sz="0" w:space="0" w:color="auto"/>
            <w:bottom w:val="none" w:sz="0" w:space="0" w:color="auto"/>
            <w:right w:val="none" w:sz="0" w:space="0" w:color="auto"/>
          </w:divBdr>
        </w:div>
        <w:div w:id="392504674">
          <w:marLeft w:val="0"/>
          <w:marRight w:val="0"/>
          <w:marTop w:val="0"/>
          <w:marBottom w:val="0"/>
          <w:divBdr>
            <w:top w:val="none" w:sz="0" w:space="0" w:color="auto"/>
            <w:left w:val="none" w:sz="0" w:space="0" w:color="auto"/>
            <w:bottom w:val="none" w:sz="0" w:space="0" w:color="auto"/>
            <w:right w:val="none" w:sz="0" w:space="0" w:color="auto"/>
          </w:divBdr>
        </w:div>
        <w:div w:id="1038622216">
          <w:marLeft w:val="0"/>
          <w:marRight w:val="0"/>
          <w:marTop w:val="0"/>
          <w:marBottom w:val="0"/>
          <w:divBdr>
            <w:top w:val="none" w:sz="0" w:space="0" w:color="auto"/>
            <w:left w:val="none" w:sz="0" w:space="0" w:color="auto"/>
            <w:bottom w:val="none" w:sz="0" w:space="0" w:color="auto"/>
            <w:right w:val="none" w:sz="0" w:space="0" w:color="auto"/>
          </w:divBdr>
        </w:div>
        <w:div w:id="380835891">
          <w:marLeft w:val="0"/>
          <w:marRight w:val="0"/>
          <w:marTop w:val="0"/>
          <w:marBottom w:val="0"/>
          <w:divBdr>
            <w:top w:val="none" w:sz="0" w:space="0" w:color="auto"/>
            <w:left w:val="none" w:sz="0" w:space="0" w:color="auto"/>
            <w:bottom w:val="none" w:sz="0" w:space="0" w:color="auto"/>
            <w:right w:val="none" w:sz="0" w:space="0" w:color="auto"/>
          </w:divBdr>
        </w:div>
        <w:div w:id="1408727154">
          <w:marLeft w:val="0"/>
          <w:marRight w:val="0"/>
          <w:marTop w:val="0"/>
          <w:marBottom w:val="0"/>
          <w:divBdr>
            <w:top w:val="none" w:sz="0" w:space="0" w:color="auto"/>
            <w:left w:val="none" w:sz="0" w:space="0" w:color="auto"/>
            <w:bottom w:val="none" w:sz="0" w:space="0" w:color="auto"/>
            <w:right w:val="none" w:sz="0" w:space="0" w:color="auto"/>
          </w:divBdr>
          <w:divsChild>
            <w:div w:id="1737625840">
              <w:marLeft w:val="0"/>
              <w:marRight w:val="0"/>
              <w:marTop w:val="0"/>
              <w:marBottom w:val="0"/>
              <w:divBdr>
                <w:top w:val="none" w:sz="0" w:space="0" w:color="auto"/>
                <w:left w:val="none" w:sz="0" w:space="0" w:color="auto"/>
                <w:bottom w:val="none" w:sz="0" w:space="0" w:color="auto"/>
                <w:right w:val="none" w:sz="0" w:space="0" w:color="auto"/>
              </w:divBdr>
            </w:div>
            <w:div w:id="1557350395">
              <w:marLeft w:val="0"/>
              <w:marRight w:val="0"/>
              <w:marTop w:val="0"/>
              <w:marBottom w:val="0"/>
              <w:divBdr>
                <w:top w:val="none" w:sz="0" w:space="0" w:color="auto"/>
                <w:left w:val="none" w:sz="0" w:space="0" w:color="auto"/>
                <w:bottom w:val="none" w:sz="0" w:space="0" w:color="auto"/>
                <w:right w:val="none" w:sz="0" w:space="0" w:color="auto"/>
              </w:divBdr>
            </w:div>
            <w:div w:id="86580265">
              <w:marLeft w:val="0"/>
              <w:marRight w:val="0"/>
              <w:marTop w:val="0"/>
              <w:marBottom w:val="0"/>
              <w:divBdr>
                <w:top w:val="none" w:sz="0" w:space="0" w:color="auto"/>
                <w:left w:val="none" w:sz="0" w:space="0" w:color="auto"/>
                <w:bottom w:val="none" w:sz="0" w:space="0" w:color="auto"/>
                <w:right w:val="none" w:sz="0" w:space="0" w:color="auto"/>
              </w:divBdr>
            </w:div>
            <w:div w:id="1613199134">
              <w:marLeft w:val="0"/>
              <w:marRight w:val="0"/>
              <w:marTop w:val="0"/>
              <w:marBottom w:val="0"/>
              <w:divBdr>
                <w:top w:val="none" w:sz="0" w:space="0" w:color="auto"/>
                <w:left w:val="none" w:sz="0" w:space="0" w:color="auto"/>
                <w:bottom w:val="none" w:sz="0" w:space="0" w:color="auto"/>
                <w:right w:val="none" w:sz="0" w:space="0" w:color="auto"/>
              </w:divBdr>
            </w:div>
            <w:div w:id="1442921118">
              <w:marLeft w:val="0"/>
              <w:marRight w:val="0"/>
              <w:marTop w:val="0"/>
              <w:marBottom w:val="0"/>
              <w:divBdr>
                <w:top w:val="none" w:sz="0" w:space="0" w:color="auto"/>
                <w:left w:val="none" w:sz="0" w:space="0" w:color="auto"/>
                <w:bottom w:val="none" w:sz="0" w:space="0" w:color="auto"/>
                <w:right w:val="none" w:sz="0" w:space="0" w:color="auto"/>
              </w:divBdr>
            </w:div>
            <w:div w:id="1472940537">
              <w:marLeft w:val="0"/>
              <w:marRight w:val="0"/>
              <w:marTop w:val="0"/>
              <w:marBottom w:val="0"/>
              <w:divBdr>
                <w:top w:val="none" w:sz="0" w:space="0" w:color="auto"/>
                <w:left w:val="none" w:sz="0" w:space="0" w:color="auto"/>
                <w:bottom w:val="none" w:sz="0" w:space="0" w:color="auto"/>
                <w:right w:val="none" w:sz="0" w:space="0" w:color="auto"/>
              </w:divBdr>
            </w:div>
            <w:div w:id="1634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89717">
      <w:bodyDiv w:val="1"/>
      <w:marLeft w:val="0"/>
      <w:marRight w:val="0"/>
      <w:marTop w:val="0"/>
      <w:marBottom w:val="0"/>
      <w:divBdr>
        <w:top w:val="none" w:sz="0" w:space="0" w:color="auto"/>
        <w:left w:val="none" w:sz="0" w:space="0" w:color="auto"/>
        <w:bottom w:val="none" w:sz="0" w:space="0" w:color="auto"/>
        <w:right w:val="none" w:sz="0" w:space="0" w:color="auto"/>
      </w:divBdr>
    </w:div>
    <w:div w:id="1710717200">
      <w:bodyDiv w:val="1"/>
      <w:marLeft w:val="0"/>
      <w:marRight w:val="0"/>
      <w:marTop w:val="0"/>
      <w:marBottom w:val="0"/>
      <w:divBdr>
        <w:top w:val="none" w:sz="0" w:space="0" w:color="auto"/>
        <w:left w:val="none" w:sz="0" w:space="0" w:color="auto"/>
        <w:bottom w:val="none" w:sz="0" w:space="0" w:color="auto"/>
        <w:right w:val="none" w:sz="0" w:space="0" w:color="auto"/>
      </w:divBdr>
      <w:divsChild>
        <w:div w:id="1769079657">
          <w:marLeft w:val="0"/>
          <w:marRight w:val="0"/>
          <w:marTop w:val="0"/>
          <w:marBottom w:val="0"/>
          <w:divBdr>
            <w:top w:val="none" w:sz="0" w:space="0" w:color="auto"/>
            <w:left w:val="none" w:sz="0" w:space="0" w:color="auto"/>
            <w:bottom w:val="none" w:sz="0" w:space="0" w:color="auto"/>
            <w:right w:val="none" w:sz="0" w:space="0" w:color="auto"/>
          </w:divBdr>
          <w:divsChild>
            <w:div w:id="1681076796">
              <w:marLeft w:val="0"/>
              <w:marRight w:val="0"/>
              <w:marTop w:val="0"/>
              <w:marBottom w:val="0"/>
              <w:divBdr>
                <w:top w:val="none" w:sz="0" w:space="0" w:color="auto"/>
                <w:left w:val="none" w:sz="0" w:space="0" w:color="auto"/>
                <w:bottom w:val="none" w:sz="0" w:space="0" w:color="auto"/>
                <w:right w:val="none" w:sz="0" w:space="0" w:color="auto"/>
              </w:divBdr>
            </w:div>
            <w:div w:id="1020862836">
              <w:marLeft w:val="0"/>
              <w:marRight w:val="0"/>
              <w:marTop w:val="0"/>
              <w:marBottom w:val="0"/>
              <w:divBdr>
                <w:top w:val="none" w:sz="0" w:space="0" w:color="auto"/>
                <w:left w:val="none" w:sz="0" w:space="0" w:color="auto"/>
                <w:bottom w:val="none" w:sz="0" w:space="0" w:color="auto"/>
                <w:right w:val="none" w:sz="0" w:space="0" w:color="auto"/>
              </w:divBdr>
            </w:div>
            <w:div w:id="1780711087">
              <w:marLeft w:val="0"/>
              <w:marRight w:val="0"/>
              <w:marTop w:val="0"/>
              <w:marBottom w:val="0"/>
              <w:divBdr>
                <w:top w:val="none" w:sz="0" w:space="0" w:color="auto"/>
                <w:left w:val="none" w:sz="0" w:space="0" w:color="auto"/>
                <w:bottom w:val="none" w:sz="0" w:space="0" w:color="auto"/>
                <w:right w:val="none" w:sz="0" w:space="0" w:color="auto"/>
              </w:divBdr>
            </w:div>
            <w:div w:id="1014650718">
              <w:marLeft w:val="0"/>
              <w:marRight w:val="0"/>
              <w:marTop w:val="0"/>
              <w:marBottom w:val="0"/>
              <w:divBdr>
                <w:top w:val="none" w:sz="0" w:space="0" w:color="auto"/>
                <w:left w:val="none" w:sz="0" w:space="0" w:color="auto"/>
                <w:bottom w:val="none" w:sz="0" w:space="0" w:color="auto"/>
                <w:right w:val="none" w:sz="0" w:space="0" w:color="auto"/>
              </w:divBdr>
            </w:div>
            <w:div w:id="1335185899">
              <w:marLeft w:val="0"/>
              <w:marRight w:val="0"/>
              <w:marTop w:val="0"/>
              <w:marBottom w:val="0"/>
              <w:divBdr>
                <w:top w:val="none" w:sz="0" w:space="0" w:color="auto"/>
                <w:left w:val="none" w:sz="0" w:space="0" w:color="auto"/>
                <w:bottom w:val="none" w:sz="0" w:space="0" w:color="auto"/>
                <w:right w:val="none" w:sz="0" w:space="0" w:color="auto"/>
              </w:divBdr>
            </w:div>
            <w:div w:id="1468203874">
              <w:marLeft w:val="0"/>
              <w:marRight w:val="0"/>
              <w:marTop w:val="0"/>
              <w:marBottom w:val="0"/>
              <w:divBdr>
                <w:top w:val="none" w:sz="0" w:space="0" w:color="auto"/>
                <w:left w:val="none" w:sz="0" w:space="0" w:color="auto"/>
                <w:bottom w:val="none" w:sz="0" w:space="0" w:color="auto"/>
                <w:right w:val="none" w:sz="0" w:space="0" w:color="auto"/>
              </w:divBdr>
            </w:div>
            <w:div w:id="1031303507">
              <w:marLeft w:val="0"/>
              <w:marRight w:val="0"/>
              <w:marTop w:val="0"/>
              <w:marBottom w:val="0"/>
              <w:divBdr>
                <w:top w:val="none" w:sz="0" w:space="0" w:color="auto"/>
                <w:left w:val="none" w:sz="0" w:space="0" w:color="auto"/>
                <w:bottom w:val="none" w:sz="0" w:space="0" w:color="auto"/>
                <w:right w:val="none" w:sz="0" w:space="0" w:color="auto"/>
              </w:divBdr>
            </w:div>
            <w:div w:id="822622505">
              <w:marLeft w:val="0"/>
              <w:marRight w:val="0"/>
              <w:marTop w:val="0"/>
              <w:marBottom w:val="0"/>
              <w:divBdr>
                <w:top w:val="none" w:sz="0" w:space="0" w:color="auto"/>
                <w:left w:val="none" w:sz="0" w:space="0" w:color="auto"/>
                <w:bottom w:val="none" w:sz="0" w:space="0" w:color="auto"/>
                <w:right w:val="none" w:sz="0" w:space="0" w:color="auto"/>
              </w:divBdr>
            </w:div>
            <w:div w:id="1931963391">
              <w:marLeft w:val="0"/>
              <w:marRight w:val="0"/>
              <w:marTop w:val="0"/>
              <w:marBottom w:val="0"/>
              <w:divBdr>
                <w:top w:val="none" w:sz="0" w:space="0" w:color="auto"/>
                <w:left w:val="none" w:sz="0" w:space="0" w:color="auto"/>
                <w:bottom w:val="none" w:sz="0" w:space="0" w:color="auto"/>
                <w:right w:val="none" w:sz="0" w:space="0" w:color="auto"/>
              </w:divBdr>
            </w:div>
            <w:div w:id="964964176">
              <w:marLeft w:val="0"/>
              <w:marRight w:val="0"/>
              <w:marTop w:val="0"/>
              <w:marBottom w:val="0"/>
              <w:divBdr>
                <w:top w:val="none" w:sz="0" w:space="0" w:color="auto"/>
                <w:left w:val="none" w:sz="0" w:space="0" w:color="auto"/>
                <w:bottom w:val="none" w:sz="0" w:space="0" w:color="auto"/>
                <w:right w:val="none" w:sz="0" w:space="0" w:color="auto"/>
              </w:divBdr>
            </w:div>
            <w:div w:id="76515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358657">
      <w:bodyDiv w:val="1"/>
      <w:marLeft w:val="0"/>
      <w:marRight w:val="0"/>
      <w:marTop w:val="0"/>
      <w:marBottom w:val="0"/>
      <w:divBdr>
        <w:top w:val="none" w:sz="0" w:space="0" w:color="auto"/>
        <w:left w:val="none" w:sz="0" w:space="0" w:color="auto"/>
        <w:bottom w:val="none" w:sz="0" w:space="0" w:color="auto"/>
        <w:right w:val="none" w:sz="0" w:space="0" w:color="auto"/>
      </w:divBdr>
    </w:div>
    <w:div w:id="1751803428">
      <w:bodyDiv w:val="1"/>
      <w:marLeft w:val="0"/>
      <w:marRight w:val="0"/>
      <w:marTop w:val="0"/>
      <w:marBottom w:val="0"/>
      <w:divBdr>
        <w:top w:val="none" w:sz="0" w:space="0" w:color="auto"/>
        <w:left w:val="none" w:sz="0" w:space="0" w:color="auto"/>
        <w:bottom w:val="none" w:sz="0" w:space="0" w:color="auto"/>
        <w:right w:val="none" w:sz="0" w:space="0" w:color="auto"/>
      </w:divBdr>
    </w:div>
    <w:div w:id="1760251673">
      <w:bodyDiv w:val="1"/>
      <w:marLeft w:val="0"/>
      <w:marRight w:val="0"/>
      <w:marTop w:val="0"/>
      <w:marBottom w:val="0"/>
      <w:divBdr>
        <w:top w:val="none" w:sz="0" w:space="0" w:color="auto"/>
        <w:left w:val="none" w:sz="0" w:space="0" w:color="auto"/>
        <w:bottom w:val="none" w:sz="0" w:space="0" w:color="auto"/>
        <w:right w:val="none" w:sz="0" w:space="0" w:color="auto"/>
      </w:divBdr>
    </w:div>
    <w:div w:id="1773084309">
      <w:bodyDiv w:val="1"/>
      <w:marLeft w:val="0"/>
      <w:marRight w:val="0"/>
      <w:marTop w:val="0"/>
      <w:marBottom w:val="0"/>
      <w:divBdr>
        <w:top w:val="none" w:sz="0" w:space="0" w:color="auto"/>
        <w:left w:val="none" w:sz="0" w:space="0" w:color="auto"/>
        <w:bottom w:val="none" w:sz="0" w:space="0" w:color="auto"/>
        <w:right w:val="none" w:sz="0" w:space="0" w:color="auto"/>
      </w:divBdr>
    </w:div>
    <w:div w:id="1818843471">
      <w:bodyDiv w:val="1"/>
      <w:marLeft w:val="0"/>
      <w:marRight w:val="0"/>
      <w:marTop w:val="0"/>
      <w:marBottom w:val="0"/>
      <w:divBdr>
        <w:top w:val="none" w:sz="0" w:space="0" w:color="auto"/>
        <w:left w:val="none" w:sz="0" w:space="0" w:color="auto"/>
        <w:bottom w:val="none" w:sz="0" w:space="0" w:color="auto"/>
        <w:right w:val="none" w:sz="0" w:space="0" w:color="auto"/>
      </w:divBdr>
    </w:div>
    <w:div w:id="1819955222">
      <w:bodyDiv w:val="1"/>
      <w:marLeft w:val="0"/>
      <w:marRight w:val="0"/>
      <w:marTop w:val="0"/>
      <w:marBottom w:val="0"/>
      <w:divBdr>
        <w:top w:val="none" w:sz="0" w:space="0" w:color="auto"/>
        <w:left w:val="none" w:sz="0" w:space="0" w:color="auto"/>
        <w:bottom w:val="none" w:sz="0" w:space="0" w:color="auto"/>
        <w:right w:val="none" w:sz="0" w:space="0" w:color="auto"/>
      </w:divBdr>
    </w:div>
    <w:div w:id="1877544185">
      <w:bodyDiv w:val="1"/>
      <w:marLeft w:val="0"/>
      <w:marRight w:val="0"/>
      <w:marTop w:val="0"/>
      <w:marBottom w:val="0"/>
      <w:divBdr>
        <w:top w:val="none" w:sz="0" w:space="0" w:color="auto"/>
        <w:left w:val="none" w:sz="0" w:space="0" w:color="auto"/>
        <w:bottom w:val="none" w:sz="0" w:space="0" w:color="auto"/>
        <w:right w:val="none" w:sz="0" w:space="0" w:color="auto"/>
      </w:divBdr>
    </w:div>
    <w:div w:id="1888376755">
      <w:bodyDiv w:val="1"/>
      <w:marLeft w:val="0"/>
      <w:marRight w:val="0"/>
      <w:marTop w:val="0"/>
      <w:marBottom w:val="0"/>
      <w:divBdr>
        <w:top w:val="none" w:sz="0" w:space="0" w:color="auto"/>
        <w:left w:val="none" w:sz="0" w:space="0" w:color="auto"/>
        <w:bottom w:val="none" w:sz="0" w:space="0" w:color="auto"/>
        <w:right w:val="none" w:sz="0" w:space="0" w:color="auto"/>
      </w:divBdr>
    </w:div>
    <w:div w:id="2002925483">
      <w:bodyDiv w:val="1"/>
      <w:marLeft w:val="0"/>
      <w:marRight w:val="0"/>
      <w:marTop w:val="0"/>
      <w:marBottom w:val="0"/>
      <w:divBdr>
        <w:top w:val="none" w:sz="0" w:space="0" w:color="auto"/>
        <w:left w:val="none" w:sz="0" w:space="0" w:color="auto"/>
        <w:bottom w:val="none" w:sz="0" w:space="0" w:color="auto"/>
        <w:right w:val="none" w:sz="0" w:space="0" w:color="auto"/>
      </w:divBdr>
      <w:divsChild>
        <w:div w:id="1107694613">
          <w:marLeft w:val="0"/>
          <w:marRight w:val="0"/>
          <w:marTop w:val="0"/>
          <w:marBottom w:val="0"/>
          <w:divBdr>
            <w:top w:val="none" w:sz="0" w:space="0" w:color="auto"/>
            <w:left w:val="none" w:sz="0" w:space="0" w:color="auto"/>
            <w:bottom w:val="none" w:sz="0" w:space="0" w:color="auto"/>
            <w:right w:val="none" w:sz="0" w:space="0" w:color="auto"/>
          </w:divBdr>
          <w:divsChild>
            <w:div w:id="49422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7502">
      <w:bodyDiv w:val="1"/>
      <w:marLeft w:val="0"/>
      <w:marRight w:val="0"/>
      <w:marTop w:val="0"/>
      <w:marBottom w:val="0"/>
      <w:divBdr>
        <w:top w:val="none" w:sz="0" w:space="0" w:color="auto"/>
        <w:left w:val="none" w:sz="0" w:space="0" w:color="auto"/>
        <w:bottom w:val="none" w:sz="0" w:space="0" w:color="auto"/>
        <w:right w:val="none" w:sz="0" w:space="0" w:color="auto"/>
      </w:divBdr>
    </w:div>
    <w:div w:id="2037076732">
      <w:bodyDiv w:val="1"/>
      <w:marLeft w:val="0"/>
      <w:marRight w:val="0"/>
      <w:marTop w:val="0"/>
      <w:marBottom w:val="0"/>
      <w:divBdr>
        <w:top w:val="none" w:sz="0" w:space="0" w:color="auto"/>
        <w:left w:val="none" w:sz="0" w:space="0" w:color="auto"/>
        <w:bottom w:val="none" w:sz="0" w:space="0" w:color="auto"/>
        <w:right w:val="none" w:sz="0" w:space="0" w:color="auto"/>
      </w:divBdr>
    </w:div>
    <w:div w:id="2046363974">
      <w:bodyDiv w:val="1"/>
      <w:marLeft w:val="0"/>
      <w:marRight w:val="0"/>
      <w:marTop w:val="0"/>
      <w:marBottom w:val="0"/>
      <w:divBdr>
        <w:top w:val="none" w:sz="0" w:space="0" w:color="auto"/>
        <w:left w:val="none" w:sz="0" w:space="0" w:color="auto"/>
        <w:bottom w:val="none" w:sz="0" w:space="0" w:color="auto"/>
        <w:right w:val="none" w:sz="0" w:space="0" w:color="auto"/>
      </w:divBdr>
      <w:divsChild>
        <w:div w:id="1561747132">
          <w:marLeft w:val="0"/>
          <w:marRight w:val="0"/>
          <w:marTop w:val="0"/>
          <w:marBottom w:val="0"/>
          <w:divBdr>
            <w:top w:val="none" w:sz="0" w:space="0" w:color="auto"/>
            <w:left w:val="none" w:sz="0" w:space="0" w:color="auto"/>
            <w:bottom w:val="none" w:sz="0" w:space="0" w:color="auto"/>
            <w:right w:val="none" w:sz="0" w:space="0" w:color="auto"/>
          </w:divBdr>
          <w:divsChild>
            <w:div w:id="655113059">
              <w:marLeft w:val="0"/>
              <w:marRight w:val="0"/>
              <w:marTop w:val="0"/>
              <w:marBottom w:val="0"/>
              <w:divBdr>
                <w:top w:val="none" w:sz="0" w:space="0" w:color="auto"/>
                <w:left w:val="none" w:sz="0" w:space="0" w:color="auto"/>
                <w:bottom w:val="none" w:sz="0" w:space="0" w:color="auto"/>
                <w:right w:val="none" w:sz="0" w:space="0" w:color="auto"/>
              </w:divBdr>
            </w:div>
            <w:div w:id="1494760672">
              <w:marLeft w:val="0"/>
              <w:marRight w:val="0"/>
              <w:marTop w:val="0"/>
              <w:marBottom w:val="0"/>
              <w:divBdr>
                <w:top w:val="none" w:sz="0" w:space="0" w:color="auto"/>
                <w:left w:val="none" w:sz="0" w:space="0" w:color="auto"/>
                <w:bottom w:val="none" w:sz="0" w:space="0" w:color="auto"/>
                <w:right w:val="none" w:sz="0" w:space="0" w:color="auto"/>
              </w:divBdr>
            </w:div>
            <w:div w:id="2008942426">
              <w:marLeft w:val="0"/>
              <w:marRight w:val="0"/>
              <w:marTop w:val="0"/>
              <w:marBottom w:val="0"/>
              <w:divBdr>
                <w:top w:val="none" w:sz="0" w:space="0" w:color="auto"/>
                <w:left w:val="none" w:sz="0" w:space="0" w:color="auto"/>
                <w:bottom w:val="none" w:sz="0" w:space="0" w:color="auto"/>
                <w:right w:val="none" w:sz="0" w:space="0" w:color="auto"/>
              </w:divBdr>
            </w:div>
            <w:div w:id="23137731">
              <w:marLeft w:val="0"/>
              <w:marRight w:val="0"/>
              <w:marTop w:val="0"/>
              <w:marBottom w:val="0"/>
              <w:divBdr>
                <w:top w:val="none" w:sz="0" w:space="0" w:color="auto"/>
                <w:left w:val="none" w:sz="0" w:space="0" w:color="auto"/>
                <w:bottom w:val="none" w:sz="0" w:space="0" w:color="auto"/>
                <w:right w:val="none" w:sz="0" w:space="0" w:color="auto"/>
              </w:divBdr>
            </w:div>
            <w:div w:id="218636049">
              <w:marLeft w:val="0"/>
              <w:marRight w:val="0"/>
              <w:marTop w:val="0"/>
              <w:marBottom w:val="0"/>
              <w:divBdr>
                <w:top w:val="none" w:sz="0" w:space="0" w:color="auto"/>
                <w:left w:val="none" w:sz="0" w:space="0" w:color="auto"/>
                <w:bottom w:val="none" w:sz="0" w:space="0" w:color="auto"/>
                <w:right w:val="none" w:sz="0" w:space="0" w:color="auto"/>
              </w:divBdr>
            </w:div>
            <w:div w:id="1580870541">
              <w:marLeft w:val="0"/>
              <w:marRight w:val="0"/>
              <w:marTop w:val="0"/>
              <w:marBottom w:val="0"/>
              <w:divBdr>
                <w:top w:val="none" w:sz="0" w:space="0" w:color="auto"/>
                <w:left w:val="none" w:sz="0" w:space="0" w:color="auto"/>
                <w:bottom w:val="none" w:sz="0" w:space="0" w:color="auto"/>
                <w:right w:val="none" w:sz="0" w:space="0" w:color="auto"/>
              </w:divBdr>
            </w:div>
            <w:div w:id="111247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37216">
      <w:bodyDiv w:val="1"/>
      <w:marLeft w:val="0"/>
      <w:marRight w:val="0"/>
      <w:marTop w:val="0"/>
      <w:marBottom w:val="0"/>
      <w:divBdr>
        <w:top w:val="none" w:sz="0" w:space="0" w:color="auto"/>
        <w:left w:val="none" w:sz="0" w:space="0" w:color="auto"/>
        <w:bottom w:val="none" w:sz="0" w:space="0" w:color="auto"/>
        <w:right w:val="none" w:sz="0" w:space="0" w:color="auto"/>
      </w:divBdr>
    </w:div>
    <w:div w:id="2085105035">
      <w:bodyDiv w:val="1"/>
      <w:marLeft w:val="0"/>
      <w:marRight w:val="0"/>
      <w:marTop w:val="0"/>
      <w:marBottom w:val="0"/>
      <w:divBdr>
        <w:top w:val="none" w:sz="0" w:space="0" w:color="auto"/>
        <w:left w:val="none" w:sz="0" w:space="0" w:color="auto"/>
        <w:bottom w:val="none" w:sz="0" w:space="0" w:color="auto"/>
        <w:right w:val="none" w:sz="0" w:space="0" w:color="auto"/>
      </w:divBdr>
    </w:div>
    <w:div w:id="2102555892">
      <w:bodyDiv w:val="1"/>
      <w:marLeft w:val="0"/>
      <w:marRight w:val="0"/>
      <w:marTop w:val="0"/>
      <w:marBottom w:val="0"/>
      <w:divBdr>
        <w:top w:val="none" w:sz="0" w:space="0" w:color="auto"/>
        <w:left w:val="none" w:sz="0" w:space="0" w:color="auto"/>
        <w:bottom w:val="none" w:sz="0" w:space="0" w:color="auto"/>
        <w:right w:val="none" w:sz="0" w:space="0" w:color="auto"/>
      </w:divBdr>
    </w:div>
    <w:div w:id="2138447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fontTable" Target="fontTable.xml"/><Relationship Id="rId16" Type="http://schemas.openxmlformats.org/officeDocument/2006/relationships/image" Target="media/image2.jpeg"/><Relationship Id="rId107" Type="http://schemas.openxmlformats.org/officeDocument/2006/relationships/header" Target="header1.xml"/><Relationship Id="rId11" Type="http://schemas.openxmlformats.org/officeDocument/2006/relationships/webSettings" Target="webSetting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80.jpe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microsoft.com/office/2011/relationships/people" Target="peop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notes" Target="footnotes.xml"/><Relationship Id="rId17" Type="http://schemas.openxmlformats.org/officeDocument/2006/relationships/image" Target="media/image3.jp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header" Target="header2.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mailto:approve@forter.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png"/><Relationship Id="rId114" Type="http://schemas.openxmlformats.org/officeDocument/2006/relationships/theme" Target="theme/theme1.xml"/><Relationship Id="rId10" Type="http://schemas.openxmlformats.org/officeDocument/2006/relationships/settings" Target="setting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mailto:info@forter.com" TargetMode="External"/><Relationship Id="rId99" Type="http://schemas.openxmlformats.org/officeDocument/2006/relationships/image" Target="media/image84.JP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styles" Target="styles.xml"/><Relationship Id="rId13" Type="http://schemas.openxmlformats.org/officeDocument/2006/relationships/endnotes" Target="endnotes.xml"/><Relationship Id="rId18" Type="http://schemas.openxmlformats.org/officeDocument/2006/relationships/image" Target="media/image4.jpg"/><Relationship Id="rId39" Type="http://schemas.openxmlformats.org/officeDocument/2006/relationships/image" Target="media/image25.png"/><Relationship Id="rId109" Type="http://schemas.openxmlformats.org/officeDocument/2006/relationships/footer" Target="footer1.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jpeg"/><Relationship Id="rId104" Type="http://schemas.openxmlformats.org/officeDocument/2006/relationships/image" Target="media/image89.png"/><Relationship Id="rId7" Type="http://schemas.openxmlformats.org/officeDocument/2006/relationships/customXml" Target="../customXml/item7.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eader" Target="header3.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numbering" Target="numbering.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CHICAGO.XSL" StyleName="Chicago"/>
</file>

<file path=customXml/item4.xml><?xml version="1.0" encoding="utf-8"?>
<b:Sources xmlns:b="http://schemas.openxmlformats.org/officeDocument/2006/bibliography" xmlns="http://schemas.openxmlformats.org/officeDocument/2006/bibliography" SelectedStyle="\CHICAGO.XSL" StyleName="Chicago"/>
</file>

<file path=customXml/item5.xml><?xml version="1.0" encoding="utf-8"?>
<ct:contentTypeSchema xmlns:ct="http://schemas.microsoft.com/office/2006/metadata/contentType" xmlns:ma="http://schemas.microsoft.com/office/2006/metadata/properties/metaAttributes" ct:_="" ma:_="" ma:contentTypeName="Document" ma:contentTypeID="0x010100F737601D8C19F146A370A819D77E0107" ma:contentTypeVersion="2" ma:contentTypeDescription="Create a new document." ma:contentTypeScope="" ma:versionID="fb2bd9ad19eeaa359179d97209f5f147">
  <xsd:schema xmlns:xsd="http://www.w3.org/2001/XMLSchema" xmlns:xs="http://www.w3.org/2001/XMLSchema" xmlns:p="http://schemas.microsoft.com/office/2006/metadata/properties" xmlns:ns2="41dbd0cf-c47a-4cea-8dfa-c6db00955148" targetNamespace="http://schemas.microsoft.com/office/2006/metadata/properties" ma:root="true" ma:fieldsID="63b341257e95fb87135375bd264c3350" ns2:_="">
    <xsd:import namespace="41dbd0cf-c47a-4cea-8dfa-c6db00955148"/>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dbd0cf-c47a-4cea-8dfa-c6db0095514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CHICAGO.XSL" StyleName="Chicago"/>
</file>

<file path=customXml/item7.xml><?xml version="1.0" encoding="utf-8"?>
<p:properties xmlns:p="http://schemas.microsoft.com/office/2006/metadata/properties" xmlns:xsi="http://www.w3.org/2001/XMLSchema-instance" xmlns:pc="http://schemas.microsoft.com/office/infopath/2007/PartnerControls">
  <documentManagement>
    <SharedWithUsers xmlns="41dbd0cf-c47a-4cea-8dfa-c6db00955148">
      <UserInfo>
        <DisplayName/>
        <AccountId xsi:nil="true"/>
        <AccountType/>
      </UserInfo>
    </SharedWithUsers>
  </documentManagement>
</p:properties>
</file>

<file path=customXml/itemProps1.xml><?xml version="1.0" encoding="utf-8"?>
<ds:datastoreItem xmlns:ds="http://schemas.openxmlformats.org/officeDocument/2006/customXml" ds:itemID="{F4DF82AE-C4E2-447C-89F1-64A9BDB78630}">
  <ds:schemaRefs>
    <ds:schemaRef ds:uri="http://schemas.openxmlformats.org/officeDocument/2006/bibliography"/>
  </ds:schemaRefs>
</ds:datastoreItem>
</file>

<file path=customXml/itemProps2.xml><?xml version="1.0" encoding="utf-8"?>
<ds:datastoreItem xmlns:ds="http://schemas.openxmlformats.org/officeDocument/2006/customXml" ds:itemID="{960A9E0B-DD7F-41E7-B2ED-D9EFFDCF3922}">
  <ds:schemaRefs>
    <ds:schemaRef ds:uri="http://schemas.microsoft.com/sharepoint/v3/contenttype/forms"/>
  </ds:schemaRefs>
</ds:datastoreItem>
</file>

<file path=customXml/itemProps3.xml><?xml version="1.0" encoding="utf-8"?>
<ds:datastoreItem xmlns:ds="http://schemas.openxmlformats.org/officeDocument/2006/customXml" ds:itemID="{384AD3E9-12B0-4578-AA54-4C93FC95353E}">
  <ds:schemaRefs>
    <ds:schemaRef ds:uri="http://schemas.openxmlformats.org/officeDocument/2006/bibliography"/>
  </ds:schemaRefs>
</ds:datastoreItem>
</file>

<file path=customXml/itemProps4.xml><?xml version="1.0" encoding="utf-8"?>
<ds:datastoreItem xmlns:ds="http://schemas.openxmlformats.org/officeDocument/2006/customXml" ds:itemID="{5D13E412-3BA5-487B-81BF-CB129707660D}">
  <ds:schemaRefs>
    <ds:schemaRef ds:uri="http://schemas.openxmlformats.org/officeDocument/2006/bibliography"/>
  </ds:schemaRefs>
</ds:datastoreItem>
</file>

<file path=customXml/itemProps5.xml><?xml version="1.0" encoding="utf-8"?>
<ds:datastoreItem xmlns:ds="http://schemas.openxmlformats.org/officeDocument/2006/customXml" ds:itemID="{C18283E3-92FD-442E-B6FB-1DFF6D2221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dbd0cf-c47a-4cea-8dfa-c6db009551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0F563888-57A3-454F-8665-59F5404C6EF6}">
  <ds:schemaRefs>
    <ds:schemaRef ds:uri="http://schemas.openxmlformats.org/officeDocument/2006/bibliography"/>
  </ds:schemaRefs>
</ds:datastoreItem>
</file>

<file path=customXml/itemProps7.xml><?xml version="1.0" encoding="utf-8"?>
<ds:datastoreItem xmlns:ds="http://schemas.openxmlformats.org/officeDocument/2006/customXml" ds:itemID="{8CFDDC84-7FA7-42A7-8E98-244151350234}">
  <ds:schemaRefs>
    <ds:schemaRef ds:uri="http://schemas.microsoft.com/office/2006/metadata/properties"/>
    <ds:schemaRef ds:uri="http://schemas.microsoft.com/office/infopath/2007/PartnerControls"/>
    <ds:schemaRef ds:uri="41dbd0cf-c47a-4cea-8dfa-c6db00955148"/>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76</Pages>
  <Words>9805</Words>
  <Characters>55895</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büro für gestaltung</Company>
  <LinksUpToDate>false</LinksUpToDate>
  <CharactersWithSpaces>65569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kfranz</dc:creator>
  <cp:lastModifiedBy>Yago Cruz</cp:lastModifiedBy>
  <cp:revision>7</cp:revision>
  <cp:lastPrinted>2023-09-22T13:57:00Z</cp:lastPrinted>
  <dcterms:created xsi:type="dcterms:W3CDTF">2023-08-08T20:21:00Z</dcterms:created>
  <dcterms:modified xsi:type="dcterms:W3CDTF">2023-09-22T13:57:00Z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V.Tracking">
    <vt:lpwstr>true</vt:lpwstr>
  </property>
  <property fmtid="{D5CDD505-2E9C-101B-9397-08002B2CF9AE}" pid="3" name="DV.DocumentId">
    <vt:lpwstr>shUcdIcMe1GBWYOuDXYZSJ</vt:lpwstr>
  </property>
  <property fmtid="{D5CDD505-2E9C-101B-9397-08002B2CF9AE}" pid="4" name="DV.VersionId">
    <vt:lpwstr>mLUWaqxML3JxXcjwiS0aMY</vt:lpwstr>
  </property>
  <property fmtid="{D5CDD505-2E9C-101B-9397-08002B2CF9AE}" pid="5" name="DV.MergeIncapabilityFlags">
    <vt:i4>0</vt:i4>
  </property>
  <property fmtid="{D5CDD505-2E9C-101B-9397-08002B2CF9AE}" pid="6" name="ContentTypeId">
    <vt:lpwstr>0x010100F737601D8C19F146A370A819D77E0107</vt:lpwstr>
  </property>
  <property fmtid="{D5CDD505-2E9C-101B-9397-08002B2CF9AE}" pid="7" name="MSIP_Label_558ba708-a790-4000-a9d9-ab3612d85bee_Enabled">
    <vt:lpwstr>true</vt:lpwstr>
  </property>
  <property fmtid="{D5CDD505-2E9C-101B-9397-08002B2CF9AE}" pid="8" name="MSIP_Label_558ba708-a790-4000-a9d9-ab3612d85bee_SetDate">
    <vt:lpwstr>2023-08-08T20:21:08Z</vt:lpwstr>
  </property>
  <property fmtid="{D5CDD505-2E9C-101B-9397-08002B2CF9AE}" pid="9" name="MSIP_Label_558ba708-a790-4000-a9d9-ab3612d85bee_Method">
    <vt:lpwstr>Standard</vt:lpwstr>
  </property>
  <property fmtid="{D5CDD505-2E9C-101B-9397-08002B2CF9AE}" pid="10" name="MSIP_Label_558ba708-a790-4000-a9d9-ab3612d85bee_Name">
    <vt:lpwstr>558ba708-a790-4000-a9d9-ab3612d85bee</vt:lpwstr>
  </property>
  <property fmtid="{D5CDD505-2E9C-101B-9397-08002B2CF9AE}" pid="11" name="MSIP_Label_558ba708-a790-4000-a9d9-ab3612d85bee_SiteId">
    <vt:lpwstr>c1e1ed72-f1a4-4049-9e46-4c91471e0e87</vt:lpwstr>
  </property>
  <property fmtid="{D5CDD505-2E9C-101B-9397-08002B2CF9AE}" pid="12" name="MSIP_Label_558ba708-a790-4000-a9d9-ab3612d85bee_ActionId">
    <vt:lpwstr>07e3c0e8-5d5f-4c50-8730-b317264cc64e</vt:lpwstr>
  </property>
  <property fmtid="{D5CDD505-2E9C-101B-9397-08002B2CF9AE}" pid="13" name="MSIP_Label_558ba708-a790-4000-a9d9-ab3612d85bee_ContentBits">
    <vt:lpwstr>0</vt:lpwstr>
  </property>
</Properties>
</file>